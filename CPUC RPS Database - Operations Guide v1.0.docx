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A631C2" w14:textId="035086AC" w:rsidR="00BE30EF" w:rsidRPr="00200B77" w:rsidRDefault="00B7412B" w:rsidP="004E01E8">
      <w:pPr>
        <w:pStyle w:val="NoSpacing"/>
        <w:rPr>
          <w:rStyle w:val="TitleChar"/>
          <w:rFonts w:asciiTheme="minorHAnsi" w:eastAsiaTheme="minorEastAsia" w:hAnsiTheme="minorHAnsi" w:cstheme="minorBidi"/>
          <w:sz w:val="24"/>
          <w:szCs w:val="24"/>
        </w:rPr>
      </w:pPr>
      <w:r w:rsidRPr="00C81AE5">
        <w:rPr>
          <w:noProof/>
        </w:rPr>
        <w:drawing>
          <wp:anchor distT="0" distB="0" distL="114300" distR="114300" simplePos="0" relativeHeight="251658246" behindDoc="1" locked="0" layoutInCell="1" allowOverlap="1" wp14:anchorId="24F94F30" wp14:editId="289D8975">
            <wp:simplePos x="0" y="0"/>
            <wp:positionH relativeFrom="column">
              <wp:posOffset>-755650</wp:posOffset>
            </wp:positionH>
            <wp:positionV relativeFrom="paragraph">
              <wp:posOffset>-911538</wp:posOffset>
            </wp:positionV>
            <wp:extent cx="7891272" cy="10186416"/>
            <wp:effectExtent l="0" t="0" r="0" b="5715"/>
            <wp:wrapNone/>
            <wp:docPr id="4" name="Picture 4" descr="California Public Utilities Comiss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Word_cover1.jpg"/>
                    <pic:cNvPicPr/>
                  </pic:nvPicPr>
                  <pic:blipFill>
                    <a:blip r:embed="rId11">
                      <a:extLst>
                        <a:ext uri="{28A0092B-C50C-407E-A947-70E740481C1C}">
                          <a14:useLocalDpi xmlns:a14="http://schemas.microsoft.com/office/drawing/2010/main" val="0"/>
                        </a:ext>
                      </a:extLst>
                    </a:blip>
                    <a:stretch>
                      <a:fillRect/>
                    </a:stretch>
                  </pic:blipFill>
                  <pic:spPr>
                    <a:xfrm>
                      <a:off x="0" y="0"/>
                      <a:ext cx="7891272" cy="10186416"/>
                    </a:xfrm>
                    <a:prstGeom prst="rect">
                      <a:avLst/>
                    </a:prstGeom>
                  </pic:spPr>
                </pic:pic>
              </a:graphicData>
            </a:graphic>
            <wp14:sizeRelH relativeFrom="page">
              <wp14:pctWidth>0</wp14:pctWidth>
            </wp14:sizeRelH>
            <wp14:sizeRelV relativeFrom="page">
              <wp14:pctHeight>0</wp14:pctHeight>
            </wp14:sizeRelV>
          </wp:anchor>
        </w:drawing>
      </w:r>
    </w:p>
    <w:tbl>
      <w:tblPr>
        <w:tblStyle w:val="TableGrid1"/>
        <w:tblW w:w="9360" w:type="dxa"/>
        <w:jc w:val="center"/>
        <w:tblBorders>
          <w:top w:val="single" w:sz="12" w:space="0" w:color="auto"/>
          <w:left w:val="none" w:sz="0" w:space="0" w:color="auto"/>
          <w:bottom w:val="none" w:sz="0" w:space="0" w:color="auto"/>
          <w:right w:val="none" w:sz="0" w:space="0" w:color="auto"/>
          <w:insideH w:val="single" w:sz="12" w:space="0" w:color="auto"/>
        </w:tblBorders>
        <w:tblLook w:val="04A0" w:firstRow="1" w:lastRow="0" w:firstColumn="1" w:lastColumn="0" w:noHBand="0" w:noVBand="1"/>
      </w:tblPr>
      <w:tblGrid>
        <w:gridCol w:w="9360"/>
      </w:tblGrid>
      <w:tr w:rsidR="004E01E8" w:rsidRPr="00200B77" w14:paraId="080E3C1D" w14:textId="77777777" w:rsidTr="00645C87">
        <w:trPr>
          <w:trHeight w:val="1413"/>
          <w:jc w:val="center"/>
        </w:trPr>
        <w:tc>
          <w:tcPr>
            <w:tcW w:w="9554" w:type="dxa"/>
            <w:tcBorders>
              <w:top w:val="nil"/>
              <w:bottom w:val="single" w:sz="12" w:space="0" w:color="FFC000"/>
            </w:tcBorders>
          </w:tcPr>
          <w:p w14:paraId="107232A9" w14:textId="03B991C5" w:rsidR="004E01E8" w:rsidRPr="00200B77" w:rsidRDefault="00602795" w:rsidP="004E01E8">
            <w:pPr>
              <w:suppressAutoHyphens/>
              <w:rPr>
                <w:rFonts w:ascii="Century Gothic" w:eastAsia="MS Gothic" w:hAnsi="Century Gothic"/>
                <w:color w:val="FFFFFF"/>
                <w:sz w:val="96"/>
                <w:szCs w:val="110"/>
              </w:rPr>
            </w:pPr>
            <w:r w:rsidRPr="00200B77">
              <w:rPr>
                <w:rFonts w:ascii="Century Gothic" w:eastAsia="MS Gothic" w:hAnsi="Century Gothic"/>
                <w:color w:val="FFFFFF"/>
                <w:sz w:val="96"/>
                <w:szCs w:val="110"/>
              </w:rPr>
              <w:t>Operations</w:t>
            </w:r>
            <w:r w:rsidR="004E01E8" w:rsidRPr="00200B77">
              <w:rPr>
                <w:rFonts w:ascii="Century Gothic" w:eastAsia="MS Gothic" w:hAnsi="Century Gothic"/>
                <w:color w:val="FFFFFF"/>
                <w:sz w:val="96"/>
                <w:szCs w:val="110"/>
              </w:rPr>
              <w:t xml:space="preserve"> Guide</w:t>
            </w:r>
          </w:p>
        </w:tc>
      </w:tr>
      <w:tr w:rsidR="004E01E8" w:rsidRPr="00200B77" w14:paraId="3F26665F" w14:textId="77777777" w:rsidTr="00645C87">
        <w:trPr>
          <w:trHeight w:val="1455"/>
          <w:jc w:val="center"/>
        </w:trPr>
        <w:tc>
          <w:tcPr>
            <w:tcW w:w="9554" w:type="dxa"/>
            <w:tcBorders>
              <w:top w:val="single" w:sz="12" w:space="0" w:color="FFC000"/>
              <w:bottom w:val="nil"/>
            </w:tcBorders>
          </w:tcPr>
          <w:p w14:paraId="2524D949" w14:textId="77777777" w:rsidR="004E01E8" w:rsidRPr="00200B77" w:rsidRDefault="004E01E8" w:rsidP="00645C87">
            <w:pPr>
              <w:pStyle w:val="Subtitle"/>
            </w:pPr>
            <w:r w:rsidRPr="00200B77">
              <w:t>California Public Utilities Commission</w:t>
            </w:r>
          </w:p>
          <w:p w14:paraId="11B09A91" w14:textId="4D8C39BF" w:rsidR="004E01E8" w:rsidRPr="00200B77" w:rsidRDefault="004E01E8" w:rsidP="00645C87">
            <w:pPr>
              <w:pStyle w:val="Subtitle"/>
              <w:rPr>
                <w:rFonts w:eastAsia="MS Gothic"/>
                <w:color w:val="FFFFFF"/>
              </w:rPr>
            </w:pPr>
            <w:r w:rsidRPr="00200B77">
              <w:t xml:space="preserve">RPS </w:t>
            </w:r>
            <w:r w:rsidR="00DE1A2B" w:rsidRPr="00200B77">
              <w:t>D</w:t>
            </w:r>
            <w:r w:rsidR="002D4BED" w:rsidRPr="00200B77">
              <w:t>atabase</w:t>
            </w:r>
          </w:p>
        </w:tc>
      </w:tr>
      <w:tr w:rsidR="004E01E8" w:rsidRPr="00200B77" w14:paraId="00E02B6D" w14:textId="77777777" w:rsidTr="00D61024">
        <w:trPr>
          <w:trHeight w:val="1380"/>
          <w:jc w:val="center"/>
        </w:trPr>
        <w:tc>
          <w:tcPr>
            <w:tcW w:w="9554" w:type="dxa"/>
            <w:tcBorders>
              <w:top w:val="nil"/>
              <w:bottom w:val="nil"/>
            </w:tcBorders>
          </w:tcPr>
          <w:p w14:paraId="3F321F1B" w14:textId="16728B05" w:rsidR="0044737C" w:rsidRPr="00200B77" w:rsidRDefault="00A3377B" w:rsidP="00F76789">
            <w:pPr>
              <w:spacing w:line="360" w:lineRule="auto"/>
              <w:rPr>
                <w:rFonts w:ascii="Century Gothic" w:hAnsi="Century Gothic"/>
                <w:color w:val="FFFFFF"/>
                <w:sz w:val="28"/>
                <w:szCs w:val="28"/>
              </w:rPr>
            </w:pPr>
            <w:r>
              <w:rPr>
                <w:rFonts w:ascii="Century Gothic" w:hAnsi="Century Gothic"/>
                <w:color w:val="FFFFFF"/>
                <w:sz w:val="28"/>
                <w:szCs w:val="28"/>
              </w:rPr>
              <w:t>June</w:t>
            </w:r>
            <w:r w:rsidRPr="00200B77">
              <w:rPr>
                <w:rFonts w:ascii="Century Gothic" w:hAnsi="Century Gothic"/>
                <w:color w:val="FFFFFF"/>
                <w:sz w:val="28"/>
                <w:szCs w:val="28"/>
              </w:rPr>
              <w:t xml:space="preserve"> </w:t>
            </w:r>
            <w:r w:rsidR="004E01E8" w:rsidRPr="00200B77">
              <w:rPr>
                <w:rFonts w:ascii="Century Gothic" w:hAnsi="Century Gothic"/>
                <w:color w:val="FFFFFF"/>
                <w:sz w:val="28"/>
                <w:szCs w:val="28"/>
              </w:rPr>
              <w:t>202</w:t>
            </w:r>
            <w:r w:rsidR="00D45900" w:rsidRPr="00200B77">
              <w:rPr>
                <w:rFonts w:ascii="Century Gothic" w:hAnsi="Century Gothic"/>
                <w:color w:val="FFFFFF"/>
                <w:sz w:val="28"/>
                <w:szCs w:val="28"/>
              </w:rPr>
              <w:t>5</w:t>
            </w:r>
            <w:r w:rsidR="00D95A62" w:rsidRPr="00200B77">
              <w:rPr>
                <w:rFonts w:ascii="Century Gothic" w:hAnsi="Century Gothic"/>
                <w:color w:val="FFFFFF"/>
                <w:sz w:val="28"/>
                <w:szCs w:val="28"/>
              </w:rPr>
              <w:t xml:space="preserve"> v</w:t>
            </w:r>
            <w:r w:rsidR="00110354" w:rsidRPr="00200B77">
              <w:rPr>
                <w:rFonts w:ascii="Century Gothic" w:hAnsi="Century Gothic"/>
                <w:color w:val="FFFFFF"/>
                <w:sz w:val="28"/>
                <w:szCs w:val="28"/>
              </w:rPr>
              <w:t>1.0</w:t>
            </w:r>
            <w:r w:rsidR="00602795" w:rsidRPr="00200B77">
              <w:rPr>
                <w:rFonts w:ascii="Century Gothic" w:hAnsi="Century Gothic"/>
                <w:color w:val="FFFFFF"/>
                <w:sz w:val="28"/>
                <w:szCs w:val="28"/>
              </w:rPr>
              <w:t>0</w:t>
            </w:r>
          </w:p>
        </w:tc>
      </w:tr>
      <w:tr w:rsidR="00DF6C20" w:rsidRPr="00200B77" w14:paraId="7E22697A" w14:textId="77777777" w:rsidTr="00D61024">
        <w:trPr>
          <w:trHeight w:val="1380"/>
          <w:jc w:val="center"/>
        </w:trPr>
        <w:tc>
          <w:tcPr>
            <w:tcW w:w="9554" w:type="dxa"/>
            <w:tcBorders>
              <w:top w:val="nil"/>
              <w:bottom w:val="nil"/>
            </w:tcBorders>
          </w:tcPr>
          <w:p w14:paraId="51A69156" w14:textId="7D7E0299" w:rsidR="00DF6C20" w:rsidRPr="00200B77" w:rsidRDefault="00DF6C20" w:rsidP="005567A9">
            <w:pPr>
              <w:spacing w:line="360" w:lineRule="auto"/>
              <w:rPr>
                <w:rFonts w:ascii="Century Gothic" w:hAnsi="Century Gothic"/>
                <w:color w:val="FFFFFF"/>
                <w:sz w:val="28"/>
                <w:szCs w:val="28"/>
              </w:rPr>
            </w:pPr>
            <w:r w:rsidRPr="00200B77">
              <w:rPr>
                <w:color w:val="FFFFFF"/>
                <w:sz w:val="28"/>
                <w:szCs w:val="28"/>
              </w:rPr>
              <w:t xml:space="preserve">This </w:t>
            </w:r>
            <w:r w:rsidR="005567A9" w:rsidRPr="00200B77">
              <w:rPr>
                <w:color w:val="FFFFFF"/>
                <w:sz w:val="28"/>
                <w:szCs w:val="28"/>
              </w:rPr>
              <w:t>Operations</w:t>
            </w:r>
            <w:r w:rsidRPr="00200B77">
              <w:rPr>
                <w:color w:val="FFFFFF"/>
                <w:sz w:val="28"/>
                <w:szCs w:val="28"/>
              </w:rPr>
              <w:t xml:space="preserve"> Guide </w:t>
            </w:r>
            <w:r w:rsidR="005567A9" w:rsidRPr="00200B77">
              <w:rPr>
                <w:color w:val="FFFFFF"/>
                <w:sz w:val="28"/>
                <w:szCs w:val="28"/>
              </w:rPr>
              <w:t>provides</w:t>
            </w:r>
            <w:r w:rsidRPr="00200B77">
              <w:rPr>
                <w:color w:val="FFFFFF"/>
                <w:sz w:val="28"/>
                <w:szCs w:val="28"/>
              </w:rPr>
              <w:t xml:space="preserve"> </w:t>
            </w:r>
            <w:r w:rsidR="006D2A98">
              <w:rPr>
                <w:color w:val="FFFFFF"/>
                <w:sz w:val="28"/>
                <w:szCs w:val="28"/>
              </w:rPr>
              <w:t xml:space="preserve">a </w:t>
            </w:r>
            <w:r w:rsidRPr="00200B77">
              <w:rPr>
                <w:color w:val="FFFFFF"/>
                <w:sz w:val="28"/>
                <w:szCs w:val="28"/>
              </w:rPr>
              <w:t xml:space="preserve">CPUC Renewables Portfolio Standard (RPS) Database </w:t>
            </w:r>
            <w:r w:rsidR="005567A9" w:rsidRPr="00200B77">
              <w:rPr>
                <w:color w:val="FFFFFF"/>
                <w:sz w:val="28"/>
                <w:szCs w:val="28"/>
              </w:rPr>
              <w:t>developer</w:t>
            </w:r>
            <w:r w:rsidR="00343360" w:rsidRPr="00200B77">
              <w:rPr>
                <w:color w:val="FFFFFF"/>
                <w:sz w:val="28"/>
                <w:szCs w:val="28"/>
              </w:rPr>
              <w:t xml:space="preserve"> </w:t>
            </w:r>
            <w:r w:rsidRPr="00200B77">
              <w:rPr>
                <w:color w:val="FFFFFF"/>
                <w:sz w:val="28"/>
                <w:szCs w:val="28"/>
              </w:rPr>
              <w:t xml:space="preserve">with </w:t>
            </w:r>
            <w:r w:rsidR="005567A9" w:rsidRPr="00200B77">
              <w:rPr>
                <w:color w:val="FFFFFF"/>
                <w:sz w:val="28"/>
                <w:szCs w:val="28"/>
              </w:rPr>
              <w:t xml:space="preserve">information describing how the </w:t>
            </w:r>
            <w:r w:rsidR="00AC3F97">
              <w:rPr>
                <w:color w:val="FFFFFF"/>
                <w:sz w:val="28"/>
                <w:szCs w:val="28"/>
              </w:rPr>
              <w:t xml:space="preserve">solution </w:t>
            </w:r>
            <w:r w:rsidR="00A122F4">
              <w:rPr>
                <w:color w:val="FFFFFF"/>
                <w:sz w:val="28"/>
                <w:szCs w:val="28"/>
              </w:rPr>
              <w:t xml:space="preserve">components and </w:t>
            </w:r>
            <w:r w:rsidR="005567A9" w:rsidRPr="00200B77">
              <w:rPr>
                <w:color w:val="FFFFFF"/>
                <w:sz w:val="28"/>
                <w:szCs w:val="28"/>
              </w:rPr>
              <w:t>system</w:t>
            </w:r>
            <w:r w:rsidR="001A69C3" w:rsidRPr="00200B77">
              <w:rPr>
                <w:color w:val="FFFFFF"/>
                <w:sz w:val="28"/>
                <w:szCs w:val="28"/>
              </w:rPr>
              <w:t>s are</w:t>
            </w:r>
            <w:r w:rsidR="005567A9" w:rsidRPr="00200B77">
              <w:rPr>
                <w:color w:val="FFFFFF"/>
                <w:sz w:val="28"/>
                <w:szCs w:val="28"/>
              </w:rPr>
              <w:t xml:space="preserve"> assembled</w:t>
            </w:r>
            <w:r w:rsidR="00AC3F97">
              <w:rPr>
                <w:color w:val="FFFFFF"/>
                <w:sz w:val="28"/>
                <w:szCs w:val="28"/>
              </w:rPr>
              <w:t xml:space="preserve">, </w:t>
            </w:r>
            <w:r w:rsidR="00A122F4">
              <w:rPr>
                <w:color w:val="FFFFFF"/>
                <w:sz w:val="28"/>
                <w:szCs w:val="28"/>
              </w:rPr>
              <w:t>updated, tested, and deployed</w:t>
            </w:r>
            <w:r w:rsidR="005567A9" w:rsidRPr="00200B77">
              <w:rPr>
                <w:color w:val="FFFFFF"/>
                <w:sz w:val="28"/>
                <w:szCs w:val="28"/>
              </w:rPr>
              <w:t>. It includes</w:t>
            </w:r>
            <w:r w:rsidR="00812865" w:rsidRPr="00200B77">
              <w:rPr>
                <w:color w:val="FFFFFF"/>
                <w:sz w:val="28"/>
                <w:szCs w:val="28"/>
              </w:rPr>
              <w:t xml:space="preserve"> sections on source code management</w:t>
            </w:r>
            <w:r w:rsidR="006B517A" w:rsidRPr="00200B77">
              <w:rPr>
                <w:color w:val="FFFFFF"/>
                <w:sz w:val="28"/>
                <w:szCs w:val="28"/>
              </w:rPr>
              <w:t>, developer process,</w:t>
            </w:r>
            <w:r w:rsidR="005567A9" w:rsidRPr="00200B77">
              <w:rPr>
                <w:color w:val="FFFFFF"/>
                <w:sz w:val="28"/>
                <w:szCs w:val="28"/>
              </w:rPr>
              <w:t xml:space="preserve"> build/deploy </w:t>
            </w:r>
            <w:r w:rsidR="00F52CC2">
              <w:rPr>
                <w:color w:val="FFFFFF"/>
                <w:sz w:val="28"/>
                <w:szCs w:val="28"/>
              </w:rPr>
              <w:t>pipeline</w:t>
            </w:r>
            <w:r w:rsidR="005567A9" w:rsidRPr="00200B77">
              <w:rPr>
                <w:color w:val="FFFFFF"/>
                <w:sz w:val="28"/>
                <w:szCs w:val="28"/>
              </w:rPr>
              <w:t xml:space="preserve">, </w:t>
            </w:r>
            <w:r w:rsidR="00812865" w:rsidRPr="00200B77">
              <w:rPr>
                <w:color w:val="FFFFFF"/>
                <w:sz w:val="28"/>
                <w:szCs w:val="28"/>
              </w:rPr>
              <w:t xml:space="preserve">and </w:t>
            </w:r>
            <w:r w:rsidR="005567A9" w:rsidRPr="00200B77">
              <w:rPr>
                <w:color w:val="FFFFFF"/>
                <w:sz w:val="28"/>
                <w:szCs w:val="28"/>
              </w:rPr>
              <w:t>security settings.</w:t>
            </w:r>
          </w:p>
        </w:tc>
      </w:tr>
    </w:tbl>
    <w:p w14:paraId="5C663CC6" w14:textId="77777777" w:rsidR="00E41FA4" w:rsidRPr="00200B77" w:rsidRDefault="00E41FA4" w:rsidP="004E01E8">
      <w:pPr>
        <w:rPr>
          <w:rFonts w:ascii="Century Gothic" w:hAnsi="Century Gothic"/>
          <w:color w:val="FFFFFF"/>
          <w:sz w:val="28"/>
          <w:szCs w:val="28"/>
        </w:rPr>
        <w:sectPr w:rsidR="00E41FA4" w:rsidRPr="00200B77" w:rsidSect="00D61024">
          <w:headerReference w:type="default" r:id="rId12"/>
          <w:footerReference w:type="even" r:id="rId13"/>
          <w:footerReference w:type="default" r:id="rId14"/>
          <w:headerReference w:type="first" r:id="rId15"/>
          <w:pgSz w:w="12240" w:h="15840" w:code="1"/>
          <w:pgMar w:top="1440" w:right="1080" w:bottom="1080" w:left="1080" w:header="576" w:footer="576" w:gutter="0"/>
          <w:cols w:space="720"/>
          <w:titlePg/>
          <w:docGrid w:linePitch="360"/>
        </w:sectPr>
      </w:pPr>
    </w:p>
    <w:sdt>
      <w:sdtPr>
        <w:rPr>
          <w:rFonts w:ascii="Garamond" w:eastAsiaTheme="minorEastAsia" w:hAnsi="Garamond" w:cstheme="majorBidi"/>
          <w:color w:val="auto"/>
          <w:kern w:val="0"/>
          <w:sz w:val="24"/>
          <w:szCs w:val="24"/>
          <w:lang w:eastAsia="ja-JP"/>
          <w14:ligatures w14:val="none"/>
        </w:rPr>
        <w:id w:val="-900287610"/>
        <w:docPartObj>
          <w:docPartGallery w:val="Table of Contents"/>
          <w:docPartUnique/>
        </w:docPartObj>
      </w:sdtPr>
      <w:sdtEndPr>
        <w:rPr>
          <w:b/>
          <w:bCs/>
          <w:lang w:eastAsia="en-US"/>
        </w:rPr>
      </w:sdtEndPr>
      <w:sdtContent>
        <w:p w14:paraId="5BCFFE5C" w14:textId="097D5017" w:rsidR="005E508D" w:rsidRPr="00200B77" w:rsidRDefault="006861BF" w:rsidP="008E2853">
          <w:pPr>
            <w:pStyle w:val="TOCHeading"/>
            <w:rPr>
              <w:lang w:eastAsia="ja-JP"/>
            </w:rPr>
          </w:pPr>
          <w:r w:rsidRPr="00200B77">
            <w:rPr>
              <w:lang w:eastAsia="ja-JP"/>
            </w:rPr>
            <w:t>Contents</w:t>
          </w:r>
        </w:p>
        <w:p w14:paraId="3A2D4457" w14:textId="789D8DAB" w:rsidR="005C5FE8" w:rsidRDefault="007333C9">
          <w:pPr>
            <w:pStyle w:val="TOC1"/>
            <w:rPr>
              <w:rFonts w:asciiTheme="minorHAnsi" w:eastAsiaTheme="minorEastAsia" w:hAnsiTheme="minorHAnsi" w:cstheme="minorBidi"/>
              <w:kern w:val="2"/>
              <w:sz w:val="24"/>
              <w:szCs w:val="24"/>
              <w14:ligatures w14:val="standardContextual"/>
            </w:rPr>
          </w:pPr>
          <w:r>
            <w:rPr>
              <w:szCs w:val="20"/>
            </w:rPr>
            <w:fldChar w:fldCharType="begin"/>
          </w:r>
          <w:r>
            <w:rPr>
              <w:szCs w:val="20"/>
            </w:rPr>
            <w:instrText xml:space="preserve"> TOC \o "1-2" \h \z \u \t "Heading 9,1" </w:instrText>
          </w:r>
          <w:r>
            <w:rPr>
              <w:szCs w:val="20"/>
            </w:rPr>
            <w:fldChar w:fldCharType="separate"/>
          </w:r>
          <w:hyperlink w:anchor="_Toc201681220" w:history="1">
            <w:r w:rsidR="005C5FE8" w:rsidRPr="00512440">
              <w:rPr>
                <w:rStyle w:val="Hyperlink"/>
              </w:rPr>
              <w:t>1.</w:t>
            </w:r>
            <w:r w:rsidR="005C5FE8">
              <w:rPr>
                <w:rFonts w:asciiTheme="minorHAnsi" w:eastAsiaTheme="minorEastAsia" w:hAnsiTheme="minorHAnsi" w:cstheme="minorBidi"/>
                <w:kern w:val="2"/>
                <w:sz w:val="24"/>
                <w:szCs w:val="24"/>
                <w14:ligatures w14:val="standardContextual"/>
              </w:rPr>
              <w:tab/>
            </w:r>
            <w:r w:rsidR="005C5FE8" w:rsidRPr="00512440">
              <w:rPr>
                <w:rStyle w:val="Hyperlink"/>
              </w:rPr>
              <w:t>CPUC RPSD System Architecture</w:t>
            </w:r>
            <w:r w:rsidR="005C5FE8">
              <w:rPr>
                <w:webHidden/>
              </w:rPr>
              <w:tab/>
            </w:r>
            <w:r w:rsidR="005C5FE8">
              <w:rPr>
                <w:webHidden/>
              </w:rPr>
              <w:fldChar w:fldCharType="begin"/>
            </w:r>
            <w:r w:rsidR="005C5FE8">
              <w:rPr>
                <w:webHidden/>
              </w:rPr>
              <w:instrText xml:space="preserve"> PAGEREF _Toc201681220 \h </w:instrText>
            </w:r>
            <w:r w:rsidR="005C5FE8">
              <w:rPr>
                <w:webHidden/>
              </w:rPr>
            </w:r>
            <w:r w:rsidR="005C5FE8">
              <w:rPr>
                <w:webHidden/>
              </w:rPr>
              <w:fldChar w:fldCharType="separate"/>
            </w:r>
            <w:r w:rsidR="005C5FE8">
              <w:rPr>
                <w:webHidden/>
              </w:rPr>
              <w:t>1-1</w:t>
            </w:r>
            <w:r w:rsidR="005C5FE8">
              <w:rPr>
                <w:webHidden/>
              </w:rPr>
              <w:fldChar w:fldCharType="end"/>
            </w:r>
          </w:hyperlink>
        </w:p>
        <w:p w14:paraId="75A38A7B" w14:textId="69555200" w:rsidR="005C5FE8" w:rsidRDefault="005C5FE8">
          <w:pPr>
            <w:pStyle w:val="TOC2"/>
            <w:rPr>
              <w:rFonts w:asciiTheme="minorHAnsi" w:eastAsiaTheme="minorEastAsia" w:hAnsiTheme="minorHAnsi" w:cstheme="minorBidi"/>
              <w:kern w:val="2"/>
              <w:sz w:val="24"/>
              <w:szCs w:val="24"/>
              <w14:ligatures w14:val="standardContextual"/>
            </w:rPr>
          </w:pPr>
          <w:hyperlink w:anchor="_Toc201681221" w:history="1">
            <w:r w:rsidRPr="00512440">
              <w:rPr>
                <w:rStyle w:val="Hyperlink"/>
              </w:rPr>
              <w:t>1.1</w:t>
            </w:r>
            <w:r>
              <w:rPr>
                <w:rFonts w:asciiTheme="minorHAnsi" w:eastAsiaTheme="minorEastAsia" w:hAnsiTheme="minorHAnsi" w:cstheme="minorBidi"/>
                <w:kern w:val="2"/>
                <w:sz w:val="24"/>
                <w:szCs w:val="24"/>
                <w14:ligatures w14:val="standardContextual"/>
              </w:rPr>
              <w:tab/>
            </w:r>
            <w:r w:rsidRPr="00512440">
              <w:rPr>
                <w:rStyle w:val="Hyperlink"/>
              </w:rPr>
              <w:t>Introduction</w:t>
            </w:r>
            <w:r>
              <w:rPr>
                <w:webHidden/>
              </w:rPr>
              <w:tab/>
            </w:r>
            <w:r>
              <w:rPr>
                <w:webHidden/>
              </w:rPr>
              <w:fldChar w:fldCharType="begin"/>
            </w:r>
            <w:r>
              <w:rPr>
                <w:webHidden/>
              </w:rPr>
              <w:instrText xml:space="preserve"> PAGEREF _Toc201681221 \h </w:instrText>
            </w:r>
            <w:r>
              <w:rPr>
                <w:webHidden/>
              </w:rPr>
            </w:r>
            <w:r>
              <w:rPr>
                <w:webHidden/>
              </w:rPr>
              <w:fldChar w:fldCharType="separate"/>
            </w:r>
            <w:r>
              <w:rPr>
                <w:webHidden/>
              </w:rPr>
              <w:t>1-1</w:t>
            </w:r>
            <w:r>
              <w:rPr>
                <w:webHidden/>
              </w:rPr>
              <w:fldChar w:fldCharType="end"/>
            </w:r>
          </w:hyperlink>
        </w:p>
        <w:p w14:paraId="1E047876" w14:textId="3B32ABA0" w:rsidR="005C5FE8" w:rsidRDefault="005C5FE8">
          <w:pPr>
            <w:pStyle w:val="TOC2"/>
            <w:rPr>
              <w:rFonts w:asciiTheme="minorHAnsi" w:eastAsiaTheme="minorEastAsia" w:hAnsiTheme="minorHAnsi" w:cstheme="minorBidi"/>
              <w:kern w:val="2"/>
              <w:sz w:val="24"/>
              <w:szCs w:val="24"/>
              <w14:ligatures w14:val="standardContextual"/>
            </w:rPr>
          </w:pPr>
          <w:hyperlink w:anchor="_Toc201681222" w:history="1">
            <w:r w:rsidRPr="00512440">
              <w:rPr>
                <w:rStyle w:val="Hyperlink"/>
              </w:rPr>
              <w:t>1.2</w:t>
            </w:r>
            <w:r>
              <w:rPr>
                <w:rFonts w:asciiTheme="minorHAnsi" w:eastAsiaTheme="minorEastAsia" w:hAnsiTheme="minorHAnsi" w:cstheme="minorBidi"/>
                <w:kern w:val="2"/>
                <w:sz w:val="24"/>
                <w:szCs w:val="24"/>
                <w14:ligatures w14:val="standardContextual"/>
              </w:rPr>
              <w:tab/>
            </w:r>
            <w:r w:rsidRPr="00512440">
              <w:rPr>
                <w:rStyle w:val="Hyperlink"/>
              </w:rPr>
              <w:t>High-level System Architecture Diagram</w:t>
            </w:r>
            <w:r>
              <w:rPr>
                <w:webHidden/>
              </w:rPr>
              <w:tab/>
            </w:r>
            <w:r>
              <w:rPr>
                <w:webHidden/>
              </w:rPr>
              <w:fldChar w:fldCharType="begin"/>
            </w:r>
            <w:r>
              <w:rPr>
                <w:webHidden/>
              </w:rPr>
              <w:instrText xml:space="preserve"> PAGEREF _Toc201681222 \h </w:instrText>
            </w:r>
            <w:r>
              <w:rPr>
                <w:webHidden/>
              </w:rPr>
            </w:r>
            <w:r>
              <w:rPr>
                <w:webHidden/>
              </w:rPr>
              <w:fldChar w:fldCharType="separate"/>
            </w:r>
            <w:r>
              <w:rPr>
                <w:webHidden/>
              </w:rPr>
              <w:t>1-1</w:t>
            </w:r>
            <w:r>
              <w:rPr>
                <w:webHidden/>
              </w:rPr>
              <w:fldChar w:fldCharType="end"/>
            </w:r>
          </w:hyperlink>
        </w:p>
        <w:p w14:paraId="2C8E1060" w14:textId="65FD2A22" w:rsidR="005C5FE8" w:rsidRDefault="005C5FE8">
          <w:pPr>
            <w:pStyle w:val="TOC2"/>
            <w:rPr>
              <w:rFonts w:asciiTheme="minorHAnsi" w:eastAsiaTheme="minorEastAsia" w:hAnsiTheme="minorHAnsi" w:cstheme="minorBidi"/>
              <w:kern w:val="2"/>
              <w:sz w:val="24"/>
              <w:szCs w:val="24"/>
              <w14:ligatures w14:val="standardContextual"/>
            </w:rPr>
          </w:pPr>
          <w:hyperlink w:anchor="_Toc201681223" w:history="1">
            <w:r w:rsidRPr="00512440">
              <w:rPr>
                <w:rStyle w:val="Hyperlink"/>
              </w:rPr>
              <w:t>1.3</w:t>
            </w:r>
            <w:r>
              <w:rPr>
                <w:rFonts w:asciiTheme="minorHAnsi" w:eastAsiaTheme="minorEastAsia" w:hAnsiTheme="minorHAnsi" w:cstheme="minorBidi"/>
                <w:kern w:val="2"/>
                <w:sz w:val="24"/>
                <w:szCs w:val="24"/>
                <w14:ligatures w14:val="standardContextual"/>
              </w:rPr>
              <w:tab/>
            </w:r>
            <w:r w:rsidRPr="00512440">
              <w:rPr>
                <w:rStyle w:val="Hyperlink"/>
              </w:rPr>
              <w:t>CPUC RPS Database Architecture and Design</w:t>
            </w:r>
            <w:r>
              <w:rPr>
                <w:webHidden/>
              </w:rPr>
              <w:tab/>
            </w:r>
            <w:r>
              <w:rPr>
                <w:webHidden/>
              </w:rPr>
              <w:fldChar w:fldCharType="begin"/>
            </w:r>
            <w:r>
              <w:rPr>
                <w:webHidden/>
              </w:rPr>
              <w:instrText xml:space="preserve"> PAGEREF _Toc201681223 \h </w:instrText>
            </w:r>
            <w:r>
              <w:rPr>
                <w:webHidden/>
              </w:rPr>
            </w:r>
            <w:r>
              <w:rPr>
                <w:webHidden/>
              </w:rPr>
              <w:fldChar w:fldCharType="separate"/>
            </w:r>
            <w:r>
              <w:rPr>
                <w:webHidden/>
              </w:rPr>
              <w:t>1-2</w:t>
            </w:r>
            <w:r>
              <w:rPr>
                <w:webHidden/>
              </w:rPr>
              <w:fldChar w:fldCharType="end"/>
            </w:r>
          </w:hyperlink>
        </w:p>
        <w:p w14:paraId="6116ED9E" w14:textId="717FF198" w:rsidR="005C5FE8" w:rsidRDefault="005C5FE8">
          <w:pPr>
            <w:pStyle w:val="TOC1"/>
            <w:rPr>
              <w:rFonts w:asciiTheme="minorHAnsi" w:eastAsiaTheme="minorEastAsia" w:hAnsiTheme="minorHAnsi" w:cstheme="minorBidi"/>
              <w:kern w:val="2"/>
              <w:sz w:val="24"/>
              <w:szCs w:val="24"/>
              <w14:ligatures w14:val="standardContextual"/>
            </w:rPr>
          </w:pPr>
          <w:hyperlink w:anchor="_Toc201681224" w:history="1">
            <w:r w:rsidRPr="00512440">
              <w:rPr>
                <w:rStyle w:val="Hyperlink"/>
              </w:rPr>
              <w:t>2.</w:t>
            </w:r>
            <w:r>
              <w:rPr>
                <w:rFonts w:asciiTheme="minorHAnsi" w:eastAsiaTheme="minorEastAsia" w:hAnsiTheme="minorHAnsi" w:cstheme="minorBidi"/>
                <w:kern w:val="2"/>
                <w:sz w:val="24"/>
                <w:szCs w:val="24"/>
                <w14:ligatures w14:val="standardContextual"/>
              </w:rPr>
              <w:tab/>
            </w:r>
            <w:r w:rsidRPr="00512440">
              <w:rPr>
                <w:rStyle w:val="Hyperlink"/>
              </w:rPr>
              <w:t>Source Code Management</w:t>
            </w:r>
            <w:r>
              <w:rPr>
                <w:webHidden/>
              </w:rPr>
              <w:tab/>
            </w:r>
            <w:r>
              <w:rPr>
                <w:webHidden/>
              </w:rPr>
              <w:fldChar w:fldCharType="begin"/>
            </w:r>
            <w:r>
              <w:rPr>
                <w:webHidden/>
              </w:rPr>
              <w:instrText xml:space="preserve"> PAGEREF _Toc201681224 \h </w:instrText>
            </w:r>
            <w:r>
              <w:rPr>
                <w:webHidden/>
              </w:rPr>
            </w:r>
            <w:r>
              <w:rPr>
                <w:webHidden/>
              </w:rPr>
              <w:fldChar w:fldCharType="separate"/>
            </w:r>
            <w:r>
              <w:rPr>
                <w:webHidden/>
              </w:rPr>
              <w:t>2-6</w:t>
            </w:r>
            <w:r>
              <w:rPr>
                <w:webHidden/>
              </w:rPr>
              <w:fldChar w:fldCharType="end"/>
            </w:r>
          </w:hyperlink>
        </w:p>
        <w:p w14:paraId="47A6AFD3" w14:textId="23BA9671" w:rsidR="005C5FE8" w:rsidRDefault="005C5FE8">
          <w:pPr>
            <w:pStyle w:val="TOC1"/>
            <w:rPr>
              <w:rFonts w:asciiTheme="minorHAnsi" w:eastAsiaTheme="minorEastAsia" w:hAnsiTheme="minorHAnsi" w:cstheme="minorBidi"/>
              <w:kern w:val="2"/>
              <w:sz w:val="24"/>
              <w:szCs w:val="24"/>
              <w14:ligatures w14:val="standardContextual"/>
            </w:rPr>
          </w:pPr>
          <w:hyperlink w:anchor="_Toc201681225" w:history="1">
            <w:r w:rsidRPr="00512440">
              <w:rPr>
                <w:rStyle w:val="Hyperlink"/>
              </w:rPr>
              <w:t>3.</w:t>
            </w:r>
            <w:r>
              <w:rPr>
                <w:rFonts w:asciiTheme="minorHAnsi" w:eastAsiaTheme="minorEastAsia" w:hAnsiTheme="minorHAnsi" w:cstheme="minorBidi"/>
                <w:kern w:val="2"/>
                <w:sz w:val="24"/>
                <w:szCs w:val="24"/>
                <w14:ligatures w14:val="standardContextual"/>
              </w:rPr>
              <w:tab/>
            </w:r>
            <w:r w:rsidRPr="00512440">
              <w:rPr>
                <w:rStyle w:val="Hyperlink"/>
              </w:rPr>
              <w:t>Developer Process</w:t>
            </w:r>
            <w:r>
              <w:rPr>
                <w:webHidden/>
              </w:rPr>
              <w:tab/>
            </w:r>
            <w:r>
              <w:rPr>
                <w:webHidden/>
              </w:rPr>
              <w:fldChar w:fldCharType="begin"/>
            </w:r>
            <w:r>
              <w:rPr>
                <w:webHidden/>
              </w:rPr>
              <w:instrText xml:space="preserve"> PAGEREF _Toc201681225 \h </w:instrText>
            </w:r>
            <w:r>
              <w:rPr>
                <w:webHidden/>
              </w:rPr>
            </w:r>
            <w:r>
              <w:rPr>
                <w:webHidden/>
              </w:rPr>
              <w:fldChar w:fldCharType="separate"/>
            </w:r>
            <w:r>
              <w:rPr>
                <w:webHidden/>
              </w:rPr>
              <w:t>3-0</w:t>
            </w:r>
            <w:r>
              <w:rPr>
                <w:webHidden/>
              </w:rPr>
              <w:fldChar w:fldCharType="end"/>
            </w:r>
          </w:hyperlink>
        </w:p>
        <w:p w14:paraId="60B3FAEE" w14:textId="13EF440E" w:rsidR="005C5FE8" w:rsidRDefault="005C5FE8">
          <w:pPr>
            <w:pStyle w:val="TOC2"/>
            <w:rPr>
              <w:rFonts w:asciiTheme="minorHAnsi" w:eastAsiaTheme="minorEastAsia" w:hAnsiTheme="minorHAnsi" w:cstheme="minorBidi"/>
              <w:kern w:val="2"/>
              <w:sz w:val="24"/>
              <w:szCs w:val="24"/>
              <w14:ligatures w14:val="standardContextual"/>
            </w:rPr>
          </w:pPr>
          <w:hyperlink w:anchor="_Toc201681226" w:history="1">
            <w:r w:rsidRPr="00512440">
              <w:rPr>
                <w:rStyle w:val="Hyperlink"/>
              </w:rPr>
              <w:t>3.1</w:t>
            </w:r>
            <w:r>
              <w:rPr>
                <w:rFonts w:asciiTheme="minorHAnsi" w:eastAsiaTheme="minorEastAsia" w:hAnsiTheme="minorHAnsi" w:cstheme="minorBidi"/>
                <w:kern w:val="2"/>
                <w:sz w:val="24"/>
                <w:szCs w:val="24"/>
                <w14:ligatures w14:val="standardContextual"/>
              </w:rPr>
              <w:tab/>
            </w:r>
            <w:r w:rsidRPr="00512440">
              <w:rPr>
                <w:rStyle w:val="Hyperlink"/>
              </w:rPr>
              <w:t>Local Environments</w:t>
            </w:r>
            <w:r>
              <w:rPr>
                <w:webHidden/>
              </w:rPr>
              <w:tab/>
            </w:r>
            <w:r>
              <w:rPr>
                <w:webHidden/>
              </w:rPr>
              <w:fldChar w:fldCharType="begin"/>
            </w:r>
            <w:r>
              <w:rPr>
                <w:webHidden/>
              </w:rPr>
              <w:instrText xml:space="preserve"> PAGEREF _Toc201681226 \h </w:instrText>
            </w:r>
            <w:r>
              <w:rPr>
                <w:webHidden/>
              </w:rPr>
            </w:r>
            <w:r>
              <w:rPr>
                <w:webHidden/>
              </w:rPr>
              <w:fldChar w:fldCharType="separate"/>
            </w:r>
            <w:r>
              <w:rPr>
                <w:webHidden/>
              </w:rPr>
              <w:t>3-0</w:t>
            </w:r>
            <w:r>
              <w:rPr>
                <w:webHidden/>
              </w:rPr>
              <w:fldChar w:fldCharType="end"/>
            </w:r>
          </w:hyperlink>
        </w:p>
        <w:p w14:paraId="73AE6F06" w14:textId="28A753D3" w:rsidR="005C5FE8" w:rsidRDefault="005C5FE8">
          <w:pPr>
            <w:pStyle w:val="TOC2"/>
            <w:rPr>
              <w:rFonts w:asciiTheme="minorHAnsi" w:eastAsiaTheme="minorEastAsia" w:hAnsiTheme="minorHAnsi" w:cstheme="minorBidi"/>
              <w:kern w:val="2"/>
              <w:sz w:val="24"/>
              <w:szCs w:val="24"/>
              <w14:ligatures w14:val="standardContextual"/>
            </w:rPr>
          </w:pPr>
          <w:hyperlink w:anchor="_Toc201681227" w:history="1">
            <w:r w:rsidRPr="00512440">
              <w:rPr>
                <w:rStyle w:val="Hyperlink"/>
              </w:rPr>
              <w:t>3.2</w:t>
            </w:r>
            <w:r>
              <w:rPr>
                <w:rFonts w:asciiTheme="minorHAnsi" w:eastAsiaTheme="minorEastAsia" w:hAnsiTheme="minorHAnsi" w:cstheme="minorBidi"/>
                <w:kern w:val="2"/>
                <w:sz w:val="24"/>
                <w:szCs w:val="24"/>
                <w14:ligatures w14:val="standardContextual"/>
              </w:rPr>
              <w:tab/>
            </w:r>
            <w:r w:rsidRPr="00512440">
              <w:rPr>
                <w:rStyle w:val="Hyperlink"/>
              </w:rPr>
              <w:t>Code Duplication Across Environments</w:t>
            </w:r>
            <w:r>
              <w:rPr>
                <w:webHidden/>
              </w:rPr>
              <w:tab/>
            </w:r>
            <w:r>
              <w:rPr>
                <w:webHidden/>
              </w:rPr>
              <w:fldChar w:fldCharType="begin"/>
            </w:r>
            <w:r>
              <w:rPr>
                <w:webHidden/>
              </w:rPr>
              <w:instrText xml:space="preserve"> PAGEREF _Toc201681227 \h </w:instrText>
            </w:r>
            <w:r>
              <w:rPr>
                <w:webHidden/>
              </w:rPr>
            </w:r>
            <w:r>
              <w:rPr>
                <w:webHidden/>
              </w:rPr>
              <w:fldChar w:fldCharType="separate"/>
            </w:r>
            <w:r>
              <w:rPr>
                <w:webHidden/>
              </w:rPr>
              <w:t>3-1</w:t>
            </w:r>
            <w:r>
              <w:rPr>
                <w:webHidden/>
              </w:rPr>
              <w:fldChar w:fldCharType="end"/>
            </w:r>
          </w:hyperlink>
        </w:p>
        <w:p w14:paraId="05E62EF9" w14:textId="71C4B8B7" w:rsidR="005C5FE8" w:rsidRDefault="005C5FE8">
          <w:pPr>
            <w:pStyle w:val="TOC2"/>
            <w:rPr>
              <w:rFonts w:asciiTheme="minorHAnsi" w:eastAsiaTheme="minorEastAsia" w:hAnsiTheme="minorHAnsi" w:cstheme="minorBidi"/>
              <w:kern w:val="2"/>
              <w:sz w:val="24"/>
              <w:szCs w:val="24"/>
              <w14:ligatures w14:val="standardContextual"/>
            </w:rPr>
          </w:pPr>
          <w:hyperlink w:anchor="_Toc201681228" w:history="1">
            <w:r w:rsidRPr="00512440">
              <w:rPr>
                <w:rStyle w:val="Hyperlink"/>
              </w:rPr>
              <w:t>3.3</w:t>
            </w:r>
            <w:r>
              <w:rPr>
                <w:rFonts w:asciiTheme="minorHAnsi" w:eastAsiaTheme="minorEastAsia" w:hAnsiTheme="minorHAnsi" w:cstheme="minorBidi"/>
                <w:kern w:val="2"/>
                <w:sz w:val="24"/>
                <w:szCs w:val="24"/>
                <w14:ligatures w14:val="standardContextual"/>
              </w:rPr>
              <w:tab/>
            </w:r>
            <w:r w:rsidRPr="00512440">
              <w:rPr>
                <w:rStyle w:val="Hyperlink"/>
              </w:rPr>
              <w:t>CodeCommit Pull Request Details</w:t>
            </w:r>
            <w:r>
              <w:rPr>
                <w:webHidden/>
              </w:rPr>
              <w:tab/>
            </w:r>
            <w:r>
              <w:rPr>
                <w:webHidden/>
              </w:rPr>
              <w:fldChar w:fldCharType="begin"/>
            </w:r>
            <w:r>
              <w:rPr>
                <w:webHidden/>
              </w:rPr>
              <w:instrText xml:space="preserve"> PAGEREF _Toc201681228 \h </w:instrText>
            </w:r>
            <w:r>
              <w:rPr>
                <w:webHidden/>
              </w:rPr>
            </w:r>
            <w:r>
              <w:rPr>
                <w:webHidden/>
              </w:rPr>
              <w:fldChar w:fldCharType="separate"/>
            </w:r>
            <w:r>
              <w:rPr>
                <w:webHidden/>
              </w:rPr>
              <w:t>3-3</w:t>
            </w:r>
            <w:r>
              <w:rPr>
                <w:webHidden/>
              </w:rPr>
              <w:fldChar w:fldCharType="end"/>
            </w:r>
          </w:hyperlink>
        </w:p>
        <w:p w14:paraId="6AA4A83F" w14:textId="4D08C354" w:rsidR="005C5FE8" w:rsidRDefault="005C5FE8">
          <w:pPr>
            <w:pStyle w:val="TOC1"/>
            <w:rPr>
              <w:rFonts w:asciiTheme="minorHAnsi" w:eastAsiaTheme="minorEastAsia" w:hAnsiTheme="minorHAnsi" w:cstheme="minorBidi"/>
              <w:kern w:val="2"/>
              <w:sz w:val="24"/>
              <w:szCs w:val="24"/>
              <w14:ligatures w14:val="standardContextual"/>
            </w:rPr>
          </w:pPr>
          <w:hyperlink w:anchor="_Toc201681229" w:history="1">
            <w:r w:rsidRPr="00512440">
              <w:rPr>
                <w:rStyle w:val="Hyperlink"/>
              </w:rPr>
              <w:t>4.</w:t>
            </w:r>
            <w:r>
              <w:rPr>
                <w:rFonts w:asciiTheme="minorHAnsi" w:eastAsiaTheme="minorEastAsia" w:hAnsiTheme="minorHAnsi" w:cstheme="minorBidi"/>
                <w:kern w:val="2"/>
                <w:sz w:val="24"/>
                <w:szCs w:val="24"/>
                <w14:ligatures w14:val="standardContextual"/>
              </w:rPr>
              <w:tab/>
            </w:r>
            <w:r w:rsidRPr="00512440">
              <w:rPr>
                <w:rStyle w:val="Hyperlink"/>
              </w:rPr>
              <w:t>Build/Deploy Pipeline</w:t>
            </w:r>
            <w:r>
              <w:rPr>
                <w:webHidden/>
              </w:rPr>
              <w:tab/>
            </w:r>
            <w:r>
              <w:rPr>
                <w:webHidden/>
              </w:rPr>
              <w:fldChar w:fldCharType="begin"/>
            </w:r>
            <w:r>
              <w:rPr>
                <w:webHidden/>
              </w:rPr>
              <w:instrText xml:space="preserve"> PAGEREF _Toc201681229 \h </w:instrText>
            </w:r>
            <w:r>
              <w:rPr>
                <w:webHidden/>
              </w:rPr>
            </w:r>
            <w:r>
              <w:rPr>
                <w:webHidden/>
              </w:rPr>
              <w:fldChar w:fldCharType="separate"/>
            </w:r>
            <w:r>
              <w:rPr>
                <w:webHidden/>
              </w:rPr>
              <w:t>4-1</w:t>
            </w:r>
            <w:r>
              <w:rPr>
                <w:webHidden/>
              </w:rPr>
              <w:fldChar w:fldCharType="end"/>
            </w:r>
          </w:hyperlink>
        </w:p>
        <w:p w14:paraId="49D77604" w14:textId="2A93E273" w:rsidR="005C5FE8" w:rsidRDefault="005C5FE8">
          <w:pPr>
            <w:pStyle w:val="TOC2"/>
            <w:rPr>
              <w:rFonts w:asciiTheme="minorHAnsi" w:eastAsiaTheme="minorEastAsia" w:hAnsiTheme="minorHAnsi" w:cstheme="minorBidi"/>
              <w:kern w:val="2"/>
              <w:sz w:val="24"/>
              <w:szCs w:val="24"/>
              <w14:ligatures w14:val="standardContextual"/>
            </w:rPr>
          </w:pPr>
          <w:hyperlink w:anchor="_Toc201681230" w:history="1">
            <w:r w:rsidRPr="00512440">
              <w:rPr>
                <w:rStyle w:val="Hyperlink"/>
              </w:rPr>
              <w:t>4.1</w:t>
            </w:r>
            <w:r>
              <w:rPr>
                <w:rFonts w:asciiTheme="minorHAnsi" w:eastAsiaTheme="minorEastAsia" w:hAnsiTheme="minorHAnsi" w:cstheme="minorBidi"/>
                <w:kern w:val="2"/>
                <w:sz w:val="24"/>
                <w:szCs w:val="24"/>
                <w14:ligatures w14:val="standardContextual"/>
              </w:rPr>
              <w:tab/>
            </w:r>
            <w:r w:rsidRPr="00512440">
              <w:rPr>
                <w:rStyle w:val="Hyperlink"/>
              </w:rPr>
              <w:t>The Dev Pipeline</w:t>
            </w:r>
            <w:r>
              <w:rPr>
                <w:webHidden/>
              </w:rPr>
              <w:tab/>
            </w:r>
            <w:r>
              <w:rPr>
                <w:webHidden/>
              </w:rPr>
              <w:fldChar w:fldCharType="begin"/>
            </w:r>
            <w:r>
              <w:rPr>
                <w:webHidden/>
              </w:rPr>
              <w:instrText xml:space="preserve"> PAGEREF _Toc201681230 \h </w:instrText>
            </w:r>
            <w:r>
              <w:rPr>
                <w:webHidden/>
              </w:rPr>
            </w:r>
            <w:r>
              <w:rPr>
                <w:webHidden/>
              </w:rPr>
              <w:fldChar w:fldCharType="separate"/>
            </w:r>
            <w:r>
              <w:rPr>
                <w:webHidden/>
              </w:rPr>
              <w:t>4-1</w:t>
            </w:r>
            <w:r>
              <w:rPr>
                <w:webHidden/>
              </w:rPr>
              <w:fldChar w:fldCharType="end"/>
            </w:r>
          </w:hyperlink>
        </w:p>
        <w:p w14:paraId="69D75E54" w14:textId="21CE241F" w:rsidR="005C5FE8" w:rsidRDefault="005C5FE8">
          <w:pPr>
            <w:pStyle w:val="TOC2"/>
            <w:rPr>
              <w:rFonts w:asciiTheme="minorHAnsi" w:eastAsiaTheme="minorEastAsia" w:hAnsiTheme="minorHAnsi" w:cstheme="minorBidi"/>
              <w:kern w:val="2"/>
              <w:sz w:val="24"/>
              <w:szCs w:val="24"/>
              <w14:ligatures w14:val="standardContextual"/>
            </w:rPr>
          </w:pPr>
          <w:hyperlink w:anchor="_Toc201681231" w:history="1">
            <w:r w:rsidRPr="00512440">
              <w:rPr>
                <w:rStyle w:val="Hyperlink"/>
              </w:rPr>
              <w:t>4.2</w:t>
            </w:r>
            <w:r>
              <w:rPr>
                <w:rFonts w:asciiTheme="minorHAnsi" w:eastAsiaTheme="minorEastAsia" w:hAnsiTheme="minorHAnsi" w:cstheme="minorBidi"/>
                <w:kern w:val="2"/>
                <w:sz w:val="24"/>
                <w:szCs w:val="24"/>
                <w14:ligatures w14:val="standardContextual"/>
              </w:rPr>
              <w:tab/>
            </w:r>
            <w:r w:rsidRPr="00512440">
              <w:rPr>
                <w:rStyle w:val="Hyperlink"/>
              </w:rPr>
              <w:t>The Production Pipeline</w:t>
            </w:r>
            <w:r>
              <w:rPr>
                <w:webHidden/>
              </w:rPr>
              <w:tab/>
            </w:r>
            <w:r>
              <w:rPr>
                <w:webHidden/>
              </w:rPr>
              <w:fldChar w:fldCharType="begin"/>
            </w:r>
            <w:r>
              <w:rPr>
                <w:webHidden/>
              </w:rPr>
              <w:instrText xml:space="preserve"> PAGEREF _Toc201681231 \h </w:instrText>
            </w:r>
            <w:r>
              <w:rPr>
                <w:webHidden/>
              </w:rPr>
            </w:r>
            <w:r>
              <w:rPr>
                <w:webHidden/>
              </w:rPr>
              <w:fldChar w:fldCharType="separate"/>
            </w:r>
            <w:r>
              <w:rPr>
                <w:webHidden/>
              </w:rPr>
              <w:t>4-6</w:t>
            </w:r>
            <w:r>
              <w:rPr>
                <w:webHidden/>
              </w:rPr>
              <w:fldChar w:fldCharType="end"/>
            </w:r>
          </w:hyperlink>
        </w:p>
        <w:p w14:paraId="064AA56B" w14:textId="1E2D5B38" w:rsidR="005C5FE8" w:rsidRDefault="005C5FE8">
          <w:pPr>
            <w:pStyle w:val="TOC1"/>
            <w:rPr>
              <w:rFonts w:asciiTheme="minorHAnsi" w:eastAsiaTheme="minorEastAsia" w:hAnsiTheme="minorHAnsi" w:cstheme="minorBidi"/>
              <w:kern w:val="2"/>
              <w:sz w:val="24"/>
              <w:szCs w:val="24"/>
              <w14:ligatures w14:val="standardContextual"/>
            </w:rPr>
          </w:pPr>
          <w:hyperlink w:anchor="_Toc201681232" w:history="1">
            <w:r w:rsidRPr="00512440">
              <w:rPr>
                <w:rStyle w:val="Hyperlink"/>
              </w:rPr>
              <w:t>5.</w:t>
            </w:r>
            <w:r>
              <w:rPr>
                <w:rFonts w:asciiTheme="minorHAnsi" w:eastAsiaTheme="minorEastAsia" w:hAnsiTheme="minorHAnsi" w:cstheme="minorBidi"/>
                <w:kern w:val="2"/>
                <w:sz w:val="24"/>
                <w:szCs w:val="24"/>
                <w14:ligatures w14:val="standardContextual"/>
              </w:rPr>
              <w:tab/>
            </w:r>
            <w:r w:rsidRPr="00512440">
              <w:rPr>
                <w:rStyle w:val="Hyperlink"/>
              </w:rPr>
              <w:t>Security</w:t>
            </w:r>
            <w:r>
              <w:rPr>
                <w:webHidden/>
              </w:rPr>
              <w:tab/>
            </w:r>
            <w:r>
              <w:rPr>
                <w:webHidden/>
              </w:rPr>
              <w:fldChar w:fldCharType="begin"/>
            </w:r>
            <w:r>
              <w:rPr>
                <w:webHidden/>
              </w:rPr>
              <w:instrText xml:space="preserve"> PAGEREF _Toc201681232 \h </w:instrText>
            </w:r>
            <w:r>
              <w:rPr>
                <w:webHidden/>
              </w:rPr>
            </w:r>
            <w:r>
              <w:rPr>
                <w:webHidden/>
              </w:rPr>
              <w:fldChar w:fldCharType="separate"/>
            </w:r>
            <w:r>
              <w:rPr>
                <w:webHidden/>
              </w:rPr>
              <w:t>5-1</w:t>
            </w:r>
            <w:r>
              <w:rPr>
                <w:webHidden/>
              </w:rPr>
              <w:fldChar w:fldCharType="end"/>
            </w:r>
          </w:hyperlink>
        </w:p>
        <w:p w14:paraId="78B8B8BC" w14:textId="26F6CD5C" w:rsidR="005C5FE8" w:rsidRDefault="005C5FE8">
          <w:pPr>
            <w:pStyle w:val="TOC2"/>
            <w:rPr>
              <w:rFonts w:asciiTheme="minorHAnsi" w:eastAsiaTheme="minorEastAsia" w:hAnsiTheme="minorHAnsi" w:cstheme="minorBidi"/>
              <w:kern w:val="2"/>
              <w:sz w:val="24"/>
              <w:szCs w:val="24"/>
              <w14:ligatures w14:val="standardContextual"/>
            </w:rPr>
          </w:pPr>
          <w:hyperlink w:anchor="_Toc201681233" w:history="1">
            <w:r w:rsidRPr="00512440">
              <w:rPr>
                <w:rStyle w:val="Hyperlink"/>
              </w:rPr>
              <w:t>5.1</w:t>
            </w:r>
            <w:r>
              <w:rPr>
                <w:rFonts w:asciiTheme="minorHAnsi" w:eastAsiaTheme="minorEastAsia" w:hAnsiTheme="minorHAnsi" w:cstheme="minorBidi"/>
                <w:kern w:val="2"/>
                <w:sz w:val="24"/>
                <w:szCs w:val="24"/>
                <w14:ligatures w14:val="standardContextual"/>
              </w:rPr>
              <w:tab/>
            </w:r>
            <w:r w:rsidRPr="00512440">
              <w:rPr>
                <w:rStyle w:val="Hyperlink"/>
              </w:rPr>
              <w:t>Access to the CPUC AWS Environment</w:t>
            </w:r>
            <w:r>
              <w:rPr>
                <w:webHidden/>
              </w:rPr>
              <w:tab/>
            </w:r>
            <w:r>
              <w:rPr>
                <w:webHidden/>
              </w:rPr>
              <w:fldChar w:fldCharType="begin"/>
            </w:r>
            <w:r>
              <w:rPr>
                <w:webHidden/>
              </w:rPr>
              <w:instrText xml:space="preserve"> PAGEREF _Toc201681233 \h </w:instrText>
            </w:r>
            <w:r>
              <w:rPr>
                <w:webHidden/>
              </w:rPr>
            </w:r>
            <w:r>
              <w:rPr>
                <w:webHidden/>
              </w:rPr>
              <w:fldChar w:fldCharType="separate"/>
            </w:r>
            <w:r>
              <w:rPr>
                <w:webHidden/>
              </w:rPr>
              <w:t>5-1</w:t>
            </w:r>
            <w:r>
              <w:rPr>
                <w:webHidden/>
              </w:rPr>
              <w:fldChar w:fldCharType="end"/>
            </w:r>
          </w:hyperlink>
        </w:p>
        <w:p w14:paraId="6193ED58" w14:textId="235EBE55" w:rsidR="005C5FE8" w:rsidRDefault="005C5FE8">
          <w:pPr>
            <w:pStyle w:val="TOC2"/>
            <w:rPr>
              <w:rFonts w:asciiTheme="minorHAnsi" w:eastAsiaTheme="minorEastAsia" w:hAnsiTheme="minorHAnsi" w:cstheme="minorBidi"/>
              <w:kern w:val="2"/>
              <w:sz w:val="24"/>
              <w:szCs w:val="24"/>
              <w14:ligatures w14:val="standardContextual"/>
            </w:rPr>
          </w:pPr>
          <w:hyperlink w:anchor="_Toc201681234" w:history="1">
            <w:r w:rsidRPr="00512440">
              <w:rPr>
                <w:rStyle w:val="Hyperlink"/>
              </w:rPr>
              <w:t>5.2</w:t>
            </w:r>
            <w:r>
              <w:rPr>
                <w:rFonts w:asciiTheme="minorHAnsi" w:eastAsiaTheme="minorEastAsia" w:hAnsiTheme="minorHAnsi" w:cstheme="minorBidi"/>
                <w:kern w:val="2"/>
                <w:sz w:val="24"/>
                <w:szCs w:val="24"/>
                <w14:ligatures w14:val="standardContextual"/>
              </w:rPr>
              <w:tab/>
            </w:r>
            <w:r w:rsidRPr="00512440">
              <w:rPr>
                <w:rStyle w:val="Hyperlink"/>
              </w:rPr>
              <w:t>User Administration</w:t>
            </w:r>
            <w:r>
              <w:rPr>
                <w:webHidden/>
              </w:rPr>
              <w:tab/>
            </w:r>
            <w:r>
              <w:rPr>
                <w:webHidden/>
              </w:rPr>
              <w:fldChar w:fldCharType="begin"/>
            </w:r>
            <w:r>
              <w:rPr>
                <w:webHidden/>
              </w:rPr>
              <w:instrText xml:space="preserve"> PAGEREF _Toc201681234 \h </w:instrText>
            </w:r>
            <w:r>
              <w:rPr>
                <w:webHidden/>
              </w:rPr>
            </w:r>
            <w:r>
              <w:rPr>
                <w:webHidden/>
              </w:rPr>
              <w:fldChar w:fldCharType="separate"/>
            </w:r>
            <w:r>
              <w:rPr>
                <w:webHidden/>
              </w:rPr>
              <w:t>5-1</w:t>
            </w:r>
            <w:r>
              <w:rPr>
                <w:webHidden/>
              </w:rPr>
              <w:fldChar w:fldCharType="end"/>
            </w:r>
          </w:hyperlink>
        </w:p>
        <w:p w14:paraId="03053C4A" w14:textId="343C8BBF" w:rsidR="005C5FE8" w:rsidRDefault="005C5FE8">
          <w:pPr>
            <w:pStyle w:val="TOC2"/>
            <w:rPr>
              <w:rFonts w:asciiTheme="minorHAnsi" w:eastAsiaTheme="minorEastAsia" w:hAnsiTheme="minorHAnsi" w:cstheme="minorBidi"/>
              <w:kern w:val="2"/>
              <w:sz w:val="24"/>
              <w:szCs w:val="24"/>
              <w14:ligatures w14:val="standardContextual"/>
            </w:rPr>
          </w:pPr>
          <w:hyperlink w:anchor="_Toc201681235" w:history="1">
            <w:r w:rsidRPr="00512440">
              <w:rPr>
                <w:rStyle w:val="Hyperlink"/>
              </w:rPr>
              <w:t>5.3</w:t>
            </w:r>
            <w:r>
              <w:rPr>
                <w:rFonts w:asciiTheme="minorHAnsi" w:eastAsiaTheme="minorEastAsia" w:hAnsiTheme="minorHAnsi" w:cstheme="minorBidi"/>
                <w:kern w:val="2"/>
                <w:sz w:val="24"/>
                <w:szCs w:val="24"/>
                <w14:ligatures w14:val="standardContextual"/>
              </w:rPr>
              <w:tab/>
            </w:r>
            <w:r w:rsidRPr="00512440">
              <w:rPr>
                <w:rStyle w:val="Hyperlink"/>
              </w:rPr>
              <w:t>Security Settings</w:t>
            </w:r>
            <w:r>
              <w:rPr>
                <w:webHidden/>
              </w:rPr>
              <w:tab/>
            </w:r>
            <w:r>
              <w:rPr>
                <w:webHidden/>
              </w:rPr>
              <w:fldChar w:fldCharType="begin"/>
            </w:r>
            <w:r>
              <w:rPr>
                <w:webHidden/>
              </w:rPr>
              <w:instrText xml:space="preserve"> PAGEREF _Toc201681235 \h </w:instrText>
            </w:r>
            <w:r>
              <w:rPr>
                <w:webHidden/>
              </w:rPr>
            </w:r>
            <w:r>
              <w:rPr>
                <w:webHidden/>
              </w:rPr>
              <w:fldChar w:fldCharType="separate"/>
            </w:r>
            <w:r>
              <w:rPr>
                <w:webHidden/>
              </w:rPr>
              <w:t>5-3</w:t>
            </w:r>
            <w:r>
              <w:rPr>
                <w:webHidden/>
              </w:rPr>
              <w:fldChar w:fldCharType="end"/>
            </w:r>
          </w:hyperlink>
        </w:p>
        <w:p w14:paraId="7AE684E6" w14:textId="0D588E55" w:rsidR="005C5FE8" w:rsidRDefault="005C5FE8">
          <w:pPr>
            <w:pStyle w:val="TOC1"/>
            <w:tabs>
              <w:tab w:val="left" w:pos="1511"/>
            </w:tabs>
            <w:rPr>
              <w:rFonts w:asciiTheme="minorHAnsi" w:eastAsiaTheme="minorEastAsia" w:hAnsiTheme="minorHAnsi" w:cstheme="minorBidi"/>
              <w:kern w:val="2"/>
              <w:sz w:val="24"/>
              <w:szCs w:val="24"/>
              <w14:ligatures w14:val="standardContextual"/>
            </w:rPr>
          </w:pPr>
          <w:hyperlink w:anchor="_Toc201681236" w:history="1">
            <w:r w:rsidRPr="00512440">
              <w:rPr>
                <w:rStyle w:val="Hyperlink"/>
              </w:rPr>
              <w:t>Appendix A -</w:t>
            </w:r>
            <w:r>
              <w:rPr>
                <w:rFonts w:asciiTheme="minorHAnsi" w:eastAsiaTheme="minorEastAsia" w:hAnsiTheme="minorHAnsi" w:cstheme="minorBidi"/>
                <w:kern w:val="2"/>
                <w:sz w:val="24"/>
                <w:szCs w:val="24"/>
                <w14:ligatures w14:val="standardContextual"/>
              </w:rPr>
              <w:tab/>
            </w:r>
            <w:r w:rsidRPr="00512440">
              <w:rPr>
                <w:rStyle w:val="Hyperlink"/>
              </w:rPr>
              <w:t>Build/Deploy Services - Terraform</w:t>
            </w:r>
            <w:r>
              <w:rPr>
                <w:webHidden/>
              </w:rPr>
              <w:tab/>
            </w:r>
            <w:r>
              <w:rPr>
                <w:webHidden/>
              </w:rPr>
              <w:fldChar w:fldCharType="begin"/>
            </w:r>
            <w:r>
              <w:rPr>
                <w:webHidden/>
              </w:rPr>
              <w:instrText xml:space="preserve"> PAGEREF _Toc201681236 \h </w:instrText>
            </w:r>
            <w:r>
              <w:rPr>
                <w:webHidden/>
              </w:rPr>
            </w:r>
            <w:r>
              <w:rPr>
                <w:webHidden/>
              </w:rPr>
              <w:fldChar w:fldCharType="separate"/>
            </w:r>
            <w:r>
              <w:rPr>
                <w:webHidden/>
              </w:rPr>
              <w:t>A-1</w:t>
            </w:r>
            <w:r>
              <w:rPr>
                <w:webHidden/>
              </w:rPr>
              <w:fldChar w:fldCharType="end"/>
            </w:r>
          </w:hyperlink>
        </w:p>
        <w:p w14:paraId="7885573A" w14:textId="05787834" w:rsidR="005C5FE8" w:rsidRDefault="005C5FE8">
          <w:pPr>
            <w:pStyle w:val="TOC1"/>
            <w:tabs>
              <w:tab w:val="left" w:pos="1478"/>
            </w:tabs>
            <w:rPr>
              <w:rFonts w:asciiTheme="minorHAnsi" w:eastAsiaTheme="minorEastAsia" w:hAnsiTheme="minorHAnsi" w:cstheme="minorBidi"/>
              <w:kern w:val="2"/>
              <w:sz w:val="24"/>
              <w:szCs w:val="24"/>
              <w14:ligatures w14:val="standardContextual"/>
            </w:rPr>
          </w:pPr>
          <w:hyperlink w:anchor="_Toc201681237" w:history="1">
            <w:r w:rsidRPr="00512440">
              <w:rPr>
                <w:rStyle w:val="Hyperlink"/>
              </w:rPr>
              <w:t>Appendix B -</w:t>
            </w:r>
            <w:r>
              <w:rPr>
                <w:rFonts w:asciiTheme="minorHAnsi" w:eastAsiaTheme="minorEastAsia" w:hAnsiTheme="minorHAnsi" w:cstheme="minorBidi"/>
                <w:kern w:val="2"/>
                <w:sz w:val="24"/>
                <w:szCs w:val="24"/>
                <w14:ligatures w14:val="standardContextual"/>
              </w:rPr>
              <w:tab/>
            </w:r>
            <w:r w:rsidRPr="00512440">
              <w:rPr>
                <w:rStyle w:val="Hyperlink"/>
              </w:rPr>
              <w:t>Sample Buildspec.yml</w:t>
            </w:r>
            <w:r>
              <w:rPr>
                <w:webHidden/>
              </w:rPr>
              <w:tab/>
            </w:r>
            <w:r>
              <w:rPr>
                <w:webHidden/>
              </w:rPr>
              <w:fldChar w:fldCharType="begin"/>
            </w:r>
            <w:r>
              <w:rPr>
                <w:webHidden/>
              </w:rPr>
              <w:instrText xml:space="preserve"> PAGEREF _Toc201681237 \h </w:instrText>
            </w:r>
            <w:r>
              <w:rPr>
                <w:webHidden/>
              </w:rPr>
            </w:r>
            <w:r>
              <w:rPr>
                <w:webHidden/>
              </w:rPr>
              <w:fldChar w:fldCharType="separate"/>
            </w:r>
            <w:r>
              <w:rPr>
                <w:webHidden/>
              </w:rPr>
              <w:t>B-1</w:t>
            </w:r>
            <w:r>
              <w:rPr>
                <w:webHidden/>
              </w:rPr>
              <w:fldChar w:fldCharType="end"/>
            </w:r>
          </w:hyperlink>
        </w:p>
        <w:p w14:paraId="24A2ECF3" w14:textId="37E244CB" w:rsidR="00956FD1" w:rsidRPr="00200B77" w:rsidRDefault="007333C9" w:rsidP="00C44704">
          <w:r>
            <w:rPr>
              <w:rFonts w:ascii="Century Gothic" w:hAnsi="Century Gothic"/>
              <w:sz w:val="20"/>
              <w:szCs w:val="20"/>
            </w:rPr>
            <w:fldChar w:fldCharType="end"/>
          </w:r>
        </w:p>
      </w:sdtContent>
    </w:sdt>
    <w:p w14:paraId="5A423730" w14:textId="77777777" w:rsidR="006861BF" w:rsidRPr="00200B77" w:rsidRDefault="006861BF" w:rsidP="001979A3"/>
    <w:p w14:paraId="15C23DA5" w14:textId="2E655B16" w:rsidR="006861BF" w:rsidRPr="00200B77" w:rsidRDefault="006861BF" w:rsidP="001979A3">
      <w:pPr>
        <w:sectPr w:rsidR="006861BF" w:rsidRPr="00200B77" w:rsidSect="000F4C76">
          <w:footerReference w:type="default" r:id="rId16"/>
          <w:footerReference w:type="first" r:id="rId17"/>
          <w:pgSz w:w="12240" w:h="15840" w:code="1"/>
          <w:pgMar w:top="1800" w:right="1080" w:bottom="1080" w:left="1080" w:header="576" w:footer="576" w:gutter="0"/>
          <w:pgNumType w:fmt="lowerRoman" w:start="1"/>
          <w:cols w:space="720"/>
          <w:docGrid w:linePitch="360"/>
        </w:sectPr>
      </w:pPr>
    </w:p>
    <w:p w14:paraId="7FA4907D" w14:textId="0268D1C6" w:rsidR="00D8471A" w:rsidRDefault="00135D54" w:rsidP="00075478">
      <w:pPr>
        <w:pStyle w:val="Heading1"/>
      </w:pPr>
      <w:bookmarkStart w:id="0" w:name="_Toc199504417"/>
      <w:bookmarkStart w:id="1" w:name="_Toc199509488"/>
      <w:bookmarkStart w:id="2" w:name="_Toc201681220"/>
      <w:bookmarkEnd w:id="0"/>
      <w:bookmarkEnd w:id="1"/>
      <w:r>
        <w:t>CPUC RPS</w:t>
      </w:r>
      <w:r w:rsidR="006A4CD6">
        <w:t xml:space="preserve">D </w:t>
      </w:r>
      <w:r w:rsidR="00F8409F">
        <w:t>System</w:t>
      </w:r>
      <w:r w:rsidR="008B35D7">
        <w:t xml:space="preserve"> </w:t>
      </w:r>
      <w:r w:rsidR="006A4CD6">
        <w:t>Architecture</w:t>
      </w:r>
      <w:bookmarkEnd w:id="2"/>
    </w:p>
    <w:p w14:paraId="68DC5A13" w14:textId="3AA2DB0A" w:rsidR="00FF2737" w:rsidRDefault="004E2DB2" w:rsidP="00DE0BEB">
      <w:pPr>
        <w:pStyle w:val="Heading2"/>
      </w:pPr>
      <w:bookmarkStart w:id="3" w:name="_Toc201681221"/>
      <w:r>
        <w:t>Introduction</w:t>
      </w:r>
      <w:bookmarkEnd w:id="3"/>
    </w:p>
    <w:p w14:paraId="34068F1E" w14:textId="0EC623AE" w:rsidR="00FF2737" w:rsidRDefault="00FF2737" w:rsidP="00FF2737">
      <w:r>
        <w:t xml:space="preserve">Today, many cloud providers offer services representing the latest </w:t>
      </w:r>
      <w:r w:rsidR="006A3608">
        <w:t xml:space="preserve">industry standards, </w:t>
      </w:r>
      <w:r w:rsidR="007A4EF8">
        <w:t xml:space="preserve">technological </w:t>
      </w:r>
      <w:r>
        <w:t xml:space="preserve">knowledge, and </w:t>
      </w:r>
      <w:r w:rsidR="00DD60FF">
        <w:t xml:space="preserve">development </w:t>
      </w:r>
      <w:r>
        <w:t>best practices rolled into cloud</w:t>
      </w:r>
      <w:r w:rsidR="00971A9B">
        <w:t>-based</w:t>
      </w:r>
      <w:r>
        <w:t xml:space="preserve"> service offerings. Amazon Web Services</w:t>
      </w:r>
      <w:r w:rsidR="00971A9B">
        <w:t xml:space="preserve"> (AWS)</w:t>
      </w:r>
      <w:r>
        <w:t xml:space="preserve">, Microsoft Azure, and Google Cloud Platform </w:t>
      </w:r>
      <w:r w:rsidR="00971A9B">
        <w:t xml:space="preserve">(GCP) </w:t>
      </w:r>
      <w:r>
        <w:t>are a few examples of these.</w:t>
      </w:r>
    </w:p>
    <w:p w14:paraId="682130FF" w14:textId="12FD670C" w:rsidR="00FF2737" w:rsidRDefault="00FF2737" w:rsidP="00FF2737">
      <w:r>
        <w:t>Whether it is an IT infrastructure, security service, build and deployment pipeline, database system, data analytics, artificial intelligence system, or any of the hundreds of other service offerings, consumer</w:t>
      </w:r>
      <w:r w:rsidR="00786E9F">
        <w:t>s</w:t>
      </w:r>
      <w:r>
        <w:t xml:space="preserve"> of these services reap the benefits of collective knowledge, industry best practices, outsourcing of these services to experts, and the continuous improvement/innovation </w:t>
      </w:r>
      <w:r w:rsidR="005B329B">
        <w:t>a</w:t>
      </w:r>
      <w:r>
        <w:t>s these companies strive to keep up with the competition. With Amazon Web Services (AWS), modern, serverless, cloud-native applications and architecture have become a powerful, productive, and cost-effective reality for business.</w:t>
      </w:r>
    </w:p>
    <w:p w14:paraId="11EF575F" w14:textId="32961F61" w:rsidR="00912601" w:rsidRPr="00912601" w:rsidRDefault="0019418A" w:rsidP="00DE0BEB">
      <w:pPr>
        <w:pStyle w:val="Heading2"/>
      </w:pPr>
      <w:bookmarkStart w:id="4" w:name="_Toc201681222"/>
      <w:r>
        <w:t>High-</w:t>
      </w:r>
      <w:r w:rsidR="007E0718">
        <w:t>l</w:t>
      </w:r>
      <w:r>
        <w:t xml:space="preserve">evel System </w:t>
      </w:r>
      <w:r w:rsidR="00C33F1E">
        <w:t xml:space="preserve">Architecture </w:t>
      </w:r>
      <w:r>
        <w:t>Diagram</w:t>
      </w:r>
      <w:bookmarkEnd w:id="4"/>
    </w:p>
    <w:p w14:paraId="518B2D6C" w14:textId="36578E23" w:rsidR="00A52F13" w:rsidRDefault="004E2DB2" w:rsidP="00652968">
      <w:r w:rsidRPr="00E55C5C">
        <w:t xml:space="preserve">This section </w:t>
      </w:r>
      <w:r>
        <w:t>describes</w:t>
      </w:r>
      <w:r w:rsidRPr="00E55C5C">
        <w:t xml:space="preserve"> the architecturally significant parts of the design, including its </w:t>
      </w:r>
      <w:r w:rsidR="00DE3FBF">
        <w:t xml:space="preserve">resources, </w:t>
      </w:r>
      <w:r w:rsidRPr="00E55C5C">
        <w:t xml:space="preserve">subsystems, packages, interfaces, </w:t>
      </w:r>
      <w:r w:rsidR="00F45952">
        <w:t xml:space="preserve">and </w:t>
      </w:r>
      <w:r w:rsidRPr="00E55C5C">
        <w:t>integrations.</w:t>
      </w:r>
      <w:r w:rsidR="00140668">
        <w:t xml:space="preserve"> </w:t>
      </w:r>
      <w:r w:rsidR="00866D91" w:rsidRPr="00E55C5C">
        <w:t xml:space="preserve">The </w:t>
      </w:r>
      <w:r w:rsidR="00866D91">
        <w:t>high-level</w:t>
      </w:r>
      <w:r w:rsidR="00866D91" w:rsidRPr="00E55C5C">
        <w:t xml:space="preserve"> </w:t>
      </w:r>
      <w:r w:rsidR="00866D91">
        <w:t xml:space="preserve">CPUC </w:t>
      </w:r>
      <w:r w:rsidR="001748CD">
        <w:t>R</w:t>
      </w:r>
      <w:r w:rsidR="00866D91">
        <w:t>PS Database</w:t>
      </w:r>
      <w:r w:rsidR="00866D91" w:rsidRPr="00E55C5C">
        <w:t xml:space="preserve"> </w:t>
      </w:r>
      <w:r w:rsidR="00F8409F">
        <w:t>System</w:t>
      </w:r>
      <w:r w:rsidR="00866D91" w:rsidRPr="00E55C5C">
        <w:t xml:space="preserve"> Architecture Diagram </w:t>
      </w:r>
      <w:r w:rsidR="006179B3">
        <w:t>provided</w:t>
      </w:r>
      <w:r w:rsidR="00F45952">
        <w:t xml:space="preserve"> </w:t>
      </w:r>
      <w:r w:rsidR="00866D91">
        <w:t xml:space="preserve">below </w:t>
      </w:r>
      <w:r w:rsidR="003557AD">
        <w:t>shows</w:t>
      </w:r>
      <w:r w:rsidR="00866D91" w:rsidRPr="00E55C5C">
        <w:t xml:space="preserve"> the networks</w:t>
      </w:r>
      <w:r w:rsidR="00C75AFF">
        <w:t>,</w:t>
      </w:r>
      <w:r w:rsidR="00866D91" w:rsidRPr="00E55C5C">
        <w:t xml:space="preserve"> boundaries</w:t>
      </w:r>
      <w:r w:rsidR="007B1197">
        <w:t xml:space="preserve"> and</w:t>
      </w:r>
      <w:r w:rsidR="00866D91" w:rsidRPr="00E55C5C">
        <w:t xml:space="preserve"> the interconnectivity between </w:t>
      </w:r>
      <w:r w:rsidR="006F19B6">
        <w:t>them</w:t>
      </w:r>
      <w:r w:rsidR="00140668">
        <w:t>, and</w:t>
      </w:r>
      <w:r w:rsidR="00652968" w:rsidRPr="00E55C5C">
        <w:t xml:space="preserve"> the three major system</w:t>
      </w:r>
      <w:r w:rsidR="00652968">
        <w:t xml:space="preserve"> area</w:t>
      </w:r>
      <w:r w:rsidR="00652968" w:rsidRPr="00E55C5C">
        <w:t xml:space="preserve">s that </w:t>
      </w:r>
      <w:r w:rsidR="00652968">
        <w:t>combine</w:t>
      </w:r>
      <w:r w:rsidR="00652968" w:rsidRPr="00E55C5C">
        <w:t xml:space="preserve"> to deliver </w:t>
      </w:r>
      <w:r w:rsidR="009D55F3">
        <w:t>the</w:t>
      </w:r>
      <w:r w:rsidR="00652968" w:rsidRPr="00E55C5C">
        <w:t xml:space="preserve"> integrated solution:</w:t>
      </w:r>
    </w:p>
    <w:p w14:paraId="3F393401" w14:textId="79C998E2" w:rsidR="00222C26" w:rsidRDefault="00652968" w:rsidP="00DE0BEB">
      <w:pPr>
        <w:pStyle w:val="ListBullet"/>
      </w:pPr>
      <w:r>
        <w:t>Engineering/AWS Code Pipeline</w:t>
      </w:r>
    </w:p>
    <w:p w14:paraId="2B671A6F" w14:textId="77777777" w:rsidR="00222C26" w:rsidRDefault="00652968" w:rsidP="00DE0BEB">
      <w:pPr>
        <w:pStyle w:val="ListBullet"/>
      </w:pPr>
      <w:r>
        <w:t>CPUC/AWS Cloud</w:t>
      </w:r>
    </w:p>
    <w:p w14:paraId="42C5319E" w14:textId="68E38CD9" w:rsidR="00A52F13" w:rsidRDefault="00652968" w:rsidP="00DE0BEB">
      <w:pPr>
        <w:pStyle w:val="ListBullet"/>
      </w:pPr>
      <w:r>
        <w:t>CPUC/AWS VPC</w:t>
      </w:r>
    </w:p>
    <w:p w14:paraId="0C0F5406" w14:textId="6A13F33E" w:rsidR="00652968" w:rsidRDefault="00652968" w:rsidP="00652968">
      <w:pPr>
        <w:pStyle w:val="Graphic"/>
      </w:pPr>
      <w:r w:rsidRPr="00E55C5C">
        <w:drawing>
          <wp:inline distT="0" distB="0" distL="0" distR="0" wp14:anchorId="6A9FB344" wp14:editId="61A21455">
            <wp:extent cx="5486400" cy="3227832"/>
            <wp:effectExtent l="19050" t="19050" r="19050" b="10795"/>
            <wp:docPr id="396846485"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6485" name="Picture 2" descr="A diagram of a computer&#10;&#10;AI-generated content may be incorrec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045" t="8483" r="7134" b="2976"/>
                    <a:stretch>
                      <a:fillRect/>
                    </a:stretch>
                  </pic:blipFill>
                  <pic:spPr bwMode="auto">
                    <a:xfrm>
                      <a:off x="0" y="0"/>
                      <a:ext cx="5486400" cy="3227832"/>
                    </a:xfrm>
                    <a:prstGeom prst="rect">
                      <a:avLst/>
                    </a:prstGeom>
                    <a:noFill/>
                    <a:ln w="9525" cap="flat" cmpd="sng" algn="ctr">
                      <a:solidFill>
                        <a:srgbClr val="156082">
                          <a:shade val="1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7A7553" w14:textId="02A674E2" w:rsidR="00912601" w:rsidRDefault="00912601" w:rsidP="00DE0BEB">
      <w:pPr>
        <w:pStyle w:val="Heading2"/>
      </w:pPr>
      <w:bookmarkStart w:id="5" w:name="_Toc201681223"/>
      <w:r>
        <w:t xml:space="preserve">CPUC RPS </w:t>
      </w:r>
      <w:r w:rsidR="001F1D57">
        <w:t>Database</w:t>
      </w:r>
      <w:r>
        <w:t xml:space="preserve"> Architecture and Design</w:t>
      </w:r>
      <w:bookmarkEnd w:id="5"/>
    </w:p>
    <w:p w14:paraId="27368E00" w14:textId="6383373D" w:rsidR="00193DAF" w:rsidRDefault="00193DAF" w:rsidP="00193DAF">
      <w:r>
        <w:t xml:space="preserve">The first thing you might notice is that there are a lot more “things” in a modern application architecture (shown in the </w:t>
      </w:r>
      <w:r w:rsidR="00475171">
        <w:t xml:space="preserve">High-level System </w:t>
      </w:r>
      <w:r w:rsidR="00B67E76">
        <w:t xml:space="preserve">Architecture </w:t>
      </w:r>
      <w:r w:rsidR="00475171">
        <w:t>Diagram</w:t>
      </w:r>
      <w:r>
        <w:t xml:space="preserve"> above)</w:t>
      </w:r>
      <w:r w:rsidR="00D168E8">
        <w:t>.</w:t>
      </w:r>
      <w:r>
        <w:t xml:space="preserve"> Well, that is by design.</w:t>
      </w:r>
    </w:p>
    <w:p w14:paraId="70BF33D2" w14:textId="57F4B692" w:rsidR="00193DAF" w:rsidRDefault="00193DAF" w:rsidP="00193DAF">
      <w:r>
        <w:t>There is a fundamental principle in software design called Separation of Concerns (SoC). Instead of having one fallible, monolithic piece of software that composes your system, you have smaller components, each responsible for a specific function.</w:t>
      </w:r>
    </w:p>
    <w:p w14:paraId="7233EEA1" w14:textId="1911D8FE" w:rsidR="00193DAF" w:rsidRDefault="00193DAF" w:rsidP="00193DAF">
      <w:r>
        <w:t>Some of the benefits of this approach are:</w:t>
      </w:r>
    </w:p>
    <w:p w14:paraId="4D5693B1" w14:textId="77777777" w:rsidR="00193DAF" w:rsidRDefault="00193DAF" w:rsidP="00DE0BEB">
      <w:pPr>
        <w:pStyle w:val="ListBullet"/>
      </w:pPr>
      <w:r>
        <w:t>Individual components can be changed, fixed, redeployed, or replaced without negatively impacting the running system. No unnecessary re-deploys!</w:t>
      </w:r>
    </w:p>
    <w:p w14:paraId="0D6CDB39" w14:textId="77777777" w:rsidR="00193DAF" w:rsidRDefault="00193DAF" w:rsidP="00DE0BEB">
      <w:pPr>
        <w:pStyle w:val="ListBullet"/>
      </w:pPr>
      <w:r>
        <w:t>Each component has defined inputs and outputs, making it possible to combine them in different ways to accomplish business or system goals.</w:t>
      </w:r>
    </w:p>
    <w:p w14:paraId="2422DF18" w14:textId="77777777" w:rsidR="00193DAF" w:rsidRDefault="00193DAF" w:rsidP="00DE0BEB">
      <w:pPr>
        <w:pStyle w:val="ListBullet"/>
      </w:pPr>
      <w:r>
        <w:t>With well-defined components, each with specific inputs, outputs, and behaviors, testing, operation, maintenance, monitoring, and issue resolutions become much easier.</w:t>
      </w:r>
    </w:p>
    <w:p w14:paraId="5B7135A5" w14:textId="259BE530" w:rsidR="00193DAF" w:rsidRDefault="00F61C05" w:rsidP="00193DAF">
      <w:r>
        <w:t xml:space="preserve">Cloud providers like AWS </w:t>
      </w:r>
      <w:r w:rsidR="00772301">
        <w:t>have the</w:t>
      </w:r>
      <w:r w:rsidR="00193DAF">
        <w:t xml:space="preserve"> ability to automatically provision IT infrastructure for you</w:t>
      </w:r>
      <w:r w:rsidR="00772301">
        <w:t>. Combined with this</w:t>
      </w:r>
      <w:r w:rsidR="008F6F93">
        <w:t>,</w:t>
      </w:r>
      <w:r w:rsidR="00772301">
        <w:t xml:space="preserve"> </w:t>
      </w:r>
      <w:r w:rsidR="00DE60F6">
        <w:t>AWS can</w:t>
      </w:r>
      <w:r w:rsidR="00193DAF">
        <w:t xml:space="preserve"> deploy components and services into </w:t>
      </w:r>
      <w:r w:rsidR="008F6F93">
        <w:t xml:space="preserve">an </w:t>
      </w:r>
      <w:r w:rsidR="00193DAF">
        <w:t>infrastructure, configure them, secure them, monitor them, automatically scale to meet customer demand, derive insights, and many other capabilities</w:t>
      </w:r>
      <w:r w:rsidR="00DE60F6">
        <w:t xml:space="preserve">. This </w:t>
      </w:r>
      <w:r w:rsidR="00D94990">
        <w:t xml:space="preserve">comprehensive approach to </w:t>
      </w:r>
      <w:r w:rsidR="00193DAF">
        <w:t>modern architecture offers a powerful, yet cost-effective solution that enables organizations to focus on business rather than managing low-level infrastructure and services.</w:t>
      </w:r>
    </w:p>
    <w:p w14:paraId="76D4CC41" w14:textId="77777777" w:rsidR="00193DAF" w:rsidRDefault="00193DAF" w:rsidP="00193DAF">
      <w:r>
        <w:t>Let’s dig into the details to further explore the benefits of AWS modern architecture:</w:t>
      </w:r>
    </w:p>
    <w:p w14:paraId="6FB9A6D3" w14:textId="5165D0DC" w:rsidR="00193DAF" w:rsidRDefault="00193DAF" w:rsidP="00DE0BEB">
      <w:pPr>
        <w:pStyle w:val="Heading3"/>
      </w:pPr>
      <w:r>
        <w:t>Organizational Agility</w:t>
      </w:r>
      <w:r w:rsidR="00B76BE3">
        <w:t xml:space="preserve">, </w:t>
      </w:r>
      <w:r>
        <w:t xml:space="preserve">Speed </w:t>
      </w:r>
      <w:r w:rsidR="00B67E76">
        <w:t>and</w:t>
      </w:r>
      <w:r>
        <w:t xml:space="preserve"> Quality</w:t>
      </w:r>
    </w:p>
    <w:p w14:paraId="4041D3C1" w14:textId="725AD9A4" w:rsidR="00193DAF" w:rsidRDefault="00193DAF" w:rsidP="00193DAF">
      <w:r>
        <w:t>Modern architecture, also known as serverless or event-driven, benefits from cloud provider investment in handling infrastructure complexities for you</w:t>
      </w:r>
      <w:r w:rsidR="003C74AC">
        <w:t>. This, as mentioned earlier,</w:t>
      </w:r>
      <w:r>
        <w:t xml:space="preserve"> enabl</w:t>
      </w:r>
      <w:r w:rsidR="003C74AC">
        <w:t>es</w:t>
      </w:r>
      <w:r>
        <w:t xml:space="preserve"> teams to focus on business goals, processes, applications, and other business needs.</w:t>
      </w:r>
    </w:p>
    <w:p w14:paraId="25B5A274" w14:textId="6B467C40" w:rsidR="00193DAF" w:rsidRDefault="00193DAF" w:rsidP="00193DAF">
      <w:r>
        <w:t>Here are a few ways AWS enables organizational agility</w:t>
      </w:r>
      <w:r w:rsidR="00B76BE3">
        <w:t xml:space="preserve"> and </w:t>
      </w:r>
      <w:r>
        <w:t>speed:</w:t>
      </w:r>
    </w:p>
    <w:p w14:paraId="4425FFF3" w14:textId="50A5CF26" w:rsidR="00193DAF" w:rsidRDefault="00193DAF" w:rsidP="00DE0BEB">
      <w:pPr>
        <w:pStyle w:val="ListBullet"/>
      </w:pPr>
      <w:r>
        <w:t>Rather than spending time building, configuring, securing, debugging, and scaling the infrastructure, architects, and engineers use tooling and code to instruct AWS to build infrastructure for them</w:t>
      </w:r>
      <w:r w:rsidR="00EE4A0A">
        <w:t>:</w:t>
      </w:r>
    </w:p>
    <w:p w14:paraId="00D8F5E2" w14:textId="6E3C7E93" w:rsidR="00193DAF" w:rsidRDefault="00193DAF" w:rsidP="00DE0BEB">
      <w:pPr>
        <w:pStyle w:val="ListBullet2"/>
      </w:pPr>
      <w:r>
        <w:t>The team specifies the desired infrastructure via visual tool or descriptive source code, and AWS builds</w:t>
      </w:r>
      <w:r w:rsidR="00190351">
        <w:t xml:space="preserve"> the infrastructure</w:t>
      </w:r>
      <w:r>
        <w:t>.</w:t>
      </w:r>
    </w:p>
    <w:p w14:paraId="1E5D8218" w14:textId="77777777" w:rsidR="00193DAF" w:rsidRDefault="00193DAF" w:rsidP="00DE0BEB">
      <w:pPr>
        <w:pStyle w:val="ListBullet"/>
      </w:pPr>
      <w:r>
        <w:t>With the time savings gained by not managing infrastructure actively, the team can focus on assembling and connecting cloud services to accomplish business process flows and application experiences.</w:t>
      </w:r>
    </w:p>
    <w:p w14:paraId="0454A5E5" w14:textId="1E529458" w:rsidR="00193DAF" w:rsidRDefault="00193DAF" w:rsidP="00DE0BEB">
      <w:pPr>
        <w:pStyle w:val="ListBullet"/>
      </w:pPr>
      <w:r>
        <w:t>Once deployed, automated build and deploy services make subsequent changes a no-effort, fast, and reliable process.</w:t>
      </w:r>
    </w:p>
    <w:p w14:paraId="74A50807" w14:textId="77777777" w:rsidR="00193DAF" w:rsidRDefault="00193DAF" w:rsidP="00DE0BEB">
      <w:pPr>
        <w:pStyle w:val="Heading3"/>
        <w:keepNext/>
      </w:pPr>
      <w:r>
        <w:t>Security</w:t>
      </w:r>
    </w:p>
    <w:p w14:paraId="7A31EE86" w14:textId="225C50BB" w:rsidR="00193DAF" w:rsidRDefault="00193DAF" w:rsidP="00DE0BEB">
      <w:pPr>
        <w:keepNext/>
      </w:pPr>
      <w:r>
        <w:t xml:space="preserve">Security standards and best practices are implemented for you. Each AWS service offering has security built in. Here are the key areas of </w:t>
      </w:r>
      <w:r w:rsidR="00190351">
        <w:t>AWS</w:t>
      </w:r>
      <w:r>
        <w:t xml:space="preserve"> security that are enabled by default:</w:t>
      </w:r>
    </w:p>
    <w:p w14:paraId="3D6B64FD" w14:textId="55B80A16" w:rsidR="00193DAF" w:rsidRDefault="00193DAF" w:rsidP="00666032">
      <w:r w:rsidRPr="00DE0BEB">
        <w:rPr>
          <w:b/>
          <w:bCs/>
        </w:rPr>
        <w:t>Infrastructure</w:t>
      </w:r>
      <w:r>
        <w:t xml:space="preserve"> (</w:t>
      </w:r>
      <w:hyperlink r:id="rId19" w:history="1">
        <w:r w:rsidRPr="000B31FC">
          <w:rPr>
            <w:rStyle w:val="Hyperlink"/>
          </w:rPr>
          <w:t>https://aws.amazon.com/products/security/?nc2=h_ql_prod_se</w:t>
        </w:r>
      </w:hyperlink>
      <w:r>
        <w:t>)</w:t>
      </w:r>
      <w:r w:rsidR="001222BE">
        <w:t xml:space="preserve">. </w:t>
      </w:r>
      <w:r>
        <w:t>AWS provides several security capabilities and services to increase privacy and control network access. These include:</w:t>
      </w:r>
    </w:p>
    <w:p w14:paraId="5C0E1A5F" w14:textId="77777777" w:rsidR="00193DAF" w:rsidRDefault="00193DAF" w:rsidP="00DE0BEB">
      <w:pPr>
        <w:pStyle w:val="ListBullet"/>
      </w:pPr>
      <w:r>
        <w:t>Network firewalls built into Amazon VPC let you create private networks and control access to your applications.</w:t>
      </w:r>
    </w:p>
    <w:p w14:paraId="24168DE6" w14:textId="58B172BE" w:rsidR="00193DAF" w:rsidRDefault="004018A5" w:rsidP="00DE0BEB">
      <w:pPr>
        <w:pStyle w:val="ListBullet"/>
      </w:pPr>
      <w:r>
        <w:t xml:space="preserve">Encryption in transit with TLS, </w:t>
      </w:r>
      <w:r w:rsidR="00193DAF">
        <w:t>Customer control</w:t>
      </w:r>
      <w:r>
        <w:t>led</w:t>
      </w:r>
      <w:r w:rsidR="00193DAF">
        <w:t xml:space="preserve"> across AWS services.</w:t>
      </w:r>
    </w:p>
    <w:p w14:paraId="104E6CCD" w14:textId="77777777" w:rsidR="00193DAF" w:rsidRDefault="00193DAF" w:rsidP="00DE0BEB">
      <w:pPr>
        <w:pStyle w:val="ListBullet"/>
      </w:pPr>
      <w:r>
        <w:t>Connectivity options that enable private, or dedicated, connections from your office or on-premises environment.</w:t>
      </w:r>
    </w:p>
    <w:p w14:paraId="2BB0A973" w14:textId="77777777" w:rsidR="00193DAF" w:rsidRDefault="00193DAF" w:rsidP="00DE0BEB">
      <w:pPr>
        <w:pStyle w:val="ListBullet"/>
      </w:pPr>
      <w:r>
        <w:t>DDoS mitigation technologies that apply at layer 3 or 4 as well as layer 7. These can be applied as part of application and content delivery strategies.</w:t>
      </w:r>
    </w:p>
    <w:p w14:paraId="3361645D" w14:textId="77777777" w:rsidR="00193DAF" w:rsidRDefault="00193DAF" w:rsidP="00DE0BEB">
      <w:pPr>
        <w:pStyle w:val="ListBullet"/>
      </w:pPr>
      <w:r>
        <w:t>Automatic encryption of all traffic is enabled on the AWS global and regional networks between AWS-secured facilities.</w:t>
      </w:r>
    </w:p>
    <w:p w14:paraId="3A54177B" w14:textId="77777777" w:rsidR="00193DAF" w:rsidRDefault="00193DAF" w:rsidP="00193DAF">
      <w:r>
        <w:t>Cloud resources can further be locked down at a very granular, policy-based approach with Identity and Access Management (IAM)</w:t>
      </w:r>
    </w:p>
    <w:p w14:paraId="7B66E210" w14:textId="4ED39FEE" w:rsidR="00193DAF" w:rsidRDefault="00193DAF" w:rsidP="00193DAF">
      <w:r w:rsidRPr="00DE0BEB">
        <w:rPr>
          <w:b/>
          <w:bCs/>
        </w:rPr>
        <w:t>Data Encryption</w:t>
      </w:r>
      <w:r w:rsidR="008340AB">
        <w:t xml:space="preserve"> </w:t>
      </w:r>
      <w:r>
        <w:t>(</w:t>
      </w:r>
      <w:hyperlink r:id="rId20" w:history="1">
        <w:r w:rsidRPr="001222BE">
          <w:rPr>
            <w:rStyle w:val="Hyperlink"/>
          </w:rPr>
          <w:t>https://aws.amazon.com/iam/identity-center/</w:t>
        </w:r>
      </w:hyperlink>
      <w:r>
        <w:t>)</w:t>
      </w:r>
      <w:r w:rsidR="008340AB">
        <w:t>.</w:t>
      </w:r>
      <w:r w:rsidR="001222BE">
        <w:t xml:space="preserve"> </w:t>
      </w:r>
      <w:r w:rsidR="00DF4B0D">
        <w:t xml:space="preserve">AWS adds a layer of security to your </w:t>
      </w:r>
      <w:r w:rsidR="00CE715F">
        <w:t xml:space="preserve">cloud </w:t>
      </w:r>
      <w:r w:rsidR="00DF4B0D">
        <w:t>data at rest</w:t>
      </w:r>
      <w:r w:rsidR="00B22478">
        <w:t xml:space="preserve">. This </w:t>
      </w:r>
      <w:r>
        <w:t>provid</w:t>
      </w:r>
      <w:r w:rsidR="00B22478">
        <w:t>es</w:t>
      </w:r>
      <w:r>
        <w:t xml:space="preserve"> scalable</w:t>
      </w:r>
      <w:r w:rsidR="008340AB">
        <w:t>,</w:t>
      </w:r>
      <w:r>
        <w:t xml:space="preserve"> efficient encryption features (typically AES 256). These include:</w:t>
      </w:r>
    </w:p>
    <w:p w14:paraId="34FB73CD" w14:textId="735C29CD" w:rsidR="00193DAF" w:rsidRDefault="00193DAF" w:rsidP="00DE0BEB">
      <w:pPr>
        <w:pStyle w:val="ListBullet"/>
      </w:pPr>
      <w:r w:rsidRPr="00DE0BEB">
        <w:rPr>
          <w:b/>
          <w:bCs/>
        </w:rPr>
        <w:t xml:space="preserve">Data at rest encryption </w:t>
      </w:r>
      <w:r w:rsidR="0065101C">
        <w:t>is</w:t>
      </w:r>
      <w:r>
        <w:t xml:space="preserve"> available in most AWS services, such as Amazon EBS, Amazon S3, Amazon RDS, Amazon Redshift, Amazon ElastiCache, AWS Lambda, and Amazon SageMaker</w:t>
      </w:r>
      <w:r w:rsidR="004A7AFE">
        <w:t>.</w:t>
      </w:r>
    </w:p>
    <w:p w14:paraId="2D966035" w14:textId="538FF148" w:rsidR="00193DAF" w:rsidRDefault="00193DAF" w:rsidP="00DE0BEB">
      <w:pPr>
        <w:pStyle w:val="ListBullet"/>
      </w:pPr>
      <w:r w:rsidRPr="00DE0BEB">
        <w:rPr>
          <w:b/>
          <w:bCs/>
        </w:rPr>
        <w:t>Flexible key management options</w:t>
      </w:r>
      <w:r>
        <w:t xml:space="preserve">, including AWS Key Management Service, </w:t>
      </w:r>
      <w:r w:rsidR="0050435B">
        <w:t>enable you to keep complete control over your encryption keys, or you can</w:t>
      </w:r>
      <w:r>
        <w:t xml:space="preserve"> choose to have AWS manage</w:t>
      </w:r>
      <w:r w:rsidR="0050435B">
        <w:t xml:space="preserve"> the</w:t>
      </w:r>
      <w:r>
        <w:t xml:space="preserve"> keys</w:t>
      </w:r>
      <w:r w:rsidR="0050435B">
        <w:t xml:space="preserve"> for you</w:t>
      </w:r>
      <w:r w:rsidR="004A7AFE">
        <w:t>.</w:t>
      </w:r>
    </w:p>
    <w:p w14:paraId="7CF597D5" w14:textId="66BBB7D3" w:rsidR="00193DAF" w:rsidRDefault="00193DAF" w:rsidP="00DE0BEB">
      <w:pPr>
        <w:pStyle w:val="ListBullet"/>
      </w:pPr>
      <w:r w:rsidRPr="00DE0BEB">
        <w:rPr>
          <w:b/>
          <w:bCs/>
        </w:rPr>
        <w:t>Dedicated, hardware-based cryptographic key storage</w:t>
      </w:r>
      <w:r>
        <w:t xml:space="preserve"> using AWS CloudHSM </w:t>
      </w:r>
      <w:r w:rsidR="00377750">
        <w:t>helps to</w:t>
      </w:r>
      <w:r>
        <w:t xml:space="preserve"> satisf</w:t>
      </w:r>
      <w:r w:rsidR="00377750">
        <w:t>y</w:t>
      </w:r>
      <w:r>
        <w:t xml:space="preserve"> your compliance requirements</w:t>
      </w:r>
      <w:r w:rsidR="004A7AFE">
        <w:t>.</w:t>
      </w:r>
    </w:p>
    <w:p w14:paraId="74CECAA0" w14:textId="7D21A7EF" w:rsidR="00193DAF" w:rsidRDefault="00193DAF" w:rsidP="00DE0BEB">
      <w:pPr>
        <w:pStyle w:val="ListBullet"/>
      </w:pPr>
      <w:r w:rsidRPr="00DE0BEB">
        <w:rPr>
          <w:b/>
          <w:bCs/>
        </w:rPr>
        <w:t>Encrypted message queues</w:t>
      </w:r>
      <w:r>
        <w:t xml:space="preserve"> for the transmission of sensitive data using server-side encryption (SSE) for Amazon SQS</w:t>
      </w:r>
      <w:r w:rsidR="00377750">
        <w:t xml:space="preserve"> </w:t>
      </w:r>
      <w:r w:rsidR="00E453F0">
        <w:t>support</w:t>
      </w:r>
      <w:r w:rsidR="00747958">
        <w:t>s</w:t>
      </w:r>
      <w:r w:rsidR="00E453F0">
        <w:t xml:space="preserve"> and </w:t>
      </w:r>
      <w:r w:rsidR="00377750">
        <w:t>maintain</w:t>
      </w:r>
      <w:r w:rsidR="00747958">
        <w:t>s</w:t>
      </w:r>
      <w:r w:rsidR="00377750">
        <w:t xml:space="preserve"> data </w:t>
      </w:r>
      <w:r w:rsidR="00E453F0">
        <w:t>security</w:t>
      </w:r>
      <w:r w:rsidR="004A7AFE">
        <w:t>.</w:t>
      </w:r>
    </w:p>
    <w:p w14:paraId="09D2AEE8" w14:textId="77777777" w:rsidR="00193DAF" w:rsidRDefault="00193DAF" w:rsidP="00193DAF">
      <w:r>
        <w:t>In addition, AWS provides APIs to integrate encryption and data protection with any of the services you develop or deploy in an AWS environment.</w:t>
      </w:r>
    </w:p>
    <w:p w14:paraId="1BAA895D" w14:textId="77777777" w:rsidR="00193DAF" w:rsidRDefault="00193DAF" w:rsidP="00DE0BEB">
      <w:pPr>
        <w:pStyle w:val="Heading3"/>
      </w:pPr>
      <w:r>
        <w:t>Service and Applications</w:t>
      </w:r>
    </w:p>
    <w:p w14:paraId="6CBE5993" w14:textId="4A88022D" w:rsidR="00193DAF" w:rsidRDefault="00193DAF" w:rsidP="00430462">
      <w:r>
        <w:t xml:space="preserve">In addition to data being secured at rest, data, state, and identity are secured on the wire via HTTPS or encrypted WebSocket protocols. Access to each service is controlled by </w:t>
      </w:r>
      <w:r w:rsidR="009D0A01">
        <w:t xml:space="preserve">an </w:t>
      </w:r>
      <w:r>
        <w:t xml:space="preserve">IAM security policy, with the </w:t>
      </w:r>
      <w:r w:rsidR="00613FF1">
        <w:t>least-</w:t>
      </w:r>
      <w:r>
        <w:t xml:space="preserve">privilege </w:t>
      </w:r>
      <w:r w:rsidR="00AB0774">
        <w:t xml:space="preserve">access </w:t>
      </w:r>
      <w:r>
        <w:t>enabled by default.</w:t>
      </w:r>
      <w:r w:rsidR="00430462">
        <w:t xml:space="preserve"> </w:t>
      </w:r>
      <w:r>
        <w:t>Another interesting point: AWS automatically handles security updates, upgrades, patches, etc. for the infrastructure behind the services used. This is like having your own DevOps/SecOps team keeping your environment safe.</w:t>
      </w:r>
    </w:p>
    <w:p w14:paraId="43FAC8D3" w14:textId="77777777" w:rsidR="00430462" w:rsidRDefault="00193DAF" w:rsidP="006B7931">
      <w:pPr>
        <w:pStyle w:val="Heading3"/>
        <w:keepNext/>
      </w:pPr>
      <w:r>
        <w:t>User Authentication and Authorization</w:t>
      </w:r>
    </w:p>
    <w:p w14:paraId="477C489C" w14:textId="0A6C710A" w:rsidR="00193DAF" w:rsidRDefault="00430462" w:rsidP="00193DAF">
      <w:r>
        <w:t xml:space="preserve">Amazon Cognito </w:t>
      </w:r>
      <w:r w:rsidR="00193DAF">
        <w:t>(</w:t>
      </w:r>
      <w:hyperlink r:id="rId21" w:history="1">
        <w:r w:rsidR="00193DAF" w:rsidRPr="00730EB6">
          <w:rPr>
            <w:rStyle w:val="Hyperlink"/>
          </w:rPr>
          <w:t>https://aws.amazon.com/cognito/details/</w:t>
        </w:r>
      </w:hyperlink>
      <w:r w:rsidR="004C00EF">
        <w:t>)</w:t>
      </w:r>
      <w:r w:rsidR="00730EB6">
        <w:t xml:space="preserve"> </w:t>
      </w:r>
      <w:r w:rsidR="00193DAF">
        <w:t>is a developer-centric</w:t>
      </w:r>
      <w:r w:rsidR="009D0A01">
        <w:t>,</w:t>
      </w:r>
      <w:r w:rsidR="00193DAF">
        <w:t xml:space="preserve"> cost-effective customer identity and access management (CIAM) service. It provides a secure identity store and federation options that can scale to millions of users. Amazon Cognito supports login with social identity providers and SAML or OIDC-based identity providers for delightful customer experiences and offers advanced security features to protect your customers and business. It supports various compliance standards, operates on open identity standards (OAuth2.0, SAML 2.0, and OpenID Connect), and integrates with an extended ecosystem of front-end and back-end development resources and SDK libraries.</w:t>
      </w:r>
    </w:p>
    <w:p w14:paraId="05FA5554" w14:textId="399AEC1E" w:rsidR="00193DAF" w:rsidRDefault="00193DAF" w:rsidP="00DE0BEB">
      <w:pPr>
        <w:pStyle w:val="Heading3"/>
      </w:pPr>
      <w:r>
        <w:t>Identity Management</w:t>
      </w:r>
    </w:p>
    <w:p w14:paraId="207ACFFA" w14:textId="04984718" w:rsidR="00193DAF" w:rsidRDefault="00193DAF" w:rsidP="00193DAF">
      <w:r>
        <w:t xml:space="preserve">Here are a few of the major features offered by </w:t>
      </w:r>
      <w:r w:rsidR="001E29D1">
        <w:t>Amazon</w:t>
      </w:r>
      <w:r>
        <w:t xml:space="preserve"> Cognito</w:t>
      </w:r>
      <w:r w:rsidR="001C0BA1">
        <w:t>:</w:t>
      </w:r>
    </w:p>
    <w:p w14:paraId="22895C8D" w14:textId="22EBC4D7" w:rsidR="00193DAF" w:rsidRDefault="00193DAF" w:rsidP="00DE0BEB">
      <w:pPr>
        <w:pStyle w:val="ListBullet"/>
      </w:pPr>
      <w:r w:rsidRPr="00DE0BEB">
        <w:rPr>
          <w:b/>
          <w:bCs/>
        </w:rPr>
        <w:t>Self-Registration</w:t>
      </w:r>
      <w:r w:rsidR="001C0BA1">
        <w:t>:</w:t>
      </w:r>
      <w:r>
        <w:t xml:space="preserve"> customers self-manage onboarding, </w:t>
      </w:r>
      <w:r w:rsidR="006C21D9">
        <w:t>two-factor authentication (</w:t>
      </w:r>
      <w:r>
        <w:t>2FA</w:t>
      </w:r>
      <w:r w:rsidR="006C21D9">
        <w:t>)</w:t>
      </w:r>
      <w:r>
        <w:t>, profiles, and custom attributes, which reduces support issues</w:t>
      </w:r>
      <w:r w:rsidR="008340AB">
        <w:t>.</w:t>
      </w:r>
    </w:p>
    <w:p w14:paraId="0AB03F94" w14:textId="0F625D5E" w:rsidR="00193DAF" w:rsidRDefault="00193DAF" w:rsidP="00DE0BEB">
      <w:pPr>
        <w:pStyle w:val="ListBullet"/>
      </w:pPr>
      <w:r w:rsidRPr="00DE0BEB">
        <w:rPr>
          <w:b/>
          <w:bCs/>
        </w:rPr>
        <w:t>Identity store</w:t>
      </w:r>
      <w:r>
        <w:t xml:space="preserve"> (</w:t>
      </w:r>
      <w:r w:rsidR="001C0BA1">
        <w:t>u</w:t>
      </w:r>
      <w:r>
        <w:t>ser pools)</w:t>
      </w:r>
      <w:r w:rsidR="001C0BA1">
        <w:t>:</w:t>
      </w:r>
      <w:r>
        <w:t xml:space="preserve"> an API-based user repository used to manage user profiles, custom attributes, group management, and more</w:t>
      </w:r>
      <w:r w:rsidR="008340AB">
        <w:t>.</w:t>
      </w:r>
    </w:p>
    <w:p w14:paraId="2683C6A4" w14:textId="0A08AA23" w:rsidR="00193DAF" w:rsidRDefault="00193DAF" w:rsidP="00DE0BEB">
      <w:pPr>
        <w:pStyle w:val="ListBullet"/>
      </w:pPr>
      <w:r w:rsidRPr="00DE0BEB">
        <w:rPr>
          <w:b/>
          <w:bCs/>
        </w:rPr>
        <w:t>User authentication</w:t>
      </w:r>
      <w:r w:rsidR="001C0BA1">
        <w:t>:</w:t>
      </w:r>
      <w:r>
        <w:t xml:space="preserve"> a risk-score-based user identity verification system that supports pools of users, multiple authentication sources (e.g., federated, OAuth, social), device validation, multifactor authentication</w:t>
      </w:r>
      <w:r w:rsidR="006C21D9">
        <w:t xml:space="preserve"> (MFA)</w:t>
      </w:r>
      <w:r>
        <w:t>, and advanced detection of issues like unusual activity, new location logins, new devices logins, compromised credentials, etc.</w:t>
      </w:r>
    </w:p>
    <w:p w14:paraId="28684C0F" w14:textId="17D5BAF9" w:rsidR="00193DAF" w:rsidRDefault="00193DAF" w:rsidP="00DE0BEB">
      <w:pPr>
        <w:pStyle w:val="ListBullet"/>
      </w:pPr>
      <w:r w:rsidRPr="00DE0BEB">
        <w:rPr>
          <w:b/>
          <w:bCs/>
        </w:rPr>
        <w:t>Federation</w:t>
      </w:r>
      <w:r w:rsidR="001C0BA1">
        <w:t xml:space="preserve">: </w:t>
      </w:r>
      <w:r>
        <w:t xml:space="preserve">enables users to log in via social identity providers, such as Apple, Facebook, Google, and Amazon, </w:t>
      </w:r>
      <w:r w:rsidR="00AF6389">
        <w:t>as well as</w:t>
      </w:r>
      <w:r>
        <w:t xml:space="preserve"> enterprise identity providers via SAML and OIDC.</w:t>
      </w:r>
    </w:p>
    <w:p w14:paraId="443AA40E" w14:textId="702CC4BC" w:rsidR="00193DAF" w:rsidRDefault="00193DAF" w:rsidP="00DE0BEB">
      <w:pPr>
        <w:pStyle w:val="ListBullet"/>
      </w:pPr>
      <w:r w:rsidRPr="00DE0BEB">
        <w:rPr>
          <w:b/>
          <w:bCs/>
        </w:rPr>
        <w:t>Access control</w:t>
      </w:r>
      <w:r w:rsidR="00CB59FD">
        <w:t>:</w:t>
      </w:r>
    </w:p>
    <w:p w14:paraId="18B4874D" w14:textId="77777777" w:rsidR="00193DAF" w:rsidRDefault="00193DAF" w:rsidP="00DE0BEB">
      <w:pPr>
        <w:pStyle w:val="ListBullet2"/>
      </w:pPr>
      <w:r>
        <w:t>Secures the last mile of integration with an application. Amazon Application Load Balancers (ALBs) and API gateways have built-in policy enforcement points that provide access based on Amazon Cognito tokens and scopes.</w:t>
      </w:r>
    </w:p>
    <w:p w14:paraId="60B7631F" w14:textId="77777777" w:rsidR="00193DAF" w:rsidRDefault="00193DAF" w:rsidP="00DE0BEB">
      <w:pPr>
        <w:pStyle w:val="ListBullet2"/>
      </w:pPr>
      <w:r>
        <w:t>Users can be dynamically mapped to different roles to support least-privilege access to services and resources like RDS, S3 buckets, etc.</w:t>
      </w:r>
    </w:p>
    <w:p w14:paraId="76628768" w14:textId="77777777" w:rsidR="00193DAF" w:rsidRDefault="00193DAF" w:rsidP="00DE0BEB">
      <w:pPr>
        <w:pStyle w:val="ListBullet2"/>
      </w:pPr>
      <w:r>
        <w:t>Provides machine-to-machine security via the OAuth credential flow, which includes user token information, to ensure access is secured through the entire application and service call chain.</w:t>
      </w:r>
    </w:p>
    <w:p w14:paraId="3CF1973E" w14:textId="4EACFE85" w:rsidR="00193DAF" w:rsidRDefault="00193DAF" w:rsidP="00DE0BEB">
      <w:pPr>
        <w:pStyle w:val="ListBullet"/>
      </w:pPr>
      <w:r w:rsidRPr="00DE0BEB">
        <w:rPr>
          <w:b/>
          <w:bCs/>
        </w:rPr>
        <w:t>Additional security</w:t>
      </w:r>
      <w:r w:rsidR="001C0BA1">
        <w:t>:</w:t>
      </w:r>
      <w:r>
        <w:t xml:space="preserve"> Cognito aligns with multiple security and compliance requirements, including those for highly regulated organizations </w:t>
      </w:r>
      <w:r w:rsidR="00907839">
        <w:t>(e.g.,</w:t>
      </w:r>
      <w:r>
        <w:t xml:space="preserve"> healthcare companies and merchants</w:t>
      </w:r>
      <w:r w:rsidR="00973E43">
        <w:t>)</w:t>
      </w:r>
      <w:r>
        <w:t xml:space="preserve">. </w:t>
      </w:r>
      <w:r w:rsidR="00D346B8">
        <w:t>It</w:t>
      </w:r>
      <w:r>
        <w:t xml:space="preserve"> is HIPAA eligible and PCI DSS, SOC, and ISO/IEC 27001, ISO/IEC 27017, ISO/IEC 27018, and ISO 9001 compliant.</w:t>
      </w:r>
    </w:p>
    <w:p w14:paraId="1BAB18D2" w14:textId="77777777" w:rsidR="00193DAF" w:rsidRDefault="00193DAF" w:rsidP="00DE0BEB">
      <w:pPr>
        <w:pStyle w:val="Heading3"/>
      </w:pPr>
      <w:r>
        <w:t>Integrations</w:t>
      </w:r>
    </w:p>
    <w:p w14:paraId="2191F61A" w14:textId="4841D360" w:rsidR="00193DAF" w:rsidRDefault="00193DAF" w:rsidP="00193DAF">
      <w:r>
        <w:t>AWS contains over 200 AWS service integrations, as well as thousands of community app/lib integrations</w:t>
      </w:r>
      <w:r w:rsidR="008B6264">
        <w:t>,</w:t>
      </w:r>
      <w:r>
        <w:t xml:space="preserve"> that </w:t>
      </w:r>
      <w:r w:rsidR="00E05454">
        <w:t xml:space="preserve">simplify </w:t>
      </w:r>
      <w:r>
        <w:t>building best-practice</w:t>
      </w:r>
      <w:r w:rsidR="00E05454">
        <w:t>,</w:t>
      </w:r>
      <w:r>
        <w:t xml:space="preserve"> cloud-native applications.</w:t>
      </w:r>
      <w:r w:rsidR="00430462">
        <w:t xml:space="preserve"> </w:t>
      </w:r>
      <w:r>
        <w:t xml:space="preserve">Much of the infrastructure and platform management efforts of the past are outsourced to the AWS IT infrastructure </w:t>
      </w:r>
      <w:r w:rsidR="00DE0BEB">
        <w:t>allowing</w:t>
      </w:r>
      <w:r>
        <w:t xml:space="preserve"> teams to focus on creating solutions for customers and businesses. With </w:t>
      </w:r>
      <w:r w:rsidR="008A01D5">
        <w:t xml:space="preserve">AWS </w:t>
      </w:r>
      <w:r>
        <w:t xml:space="preserve">integrations, teams simply assemble and connect </w:t>
      </w:r>
      <w:r w:rsidR="00430462">
        <w:t xml:space="preserve">needed </w:t>
      </w:r>
      <w:r>
        <w:t>services.</w:t>
      </w:r>
    </w:p>
    <w:p w14:paraId="118EEFEC" w14:textId="77777777" w:rsidR="00193DAF" w:rsidRDefault="00193DAF" w:rsidP="00DE0BEB">
      <w:pPr>
        <w:pStyle w:val="Heading3"/>
        <w:keepNext/>
      </w:pPr>
      <w:r>
        <w:t>Scale/High Availability</w:t>
      </w:r>
    </w:p>
    <w:p w14:paraId="567D7D48" w14:textId="724F4F74" w:rsidR="00193DAF" w:rsidRDefault="00193DAF" w:rsidP="00193DAF">
      <w:r>
        <w:t>Another major advantage of the AWS cloud-native approach is auto-scale. Unlike architectures where you are actively configuring, managing, and scaling the infrastructure, with the cloud-native approach you pay for the service</w:t>
      </w:r>
      <w:r w:rsidR="005E4518">
        <w:t>s</w:t>
      </w:r>
      <w:r>
        <w:t xml:space="preserve"> you use and not more.</w:t>
      </w:r>
    </w:p>
    <w:p w14:paraId="46EDB73F" w14:textId="4934124A" w:rsidR="00193DAF" w:rsidRDefault="00193DAF" w:rsidP="00193DAF">
      <w:r>
        <w:t>AWS services will automatically scale up to meet increased customer demand</w:t>
      </w:r>
      <w:r w:rsidR="005E4518">
        <w:t>,</w:t>
      </w:r>
      <w:r>
        <w:t xml:space="preserve"> or scale down to save costs.</w:t>
      </w:r>
    </w:p>
    <w:p w14:paraId="16199EF1" w14:textId="6133502D" w:rsidR="001F7720" w:rsidRDefault="00193DAF" w:rsidP="00DE0BEB">
      <w:pPr>
        <w:pStyle w:val="Heading3"/>
      </w:pPr>
      <w:r>
        <w:t>Fault tolerance</w:t>
      </w:r>
    </w:p>
    <w:p w14:paraId="766A7C26" w14:textId="27558C5F" w:rsidR="00193DAF" w:rsidRDefault="001F7720" w:rsidP="00193DAF">
      <w:r>
        <w:t>AWS services have fault tolerance built in</w:t>
      </w:r>
      <w:r w:rsidR="001126F0">
        <w:t xml:space="preserve"> (</w:t>
      </w:r>
      <w:hyperlink r:id="rId22" w:history="1">
        <w:r w:rsidR="001126F0" w:rsidRPr="001126F0">
          <w:rPr>
            <w:rStyle w:val="Hyperlink"/>
          </w:rPr>
          <w:t>https://aws.amazon.com/blogs/compute/building-well-architected-serverless-applications</w:t>
        </w:r>
      </w:hyperlink>
      <w:r w:rsidR="0032093B">
        <w:t>)</w:t>
      </w:r>
      <w:r w:rsidR="002921AA">
        <w:t>.</w:t>
      </w:r>
    </w:p>
    <w:p w14:paraId="365D0C23" w14:textId="3E2EAEE3" w:rsidR="00193DAF" w:rsidRDefault="00193DAF" w:rsidP="00193DAF">
      <w:r>
        <w:t>Utilizing advance</w:t>
      </w:r>
      <w:r w:rsidR="008A01D5">
        <w:t>d</w:t>
      </w:r>
      <w:r>
        <w:t xml:space="preserve"> monitoring, in some cases AI, when issues are detected or service failure</w:t>
      </w:r>
      <w:r w:rsidR="008A01D5">
        <w:t>s</w:t>
      </w:r>
      <w:r>
        <w:t xml:space="preserve"> occur, AWS will automatically attempt to retry, reroute, or reprovision requests to services located across availability zones. Here are a few examples:</w:t>
      </w:r>
    </w:p>
    <w:p w14:paraId="2AA77B4D" w14:textId="61E0E0AB" w:rsidR="00193DAF" w:rsidRDefault="00193DAF" w:rsidP="00DE0BEB">
      <w:pPr>
        <w:pStyle w:val="ListBullet"/>
      </w:pPr>
      <w:r>
        <w:t>With S3 failures, AWS will attempt to retry, then request across availability zones</w:t>
      </w:r>
      <w:r w:rsidR="001126F0">
        <w:t>.</w:t>
      </w:r>
    </w:p>
    <w:p w14:paraId="7631F19E" w14:textId="5966625A" w:rsidR="00193DAF" w:rsidRDefault="00193DAF" w:rsidP="00DE0BEB">
      <w:pPr>
        <w:pStyle w:val="ListBullet"/>
      </w:pPr>
      <w:r>
        <w:t>Lambda failures are similar, with the addition of timeout retries, and monitoring events</w:t>
      </w:r>
      <w:r w:rsidR="001126F0">
        <w:t>.</w:t>
      </w:r>
    </w:p>
    <w:p w14:paraId="5B70EABC" w14:textId="77777777" w:rsidR="008A01D5" w:rsidRDefault="00193DAF" w:rsidP="001126F0">
      <w:pPr>
        <w:pStyle w:val="ListBullet"/>
      </w:pPr>
      <w:r>
        <w:t>Aurora Serverless V2 cluster failure will</w:t>
      </w:r>
      <w:r w:rsidR="008A01D5">
        <w:t>:</w:t>
      </w:r>
    </w:p>
    <w:p w14:paraId="121BCBB6" w14:textId="77777777" w:rsidR="008A01D5" w:rsidRPr="008A01D5" w:rsidRDefault="008A01D5" w:rsidP="008A01D5">
      <w:pPr>
        <w:pStyle w:val="ListNumber2"/>
      </w:pPr>
      <w:r w:rsidRPr="008A01D5">
        <w:t>P</w:t>
      </w:r>
      <w:r w:rsidR="00193DAF" w:rsidRPr="008A01D5">
        <w:t>romote another cluster, then</w:t>
      </w:r>
    </w:p>
    <w:p w14:paraId="750F2086" w14:textId="6EF602D6" w:rsidR="00193DAF" w:rsidRPr="008A01D5" w:rsidRDefault="008A01D5" w:rsidP="00DE0BEB">
      <w:pPr>
        <w:pStyle w:val="ListNumber2"/>
      </w:pPr>
      <w:r w:rsidRPr="008A01D5">
        <w:t>A</w:t>
      </w:r>
      <w:r w:rsidR="00193DAF" w:rsidRPr="008A01D5">
        <w:t>ttempt to reprovision</w:t>
      </w:r>
      <w:r w:rsidR="001126F0" w:rsidRPr="008A01D5">
        <w:t>.</w:t>
      </w:r>
    </w:p>
    <w:p w14:paraId="503E2FC8" w14:textId="5A59BD9B" w:rsidR="00193DAF" w:rsidRDefault="00193DAF" w:rsidP="00193DAF">
      <w:r>
        <w:t xml:space="preserve">AWS also provides </w:t>
      </w:r>
      <w:r w:rsidR="008A01D5">
        <w:t xml:space="preserve">control to </w:t>
      </w:r>
      <w:r>
        <w:t>the developer/engineer to manage faults within code, handling scenarios like timeouts, code errors, service failures, etc.</w:t>
      </w:r>
    </w:p>
    <w:p w14:paraId="5185121B" w14:textId="77777777" w:rsidR="00193DAF" w:rsidRDefault="00193DAF" w:rsidP="00DE0BEB">
      <w:pPr>
        <w:pStyle w:val="Heading3"/>
      </w:pPr>
      <w:r>
        <w:t>Efficiency/Cost</w:t>
      </w:r>
    </w:p>
    <w:p w14:paraId="46B7DDC0" w14:textId="0DBDCD65" w:rsidR="00193DAF" w:rsidRDefault="00193DAF" w:rsidP="00193DAF">
      <w:r>
        <w:t xml:space="preserve">This feature is one of the more powerful capabilities of the AWS offering </w:t>
      </w:r>
      <w:r w:rsidR="00536B2D">
        <w:t>-</w:t>
      </w:r>
      <w:r>
        <w:t xml:space="preserve"> you pay only for what you use. With cloud-native, serverless architecture, services load, unload, scale up, and scale down automatically based on user or system demand. When not in use, the service scales to zero.</w:t>
      </w:r>
    </w:p>
    <w:p w14:paraId="0AF42CA6" w14:textId="4EBAD685" w:rsidR="009D55F3" w:rsidRPr="00E55C5C" w:rsidRDefault="00193DAF" w:rsidP="00DE0BEB">
      <w:r>
        <w:t>With the CPUC business cycle being periodic, this aspect of AWS will provide direct benefits over the allocated infrastructure in use today.</w:t>
      </w:r>
    </w:p>
    <w:p w14:paraId="77E0EE85" w14:textId="77777777" w:rsidR="006A4CD6" w:rsidRPr="006A4CD6" w:rsidRDefault="006A4CD6" w:rsidP="00DE0BEB">
      <w:pPr>
        <w:pStyle w:val="Subtitle"/>
      </w:pPr>
    </w:p>
    <w:p w14:paraId="2EE75A28" w14:textId="1A98E89D" w:rsidR="002511A6" w:rsidRPr="00200B77" w:rsidRDefault="00C42E8E" w:rsidP="00075478">
      <w:pPr>
        <w:pStyle w:val="Heading1"/>
      </w:pPr>
      <w:bookmarkStart w:id="6" w:name="_Toc201681224"/>
      <w:r w:rsidRPr="00200B77">
        <w:t xml:space="preserve">Source Code </w:t>
      </w:r>
      <w:r w:rsidR="003C4F06">
        <w:t>Management</w:t>
      </w:r>
      <w:bookmarkEnd w:id="6"/>
    </w:p>
    <w:p w14:paraId="0D397291" w14:textId="245B3998" w:rsidR="00905E7D" w:rsidRDefault="00EC671F" w:rsidP="00EC671F">
      <w:r>
        <w:t>Source code</w:t>
      </w:r>
      <w:r w:rsidR="00905E7D">
        <w:t>s</w:t>
      </w:r>
      <w:r>
        <w:t xml:space="preserve"> </w:t>
      </w:r>
      <w:r w:rsidR="001A7108">
        <w:t xml:space="preserve">for the CPUC RPSD </w:t>
      </w:r>
      <w:r w:rsidR="001A1A86">
        <w:t>application and public sites</w:t>
      </w:r>
      <w:r w:rsidR="005550C6">
        <w:t xml:space="preserve"> </w:t>
      </w:r>
      <w:r w:rsidR="00905E7D">
        <w:t>are</w:t>
      </w:r>
      <w:r w:rsidR="00A71890">
        <w:t xml:space="preserve"> </w:t>
      </w:r>
      <w:r w:rsidR="00317C52">
        <w:t>currently</w:t>
      </w:r>
      <w:r>
        <w:t xml:space="preserve"> managed using AWS </w:t>
      </w:r>
      <w:r w:rsidR="00834BC2">
        <w:t>C</w:t>
      </w:r>
      <w:r>
        <w:t>ode</w:t>
      </w:r>
      <w:r w:rsidR="00834BC2">
        <w:t>C</w:t>
      </w:r>
      <w:r>
        <w:t>ommit</w:t>
      </w:r>
      <w:r w:rsidR="00905E7D">
        <w:t>.</w:t>
      </w:r>
    </w:p>
    <w:p w14:paraId="6A9BCDC0" w14:textId="77777777" w:rsidR="005136E1" w:rsidRDefault="003759C2" w:rsidP="009170C5">
      <w:pPr>
        <w:pStyle w:val="Graphic"/>
      </w:pPr>
      <w:r>
        <mc:AlternateContent>
          <mc:Choice Requires="wpg">
            <w:drawing>
              <wp:inline distT="0" distB="0" distL="0" distR="0" wp14:anchorId="019BC555" wp14:editId="497086F0">
                <wp:extent cx="5486400" cy="2706370"/>
                <wp:effectExtent l="0" t="0" r="0" b="0"/>
                <wp:docPr id="1995209530" name="Group 39"/>
                <wp:cNvGraphicFramePr/>
                <a:graphic xmlns:a="http://schemas.openxmlformats.org/drawingml/2006/main">
                  <a:graphicData uri="http://schemas.microsoft.com/office/word/2010/wordprocessingGroup">
                    <wpg:wgp>
                      <wpg:cNvGrpSpPr/>
                      <wpg:grpSpPr>
                        <a:xfrm>
                          <a:off x="0" y="0"/>
                          <a:ext cx="5486400" cy="2706370"/>
                          <a:chOff x="0" y="0"/>
                          <a:chExt cx="5486400" cy="2706370"/>
                        </a:xfrm>
                      </wpg:grpSpPr>
                      <pic:pic xmlns:pic="http://schemas.openxmlformats.org/drawingml/2006/picture">
                        <pic:nvPicPr>
                          <pic:cNvPr id="1782796864" name="Picture 7" descr="A screenshot of a computer&#10;&#10;AI-generated content may be incorrect."/>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2706370"/>
                          </a:xfrm>
                          <a:prstGeom prst="rect">
                            <a:avLst/>
                          </a:prstGeom>
                          <a:noFill/>
                          <a:ln>
                            <a:noFill/>
                          </a:ln>
                        </pic:spPr>
                      </pic:pic>
                      <wps:wsp>
                        <wps:cNvPr id="1268650005" name="Speech Bubble: Rectangle 14"/>
                        <wps:cNvSpPr>
                          <a:spLocks noChangeArrowheads="1"/>
                        </wps:cNvSpPr>
                        <wps:spPr bwMode="auto">
                          <a:xfrm>
                            <a:off x="1965960" y="133350"/>
                            <a:ext cx="1685290" cy="693420"/>
                          </a:xfrm>
                          <a:prstGeom prst="wedgeRectCallout">
                            <a:avLst>
                              <a:gd name="adj1" fmla="val 75184"/>
                              <a:gd name="adj2" fmla="val -59682"/>
                            </a:avLst>
                          </a:prstGeom>
                          <a:solidFill>
                            <a:srgbClr val="215F9A"/>
                          </a:solidFill>
                          <a:ln w="3175">
                            <a:solidFill>
                              <a:srgbClr val="FFFFFF"/>
                            </a:solidFill>
                            <a:miter lim="800000"/>
                            <a:headEnd/>
                            <a:tailEnd/>
                          </a:ln>
                        </wps:spPr>
                        <wps:txbx>
                          <w:txbxContent>
                            <w:p w14:paraId="1722ECC8" w14:textId="77777777" w:rsidR="007D35B7" w:rsidRPr="00B66F0E" w:rsidRDefault="007D35B7" w:rsidP="007D35B7">
                              <w:pPr>
                                <w:pStyle w:val="Callout"/>
                                <w:spacing w:line="240" w:lineRule="auto"/>
                              </w:pPr>
                              <w:r w:rsidRPr="00B66F0E">
                                <w:t xml:space="preserve">IMPORTANT: Always ensure the correct </w:t>
                              </w:r>
                              <w:r w:rsidRPr="00105C9C">
                                <w:rPr>
                                  <w:rStyle w:val="Button"/>
                                  <w:color w:val="FFFFFF" w:themeColor="background1"/>
                                  <w:sz w:val="20"/>
                                  <w:szCs w:val="20"/>
                                </w:rPr>
                                <w:t>Region</w:t>
                              </w:r>
                              <w:r w:rsidRPr="00B66F0E">
                                <w:t xml:space="preserve"> is selected before performing any AWS administrative or dev task.</w:t>
                              </w:r>
                            </w:p>
                          </w:txbxContent>
                        </wps:txbx>
                        <wps:bodyPr rot="0" vert="horz" wrap="square" lIns="91440" tIns="0" rIns="0" bIns="0" anchor="ctr" anchorCtr="0" upright="1">
                          <a:noAutofit/>
                        </wps:bodyPr>
                      </wps:wsp>
                    </wpg:wgp>
                  </a:graphicData>
                </a:graphic>
              </wp:inline>
            </w:drawing>
          </mc:Choice>
          <mc:Fallback>
            <w:pict>
              <v:group w14:anchorId="019BC555" id="Group 39" o:spid="_x0000_s1026" style="width:6in;height:213.1pt;mso-position-horizontal-relative:char;mso-position-vertical-relative:line" coordsize="54864,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A screenshot of a computer&#10;&#10;AI-generated content may be incorrect." style="position:absolute;width:54864;height:27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">
                  <v:imagedata r:id="rId24" o:title="A screenshot of a computer&#10;&#10;AI-generated content may be incorrec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28" type="#_x0000_t61" style="position:absolute;left:19659;top:1333;width:16853;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" adj="27040,-2091" fillcolor="#215f9a" strokecolor="white" strokeweight=".25pt">
                  <v:textbox inset=",0,0,0">
                    <w:txbxContent>
                      <w:p w14:paraId="1722ECC8" w14:textId="77777777" w:rsidR="007D35B7" w:rsidRPr="00B66F0E" w:rsidRDefault="007D35B7" w:rsidP="007D35B7">
                        <w:pPr>
                          <w:pStyle w:val="Callout"/>
                          <w:spacing w:line="240" w:lineRule="auto"/>
                        </w:pPr>
                        <w:r w:rsidRPr="00B66F0E">
                          <w:t xml:space="preserve">IMPORTANT: Always ensure the correct </w:t>
                        </w:r>
                        <w:r w:rsidRPr="00105C9C">
                          <w:rPr>
                            <w:rStyle w:val="Button"/>
                            <w:color w:val="FFFFFF" w:themeColor="background1"/>
                            <w:sz w:val="20"/>
                            <w:szCs w:val="20"/>
                          </w:rPr>
                          <w:t>Region</w:t>
                        </w:r>
                        <w:r w:rsidRPr="00B66F0E">
                          <w:t xml:space="preserve"> is selected before performing any AWS administrative or dev task.</w:t>
                        </w:r>
                      </w:p>
                    </w:txbxContent>
                  </v:textbox>
                </v:shape>
                <w10:anchorlock/>
              </v:group>
            </w:pict>
          </mc:Fallback>
        </mc:AlternateContent>
      </w:r>
    </w:p>
    <w:p w14:paraId="22C94C13" w14:textId="718DDE73" w:rsidR="001E0CB4" w:rsidRPr="005136E1" w:rsidRDefault="00905E7D" w:rsidP="005136E1">
      <w:pPr>
        <w:pStyle w:val="Note"/>
      </w:pPr>
      <w:r w:rsidRPr="009170C5">
        <w:rPr>
          <w:b/>
          <w:bCs w:val="0"/>
        </w:rPr>
        <w:t>Note</w:t>
      </w:r>
      <w:r w:rsidRPr="005136E1">
        <w:t xml:space="preserve">: the </w:t>
      </w:r>
      <w:r w:rsidR="00E343B8" w:rsidRPr="005136E1">
        <w:t xml:space="preserve">system implementation </w:t>
      </w:r>
      <w:r w:rsidR="00317C52" w:rsidRPr="005136E1">
        <w:t>will</w:t>
      </w:r>
      <w:r w:rsidR="00522F91" w:rsidRPr="005136E1">
        <w:t xml:space="preserve"> be finalized </w:t>
      </w:r>
      <w:r w:rsidR="00834BC2" w:rsidRPr="005136E1">
        <w:t>using</w:t>
      </w:r>
      <w:r w:rsidR="001A2E2C" w:rsidRPr="005136E1">
        <w:t xml:space="preserve"> </w:t>
      </w:r>
      <w:r w:rsidR="00F66931" w:rsidRPr="005136E1">
        <w:t xml:space="preserve">the CPUC </w:t>
      </w:r>
      <w:r w:rsidR="00EC671F" w:rsidRPr="005136E1">
        <w:t>GitHub enterprise</w:t>
      </w:r>
      <w:r w:rsidR="00F66931" w:rsidRPr="005136E1">
        <w:t xml:space="preserve"> repo</w:t>
      </w:r>
      <w:r w:rsidR="00EC671F" w:rsidRPr="005136E1">
        <w:t>.</w:t>
      </w:r>
    </w:p>
    <w:p w14:paraId="76D0A109" w14:textId="3CFBA457" w:rsidR="00B83193" w:rsidRDefault="00B36691" w:rsidP="00EC671F">
      <w:r w:rsidRPr="001E0CB4">
        <w:t>CodeCommit manages the code within each repository</w:t>
      </w:r>
      <w:r w:rsidR="00AF76FF">
        <w:t>:</w:t>
      </w:r>
    </w:p>
    <w:p w14:paraId="4FB0E49E" w14:textId="27E6E69A" w:rsidR="00F942E9" w:rsidRDefault="00B36691" w:rsidP="00181B8D">
      <w:pPr>
        <w:pStyle w:val="ListNumber"/>
      </w:pPr>
      <w:r w:rsidRPr="001E0CB4">
        <w:t xml:space="preserve">All </w:t>
      </w:r>
      <w:r w:rsidR="005F422F">
        <w:t xml:space="preserve">new </w:t>
      </w:r>
      <w:r w:rsidRPr="001E0CB4">
        <w:t>code is checked into a branch</w:t>
      </w:r>
      <w:r w:rsidR="00AF76FF">
        <w:t>.</w:t>
      </w:r>
    </w:p>
    <w:p w14:paraId="3CE76A33" w14:textId="553EF3E6" w:rsidR="00F942E9" w:rsidRDefault="00F942E9" w:rsidP="00181B8D">
      <w:pPr>
        <w:pStyle w:val="ListNumber"/>
      </w:pPr>
      <w:r>
        <w:t>T</w:t>
      </w:r>
      <w:r w:rsidR="00282DCF">
        <w:t xml:space="preserve">hen </w:t>
      </w:r>
      <w:r w:rsidR="00B36691" w:rsidRPr="001E0CB4">
        <w:t>committed to a PR</w:t>
      </w:r>
      <w:r w:rsidR="005F422F">
        <w:t xml:space="preserve"> and</w:t>
      </w:r>
      <w:r w:rsidR="00B36691" w:rsidRPr="001E0CB4">
        <w:t xml:space="preserve"> merged from the branch into </w:t>
      </w:r>
      <w:r w:rsidR="00E71A91">
        <w:t xml:space="preserve">the </w:t>
      </w:r>
      <w:r w:rsidR="00B36691" w:rsidRPr="001E0CB4">
        <w:t>main</w:t>
      </w:r>
      <w:r w:rsidR="00E71A91">
        <w:t xml:space="preserve"> </w:t>
      </w:r>
      <w:r w:rsidR="002E4A39">
        <w:t>application</w:t>
      </w:r>
      <w:r w:rsidR="00AF76FF">
        <w:t>.</w:t>
      </w:r>
    </w:p>
    <w:p w14:paraId="5AEB681E" w14:textId="336BC2B9" w:rsidR="00522F91" w:rsidRDefault="00B12E90" w:rsidP="00181B8D">
      <w:pPr>
        <w:pStyle w:val="ListNumber"/>
      </w:pPr>
      <w:r>
        <w:t xml:space="preserve">Once merged into </w:t>
      </w:r>
      <w:r w:rsidR="003B4DB7">
        <w:t>m</w:t>
      </w:r>
      <w:r>
        <w:t>a</w:t>
      </w:r>
      <w:r w:rsidR="003B4DB7">
        <w:t>in, the p</w:t>
      </w:r>
      <w:r>
        <w:t>ipeline</w:t>
      </w:r>
      <w:r w:rsidR="003B4DB7">
        <w:t xml:space="preserve"> is initiated</w:t>
      </w:r>
      <w:r w:rsidR="00B36691" w:rsidRPr="001E0CB4">
        <w:t>.</w:t>
      </w:r>
    </w:p>
    <w:p w14:paraId="78FD1787" w14:textId="389DE9D3" w:rsidR="00091276" w:rsidRDefault="00583CF5" w:rsidP="004D5269">
      <w:pPr>
        <w:pStyle w:val="Graphic"/>
      </w:pPr>
      <w:r w:rsidRPr="000104BE">
        <mc:AlternateContent>
          <mc:Choice Requires="wps">
            <w:drawing>
              <wp:anchor distT="0" distB="0" distL="114300" distR="114300" simplePos="0" relativeHeight="251658240" behindDoc="0" locked="0" layoutInCell="1" allowOverlap="1" wp14:anchorId="53276BC3" wp14:editId="1DEECD24">
                <wp:simplePos x="0" y="0"/>
                <wp:positionH relativeFrom="column">
                  <wp:posOffset>485775</wp:posOffset>
                </wp:positionH>
                <wp:positionV relativeFrom="paragraph">
                  <wp:posOffset>1034415</wp:posOffset>
                </wp:positionV>
                <wp:extent cx="1828800" cy="170180"/>
                <wp:effectExtent l="0" t="0" r="10160" b="1270"/>
                <wp:wrapNone/>
                <wp:docPr id="148258136" name="Text Box 1"/>
                <wp:cNvGraphicFramePr/>
                <a:graphic xmlns:a="http://schemas.openxmlformats.org/drawingml/2006/main">
                  <a:graphicData uri="http://schemas.microsoft.com/office/word/2010/wordprocessingShape">
                    <wps:wsp>
                      <wps:cNvSpPr txBox="1"/>
                      <wps:spPr>
                        <a:xfrm>
                          <a:off x="0" y="0"/>
                          <a:ext cx="1828800" cy="170180"/>
                        </a:xfrm>
                        <a:prstGeom prst="rect">
                          <a:avLst/>
                        </a:prstGeom>
                        <a:noFill/>
                        <a:ln w="6350">
                          <a:noFill/>
                        </a:ln>
                      </wps:spPr>
                      <wps:txbx>
                        <w:txbxContent>
                          <w:p w14:paraId="1DEA7E54" w14:textId="77777777" w:rsidR="00AA7495" w:rsidRPr="00D81D86" w:rsidRDefault="00AA7495" w:rsidP="004D5269">
                            <w:pPr>
                              <w:pStyle w:val="NumberCallout"/>
                            </w:pPr>
                            <w:r w:rsidRPr="00D81D86">
                              <w:sym w:font="Wingdings" w:char="F08C"/>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3276BC3" id="_x0000_t202" coordsize="21600,21600" o:spt="202" path="m,l,21600r21600,l21600,xe">
                <v:stroke joinstyle="miter"/>
                <v:path gradientshapeok="t" o:connecttype="rect"/>
              </v:shapetype>
              <v:shape id="Text Box 1" o:spid="_x0000_s1029" type="#_x0000_t202" style="position:absolute;left:0;text-align:left;margin-left:38.25pt;margin-top:81.45pt;width:2in;height:13.4pt;z-index:251658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" filled="f" stroked="f" strokeweight=".5pt">
                <v:textbox inset="0,0,0,0">
                  <w:txbxContent>
                    <w:p w14:paraId="1DEA7E54" w14:textId="77777777" w:rsidR="00AA7495" w:rsidRPr="00D81D86" w:rsidRDefault="00AA7495" w:rsidP="004D5269">
                      <w:pPr>
                        <w:pStyle w:val="NumberCallout"/>
                      </w:pPr>
                      <w:r w:rsidRPr="00D81D86">
                        <w:sym w:font="Wingdings" w:char="F08C"/>
                      </w:r>
                    </w:p>
                  </w:txbxContent>
                </v:textbox>
              </v:shape>
            </w:pict>
          </mc:Fallback>
        </mc:AlternateContent>
      </w:r>
      <w:r w:rsidRPr="000104BE">
        <mc:AlternateContent>
          <mc:Choice Requires="wps">
            <w:drawing>
              <wp:anchor distT="0" distB="0" distL="114300" distR="114300" simplePos="0" relativeHeight="251658241" behindDoc="0" locked="0" layoutInCell="1" allowOverlap="1" wp14:anchorId="16AF1743" wp14:editId="2B9C156D">
                <wp:simplePos x="0" y="0"/>
                <wp:positionH relativeFrom="column">
                  <wp:posOffset>486410</wp:posOffset>
                </wp:positionH>
                <wp:positionV relativeFrom="paragraph">
                  <wp:posOffset>864870</wp:posOffset>
                </wp:positionV>
                <wp:extent cx="1828800" cy="170180"/>
                <wp:effectExtent l="0" t="0" r="10160" b="1270"/>
                <wp:wrapNone/>
                <wp:docPr id="1532572070" name="Text Box 1"/>
                <wp:cNvGraphicFramePr/>
                <a:graphic xmlns:a="http://schemas.openxmlformats.org/drawingml/2006/main">
                  <a:graphicData uri="http://schemas.microsoft.com/office/word/2010/wordprocessingShape">
                    <wps:wsp>
                      <wps:cNvSpPr txBox="1"/>
                      <wps:spPr>
                        <a:xfrm>
                          <a:off x="0" y="0"/>
                          <a:ext cx="1828800" cy="170180"/>
                        </a:xfrm>
                        <a:prstGeom prst="rect">
                          <a:avLst/>
                        </a:prstGeom>
                        <a:noFill/>
                        <a:ln w="6350">
                          <a:noFill/>
                        </a:ln>
                      </wps:spPr>
                      <wps:txbx>
                        <w:txbxContent>
                          <w:p w14:paraId="3441FD90" w14:textId="6A6A29E1" w:rsidR="00AA7495" w:rsidRPr="00D81D86" w:rsidRDefault="00AA7495" w:rsidP="004D5269">
                            <w:pPr>
                              <w:pStyle w:val="NumberCallout"/>
                            </w:pPr>
                            <w:r>
                              <w:sym w:font="Wingdings" w:char="F08D"/>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AF1743" id="_x0000_s1030" type="#_x0000_t202" style="position:absolute;left:0;text-align:left;margin-left:38.3pt;margin-top:68.1pt;width:2in;height:13.4pt;z-index:25165824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" filled="f" stroked="f" strokeweight=".5pt">
                <v:textbox inset="0,0,0,0">
                  <w:txbxContent>
                    <w:p w14:paraId="3441FD90" w14:textId="6A6A29E1" w:rsidR="00AA7495" w:rsidRPr="00D81D86" w:rsidRDefault="00AA7495" w:rsidP="004D5269">
                      <w:pPr>
                        <w:pStyle w:val="NumberCallout"/>
                      </w:pPr>
                      <w:r>
                        <w:sym w:font="Wingdings" w:char="F08D"/>
                      </w:r>
                    </w:p>
                  </w:txbxContent>
                </v:textbox>
              </v:shape>
            </w:pict>
          </mc:Fallback>
        </mc:AlternateContent>
      </w:r>
      <w:r w:rsidR="00DE0F66" w:rsidRPr="000104BE">
        <mc:AlternateContent>
          <mc:Choice Requires="wps">
            <w:drawing>
              <wp:anchor distT="0" distB="0" distL="114300" distR="114300" simplePos="0" relativeHeight="251658242" behindDoc="0" locked="0" layoutInCell="1" allowOverlap="1" wp14:anchorId="28B8BD91" wp14:editId="01ACD487">
                <wp:simplePos x="0" y="0"/>
                <wp:positionH relativeFrom="column">
                  <wp:posOffset>474717</wp:posOffset>
                </wp:positionH>
                <wp:positionV relativeFrom="paragraph">
                  <wp:posOffset>1649730</wp:posOffset>
                </wp:positionV>
                <wp:extent cx="1828800" cy="170597"/>
                <wp:effectExtent l="0" t="0" r="10160" b="1270"/>
                <wp:wrapNone/>
                <wp:docPr id="1715962815" name="Text Box 1"/>
                <wp:cNvGraphicFramePr/>
                <a:graphic xmlns:a="http://schemas.openxmlformats.org/drawingml/2006/main">
                  <a:graphicData uri="http://schemas.microsoft.com/office/word/2010/wordprocessingShape">
                    <wps:wsp>
                      <wps:cNvSpPr txBox="1"/>
                      <wps:spPr>
                        <a:xfrm>
                          <a:off x="0" y="0"/>
                          <a:ext cx="1828800" cy="170597"/>
                        </a:xfrm>
                        <a:prstGeom prst="rect">
                          <a:avLst/>
                        </a:prstGeom>
                        <a:noFill/>
                        <a:ln w="6350">
                          <a:noFill/>
                        </a:ln>
                      </wps:spPr>
                      <wps:txbx>
                        <w:txbxContent>
                          <w:p w14:paraId="3B183F6F" w14:textId="67E281D0" w:rsidR="00DE0F66" w:rsidRPr="00D81D86" w:rsidRDefault="00DE0F66" w:rsidP="004D5269">
                            <w:pPr>
                              <w:pStyle w:val="NumberCallout"/>
                            </w:pPr>
                            <w:r>
                              <w:sym w:font="Wingdings" w:char="F08E"/>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B8BD91" id="_x0000_s1031" type="#_x0000_t202" style="position:absolute;left:0;text-align:left;margin-left:37.4pt;margin-top:129.9pt;width:2in;height:13.45pt;z-index:25165824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" filled="f" stroked="f" strokeweight=".5pt">
                <v:textbox inset="0,0,0,0">
                  <w:txbxContent>
                    <w:p w14:paraId="3B183F6F" w14:textId="67E281D0" w:rsidR="00DE0F66" w:rsidRPr="00D81D86" w:rsidRDefault="00DE0F66" w:rsidP="004D5269">
                      <w:pPr>
                        <w:pStyle w:val="NumberCallout"/>
                      </w:pPr>
                      <w:r>
                        <w:sym w:font="Wingdings" w:char="F08E"/>
                      </w:r>
                    </w:p>
                  </w:txbxContent>
                </v:textbox>
              </v:shape>
            </w:pict>
          </mc:Fallback>
        </mc:AlternateContent>
      </w:r>
      <w:r w:rsidR="001E369D" w:rsidRPr="000104BE">
        <w:drawing>
          <wp:inline distT="0" distB="0" distL="0" distR="0" wp14:anchorId="69CDC304" wp14:editId="7A264D70">
            <wp:extent cx="5486400" cy="2706624"/>
            <wp:effectExtent l="0" t="0" r="0" b="0"/>
            <wp:docPr id="46557308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73080" name="Picture 6"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2706624"/>
                    </a:xfrm>
                    <a:prstGeom prst="rect">
                      <a:avLst/>
                    </a:prstGeom>
                    <a:noFill/>
                    <a:ln>
                      <a:noFill/>
                    </a:ln>
                  </pic:spPr>
                </pic:pic>
              </a:graphicData>
            </a:graphic>
          </wp:inline>
        </w:drawing>
      </w:r>
    </w:p>
    <w:p w14:paraId="6B4C6633" w14:textId="77777777" w:rsidR="000F3B15" w:rsidRPr="000104BE" w:rsidRDefault="000F3B15" w:rsidP="00027E00"/>
    <w:p w14:paraId="64FC889C" w14:textId="77777777" w:rsidR="000F3B15" w:rsidRDefault="000F3B15" w:rsidP="000F3B15">
      <w:pPr>
        <w:sectPr w:rsidR="000F3B15" w:rsidSect="00772E4C">
          <w:footerReference w:type="default" r:id="rId26"/>
          <w:type w:val="continuous"/>
          <w:pgSz w:w="12240" w:h="15840" w:code="1"/>
          <w:pgMar w:top="1800" w:right="1080" w:bottom="1123" w:left="1080" w:header="576" w:footer="576" w:gutter="0"/>
          <w:pgNumType w:start="1" w:chapStyle="1"/>
          <w:cols w:space="720"/>
          <w:docGrid w:linePitch="360"/>
        </w:sectPr>
      </w:pPr>
    </w:p>
    <w:p w14:paraId="4052931D" w14:textId="6ED4E623" w:rsidR="007958D3" w:rsidRDefault="007958D3" w:rsidP="00116947">
      <w:pPr>
        <w:pStyle w:val="Heading1"/>
      </w:pPr>
      <w:bookmarkStart w:id="7" w:name="_Toc199774841"/>
      <w:bookmarkStart w:id="8" w:name="_Toc199779591"/>
      <w:bookmarkStart w:id="9" w:name="_Toc199847554"/>
      <w:bookmarkStart w:id="10" w:name="_Toc199854316"/>
      <w:bookmarkStart w:id="11" w:name="_Toc199861496"/>
      <w:bookmarkStart w:id="12" w:name="_Toc199861863"/>
      <w:bookmarkStart w:id="13" w:name="_Toc201681225"/>
      <w:bookmarkEnd w:id="7"/>
      <w:bookmarkEnd w:id="8"/>
      <w:bookmarkEnd w:id="9"/>
      <w:bookmarkEnd w:id="10"/>
      <w:bookmarkEnd w:id="11"/>
      <w:bookmarkEnd w:id="12"/>
      <w:r w:rsidRPr="00200B77">
        <w:t>Developer Process</w:t>
      </w:r>
      <w:bookmarkEnd w:id="13"/>
    </w:p>
    <w:p w14:paraId="24DB232D" w14:textId="77777777" w:rsidR="00B64E7E" w:rsidRDefault="00B64E7E" w:rsidP="00027E00">
      <w:pPr>
        <w:pStyle w:val="Heading2"/>
      </w:pPr>
      <w:bookmarkStart w:id="14" w:name="_Toc201681226"/>
      <w:r>
        <w:t>Local Environments</w:t>
      </w:r>
      <w:bookmarkEnd w:id="14"/>
    </w:p>
    <w:p w14:paraId="281AAF49" w14:textId="40660503" w:rsidR="00BA4E86" w:rsidRDefault="00BA4E86" w:rsidP="00BA4E86">
      <w:r>
        <w:t xml:space="preserve">The dev process </w:t>
      </w:r>
      <w:r w:rsidR="0036285D">
        <w:t xml:space="preserve">for initiating </w:t>
      </w:r>
      <w:r w:rsidR="008926C2">
        <w:t xml:space="preserve">code </w:t>
      </w:r>
      <w:r w:rsidR="0036285D">
        <w:t xml:space="preserve">development and troubleshooting </w:t>
      </w:r>
      <w:r w:rsidR="00407FF0">
        <w:t xml:space="preserve">is </w:t>
      </w:r>
      <w:r w:rsidR="008754C2">
        <w:t xml:space="preserve">based on </w:t>
      </w:r>
      <w:r w:rsidR="00407FF0">
        <w:t xml:space="preserve">coding </w:t>
      </w:r>
      <w:r w:rsidR="00B83A9A">
        <w:t>created in each dev’s</w:t>
      </w:r>
      <w:r>
        <w:t xml:space="preserve"> local environment.</w:t>
      </w:r>
      <w:r w:rsidR="00B83A9A">
        <w:t xml:space="preserve"> It i</w:t>
      </w:r>
      <w:r w:rsidR="009B7A39">
        <w:t>s</w:t>
      </w:r>
      <w:r w:rsidR="00B83A9A">
        <w:t xml:space="preserve"> supported with </w:t>
      </w:r>
      <w:r w:rsidR="009B7A39">
        <w:t xml:space="preserve">an individual dev’s </w:t>
      </w:r>
      <w:r w:rsidR="00504762">
        <w:t>local</w:t>
      </w:r>
      <w:r>
        <w:t xml:space="preserve"> variables file.</w:t>
      </w:r>
    </w:p>
    <w:p w14:paraId="0D49A662" w14:textId="77777777" w:rsidR="0088781E" w:rsidRDefault="00312E88" w:rsidP="00312E88">
      <w:r>
        <w:t>This can be described as a pre-dev environment.</w:t>
      </w:r>
    </w:p>
    <w:p w14:paraId="254D1884" w14:textId="3F1A48B4" w:rsidR="00312E88" w:rsidRDefault="0088781E" w:rsidP="00027E00">
      <w:pPr>
        <w:pStyle w:val="Note"/>
      </w:pPr>
      <w:r w:rsidRPr="00027E00">
        <w:rPr>
          <w:b/>
        </w:rPr>
        <w:t>Note</w:t>
      </w:r>
      <w:r>
        <w:t>: a</w:t>
      </w:r>
      <w:r w:rsidR="002B13D0">
        <w:t xml:space="preserve">lthough referred to as a local environment, all actions and </w:t>
      </w:r>
      <w:r>
        <w:t>commands are executed within the AWS cloud.</w:t>
      </w:r>
    </w:p>
    <w:p w14:paraId="533963BE" w14:textId="32C3401C" w:rsidR="00D213E8" w:rsidRDefault="00D46522" w:rsidP="00D213E8">
      <w:r>
        <w:t>As an</w:t>
      </w:r>
      <w:r w:rsidR="00D213E8">
        <w:t xml:space="preserve"> example, a new dev </w:t>
      </w:r>
      <w:r w:rsidR="00CF3B37">
        <w:t>m</w:t>
      </w:r>
      <w:r w:rsidR="00D213E8">
        <w:t xml:space="preserve">ay need </w:t>
      </w:r>
      <w:r w:rsidR="00EA7BCA">
        <w:t>perform a</w:t>
      </w:r>
      <w:r w:rsidR="00D213E8">
        <w:t xml:space="preserve"> troubleshooting</w:t>
      </w:r>
      <w:r w:rsidR="00EA7BCA">
        <w:t xml:space="preserve"> task</w:t>
      </w:r>
      <w:r w:rsidR="00D213E8">
        <w:t>.</w:t>
      </w:r>
      <w:r w:rsidR="00EA7BCA">
        <w:t xml:space="preserve"> This individual would </w:t>
      </w:r>
      <w:r w:rsidR="004E42AD">
        <w:t>proceed by accessing their</w:t>
      </w:r>
      <w:r w:rsidR="00D213E8">
        <w:t xml:space="preserve"> environment </w:t>
      </w:r>
      <w:r w:rsidR="00B641BD">
        <w:t xml:space="preserve">and testing </w:t>
      </w:r>
      <w:r w:rsidR="001F642F">
        <w:t>code</w:t>
      </w:r>
      <w:r w:rsidR="006F6B26">
        <w:t xml:space="preserve"> locally</w:t>
      </w:r>
      <w:r w:rsidR="00543025">
        <w:t xml:space="preserve"> in </w:t>
      </w:r>
      <w:r w:rsidR="00904F0A">
        <w:t>their</w:t>
      </w:r>
      <w:r w:rsidR="00543025">
        <w:t xml:space="preserve"> pre-dev environment</w:t>
      </w:r>
      <w:r w:rsidR="007303EE">
        <w:t xml:space="preserve"> prior to moving the </w:t>
      </w:r>
      <w:r w:rsidR="002618A3">
        <w:t xml:space="preserve">updated code to the </w:t>
      </w:r>
      <w:r w:rsidR="00590257" w:rsidRPr="00027E00">
        <w:rPr>
          <w:rStyle w:val="HyperlinkStyleChar"/>
        </w:rPr>
        <w:fldChar w:fldCharType="begin"/>
      </w:r>
      <w:r w:rsidR="00590257" w:rsidRPr="00027E00">
        <w:rPr>
          <w:rStyle w:val="HyperlinkStyleChar"/>
        </w:rPr>
        <w:instrText xml:space="preserve"> REF _Ref199755251 \h </w:instrText>
      </w:r>
      <w:r w:rsidR="00590257">
        <w:rPr>
          <w:rStyle w:val="HyperlinkStyleChar"/>
        </w:rPr>
        <w:instrText xml:space="preserve"> \* MERGEFORMAT </w:instrText>
      </w:r>
      <w:r w:rsidR="00590257" w:rsidRPr="00027E00">
        <w:rPr>
          <w:rStyle w:val="HyperlinkStyleChar"/>
        </w:rPr>
      </w:r>
      <w:r w:rsidR="00590257" w:rsidRPr="00027E00">
        <w:rPr>
          <w:rStyle w:val="HyperlinkStyleChar"/>
        </w:rPr>
        <w:fldChar w:fldCharType="separate"/>
      </w:r>
      <w:r w:rsidR="004650F0" w:rsidRPr="00027E00">
        <w:rPr>
          <w:rStyle w:val="HyperlinkStyleChar"/>
        </w:rPr>
        <w:t>Build/Deploy Pipeline</w:t>
      </w:r>
      <w:r w:rsidR="00590257" w:rsidRPr="00027E00">
        <w:rPr>
          <w:rStyle w:val="HyperlinkStyleChar"/>
        </w:rPr>
        <w:fldChar w:fldCharType="end"/>
      </w:r>
      <w:r w:rsidR="00590257">
        <w:t xml:space="preserve"> described in the next section</w:t>
      </w:r>
      <w:r w:rsidR="00D213E8">
        <w:t>.</w:t>
      </w:r>
    </w:p>
    <w:p w14:paraId="395F1990" w14:textId="0C45E96D" w:rsidR="00312E88" w:rsidRDefault="00312E88" w:rsidP="00312E88">
      <w:r>
        <w:t xml:space="preserve">Once </w:t>
      </w:r>
      <w:r w:rsidR="00A2615F">
        <w:t xml:space="preserve">the local environment is </w:t>
      </w:r>
      <w:r>
        <w:t>initialized</w:t>
      </w:r>
      <w:r w:rsidR="00A2615F">
        <w:t xml:space="preserve">, </w:t>
      </w:r>
      <w:r w:rsidR="000220DD">
        <w:t>the</w:t>
      </w:r>
      <w:r w:rsidR="002C5DFE">
        <w:t xml:space="preserve"> dev follow</w:t>
      </w:r>
      <w:r w:rsidR="00A2615F">
        <w:t>s</w:t>
      </w:r>
      <w:r w:rsidR="002C5DFE">
        <w:t xml:space="preserve"> the same s</w:t>
      </w:r>
      <w:r>
        <w:t xml:space="preserve">teps as </w:t>
      </w:r>
      <w:r w:rsidR="000220DD">
        <w:t>contained</w:t>
      </w:r>
      <w:r>
        <w:t xml:space="preserve"> in the </w:t>
      </w:r>
      <w:r w:rsidR="001B0B05">
        <w:t>pipeline</w:t>
      </w:r>
      <w:r>
        <w:t>.</w:t>
      </w:r>
      <w:r w:rsidR="00C21F95">
        <w:t xml:space="preserve"> So, how does a dev test locally?</w:t>
      </w:r>
    </w:p>
    <w:p w14:paraId="6E627E02" w14:textId="73D0E901" w:rsidR="00F94770" w:rsidRDefault="00577E5B" w:rsidP="001B0B05">
      <w:pPr>
        <w:pStyle w:val="ListBullet"/>
      </w:pPr>
      <w:r>
        <w:t>Initialize a</w:t>
      </w:r>
      <w:r w:rsidR="00312E88">
        <w:t xml:space="preserve"> </w:t>
      </w:r>
      <w:r w:rsidR="00251F09">
        <w:t>T</w:t>
      </w:r>
      <w:r w:rsidR="00312E88">
        <w:t xml:space="preserve">erraform </w:t>
      </w:r>
      <w:r>
        <w:t>backend</w:t>
      </w:r>
      <w:r w:rsidR="009F79DC">
        <w:t>:</w:t>
      </w:r>
    </w:p>
    <w:p w14:paraId="2777BF2C" w14:textId="03CD0F47" w:rsidR="00C946EE" w:rsidRDefault="00C946EE" w:rsidP="00C946EE">
      <w:pPr>
        <w:pStyle w:val="Console"/>
      </w:pPr>
    </w:p>
    <w:p w14:paraId="7BD74379" w14:textId="21356BF1" w:rsidR="007B4374" w:rsidRDefault="007B4374" w:rsidP="007B4374">
      <w:pPr>
        <w:pStyle w:val="Console"/>
      </w:pPr>
      <w:r>
        <w:t>PS C:\Users\dsalins</w:t>
      </w:r>
      <w:r w:rsidR="00C3697A">
        <w:t>\</w:t>
      </w:r>
      <w:r>
        <w:t>OneDrive</w:t>
      </w:r>
      <w:r w:rsidR="009E7FAE">
        <w:t xml:space="preserve"> - </w:t>
      </w:r>
      <w:r>
        <w:t>InterVision\Projects\cpuc\cpuc</w:t>
      </w:r>
      <w:r w:rsidR="000964AB">
        <w:t>-</w:t>
      </w:r>
      <w:r>
        <w:t>rps</w:t>
      </w:r>
      <w:r w:rsidR="000964AB">
        <w:t>-</w:t>
      </w:r>
      <w:r>
        <w:t>code&gt; cd .\</w:t>
      </w:r>
      <w:r w:rsidR="00295040">
        <w:t>i</w:t>
      </w:r>
      <w:r>
        <w:t>nfrastructure\</w:t>
      </w:r>
    </w:p>
    <w:p w14:paraId="0C446B9A" w14:textId="379AD6CA" w:rsidR="007B4374" w:rsidRPr="00DE0BEB" w:rsidRDefault="007B4374" w:rsidP="007B4374">
      <w:pPr>
        <w:pStyle w:val="Console"/>
        <w:rPr>
          <w:lang w:val="en-US"/>
        </w:rPr>
      </w:pPr>
      <w:r w:rsidRPr="00DE0BEB">
        <w:rPr>
          <w:lang w:val="en-US"/>
        </w:rPr>
        <w:t>PS C:\Users\dsalins\OneDrive</w:t>
      </w:r>
      <w:r w:rsidR="009E7FAE" w:rsidRPr="00DE0BEB">
        <w:rPr>
          <w:lang w:val="en-US"/>
        </w:rPr>
        <w:t xml:space="preserve"> - </w:t>
      </w:r>
      <w:r w:rsidRPr="00DE0BEB">
        <w:rPr>
          <w:lang w:val="en-US"/>
        </w:rPr>
        <w:t xml:space="preserve">InterVision\Projects\cpuc\cpuc-rps-code\infrastructure&gt; terraform </w:t>
      </w:r>
      <w:r w:rsidR="003209EA" w:rsidRPr="00DE0BEB">
        <w:rPr>
          <w:lang w:val="en-US"/>
        </w:rPr>
        <w:t>i</w:t>
      </w:r>
      <w:r w:rsidRPr="00DE0BEB">
        <w:rPr>
          <w:lang w:val="en-US"/>
        </w:rPr>
        <w:t xml:space="preserve">nit </w:t>
      </w:r>
      <w:r w:rsidR="00150D3C" w:rsidRPr="00DE0BEB">
        <w:rPr>
          <w:lang w:val="en-US"/>
        </w:rPr>
        <w:t>“</w:t>
      </w:r>
      <w:r w:rsidRPr="00DE0BEB">
        <w:rPr>
          <w:lang w:val="en-US"/>
        </w:rPr>
        <w:t>-backend-config</w:t>
      </w:r>
      <w:r w:rsidR="009265BD" w:rsidRPr="00DE0BEB">
        <w:rPr>
          <w:lang w:val="en-US"/>
        </w:rPr>
        <w:t>=</w:t>
      </w:r>
      <w:r w:rsidRPr="00DE0BEB">
        <w:rPr>
          <w:lang w:val="en-US"/>
        </w:rPr>
        <w:t>backend.hcl</w:t>
      </w:r>
      <w:r w:rsidR="00150D3C" w:rsidRPr="00DE0BEB">
        <w:rPr>
          <w:lang w:val="en-US"/>
        </w:rPr>
        <w:t>”</w:t>
      </w:r>
    </w:p>
    <w:p w14:paraId="278A2524" w14:textId="1949DD51" w:rsidR="007B1952" w:rsidRPr="00DE0BEB" w:rsidRDefault="007B1952" w:rsidP="007B4374">
      <w:pPr>
        <w:pStyle w:val="Console"/>
        <w:rPr>
          <w:lang w:val="en-US"/>
        </w:rPr>
      </w:pPr>
    </w:p>
    <w:p w14:paraId="6515C41E" w14:textId="7F2ED882" w:rsidR="007B1952" w:rsidRDefault="00637A27" w:rsidP="00027E00">
      <w:r>
        <w:t>Results</w:t>
      </w:r>
      <w:r w:rsidR="00351638">
        <w:t xml:space="preserve"> (in terminal)</w:t>
      </w:r>
      <w:r>
        <w:t>:</w:t>
      </w:r>
    </w:p>
    <w:p w14:paraId="1575A02A" w14:textId="77777777" w:rsidR="007B1952" w:rsidRPr="00DE0BEB" w:rsidRDefault="007B1952" w:rsidP="007B4374">
      <w:pPr>
        <w:pStyle w:val="Console"/>
        <w:rPr>
          <w:lang w:val="en-US"/>
        </w:rPr>
      </w:pPr>
    </w:p>
    <w:p w14:paraId="37E0A320" w14:textId="77777777" w:rsidR="007B4374" w:rsidRPr="00DE0BEB" w:rsidRDefault="007B4374" w:rsidP="007B4374">
      <w:pPr>
        <w:pStyle w:val="Console"/>
        <w:rPr>
          <w:lang w:val="en-US"/>
        </w:rPr>
      </w:pPr>
      <w:r w:rsidRPr="00DE0BEB">
        <w:rPr>
          <w:lang w:val="en-US"/>
        </w:rPr>
        <w:t>Initializing the backend...</w:t>
      </w:r>
    </w:p>
    <w:p w14:paraId="3FDED499" w14:textId="77777777" w:rsidR="007B4374" w:rsidRPr="00DE0BEB" w:rsidRDefault="007B4374" w:rsidP="007B4374">
      <w:pPr>
        <w:pStyle w:val="Console"/>
        <w:rPr>
          <w:lang w:val="en-US"/>
        </w:rPr>
      </w:pPr>
      <w:r w:rsidRPr="00DE0BEB">
        <w:rPr>
          <w:lang w:val="en-US"/>
        </w:rPr>
        <w:t>Initializing modules...</w:t>
      </w:r>
    </w:p>
    <w:p w14:paraId="628EC07B" w14:textId="77777777" w:rsidR="007B4374" w:rsidRPr="00DE0BEB" w:rsidRDefault="007B4374" w:rsidP="007B4374">
      <w:pPr>
        <w:pStyle w:val="Console"/>
        <w:rPr>
          <w:lang w:val="en-US"/>
        </w:rPr>
      </w:pPr>
      <w:r w:rsidRPr="00DE0BEB">
        <w:rPr>
          <w:lang w:val="en-US"/>
        </w:rPr>
        <w:t>Initializing provider plugins...</w:t>
      </w:r>
    </w:p>
    <w:p w14:paraId="197B12CA" w14:textId="77777777" w:rsidR="007B4374" w:rsidRPr="00DE0BEB" w:rsidRDefault="007B4374" w:rsidP="007B4374">
      <w:pPr>
        <w:pStyle w:val="Console"/>
        <w:rPr>
          <w:lang w:val="en-US"/>
        </w:rPr>
      </w:pPr>
      <w:r w:rsidRPr="00DE0BEB">
        <w:rPr>
          <w:lang w:val="en-US"/>
        </w:rPr>
        <w:t>- Reusing previous version of hashicorp/null from the dependency lock file</w:t>
      </w:r>
    </w:p>
    <w:p w14:paraId="218C9CA3" w14:textId="77777777" w:rsidR="007B4374" w:rsidRPr="00DE0BEB" w:rsidRDefault="007B4374" w:rsidP="007B4374">
      <w:pPr>
        <w:pStyle w:val="Console"/>
        <w:rPr>
          <w:lang w:val="en-US"/>
        </w:rPr>
      </w:pPr>
      <w:r w:rsidRPr="00DE0BEB">
        <w:rPr>
          <w:lang w:val="en-US"/>
        </w:rPr>
        <w:t>- Reusing previous version of hashicorp/http from the dependency lock file</w:t>
      </w:r>
    </w:p>
    <w:p w14:paraId="2A61D71B" w14:textId="461D90EB" w:rsidR="007B4374" w:rsidRPr="00DE0BEB" w:rsidRDefault="007B4374" w:rsidP="007B4374">
      <w:pPr>
        <w:pStyle w:val="Console"/>
        <w:rPr>
          <w:lang w:val="en-US"/>
        </w:rPr>
      </w:pPr>
      <w:r w:rsidRPr="00DE0BEB">
        <w:rPr>
          <w:lang w:val="en-US"/>
        </w:rPr>
        <w:t>- Reusing previous version of hashicorp/random from the dependency lock file</w:t>
      </w:r>
    </w:p>
    <w:p w14:paraId="06860200" w14:textId="77777777" w:rsidR="007B4374" w:rsidRPr="00DE0BEB" w:rsidRDefault="007B4374" w:rsidP="007B4374">
      <w:pPr>
        <w:pStyle w:val="Console"/>
        <w:rPr>
          <w:lang w:val="en-US"/>
        </w:rPr>
      </w:pPr>
      <w:r w:rsidRPr="00DE0BEB">
        <w:rPr>
          <w:lang w:val="en-US"/>
        </w:rPr>
        <w:t>- Reusing previous version of hashicorp/archive from the dependency lock file</w:t>
      </w:r>
    </w:p>
    <w:p w14:paraId="5E076FA6" w14:textId="77777777" w:rsidR="007B4374" w:rsidRPr="00DE0BEB" w:rsidRDefault="007B4374" w:rsidP="007B4374">
      <w:pPr>
        <w:pStyle w:val="Console"/>
        <w:rPr>
          <w:lang w:val="en-US"/>
        </w:rPr>
      </w:pPr>
      <w:r w:rsidRPr="00DE0BEB">
        <w:rPr>
          <w:lang w:val="en-US"/>
        </w:rPr>
        <w:t>- Reusing previous version of hashicorp/aws from the dependency lock file</w:t>
      </w:r>
    </w:p>
    <w:p w14:paraId="5E530F3D" w14:textId="7FB51032" w:rsidR="007B4374" w:rsidRPr="00DE0BEB" w:rsidRDefault="007B4374" w:rsidP="007B4374">
      <w:pPr>
        <w:pStyle w:val="Console"/>
        <w:rPr>
          <w:lang w:val="en-US"/>
        </w:rPr>
      </w:pPr>
      <w:r w:rsidRPr="00DE0BEB">
        <w:rPr>
          <w:lang w:val="en-US"/>
        </w:rPr>
        <w:t>- Using previously-installed hashicorp/random 03.1.3</w:t>
      </w:r>
    </w:p>
    <w:p w14:paraId="30891EAD" w14:textId="337C927E" w:rsidR="00C946EE" w:rsidRPr="00DE0BEB" w:rsidRDefault="007B4374" w:rsidP="007B4374">
      <w:pPr>
        <w:pStyle w:val="Console"/>
        <w:rPr>
          <w:lang w:val="en-US"/>
        </w:rPr>
      </w:pPr>
      <w:r w:rsidRPr="00DE0BEB">
        <w:rPr>
          <w:lang w:val="en-US"/>
        </w:rPr>
        <w:t>- Using previously-installed hashicorp/archive v2.2.0</w:t>
      </w:r>
    </w:p>
    <w:p w14:paraId="6BBAEFA6" w14:textId="1C4A7DC7" w:rsidR="002C554E" w:rsidRPr="00DE0BEB" w:rsidRDefault="002C554E" w:rsidP="007B4374">
      <w:pPr>
        <w:pStyle w:val="Console"/>
        <w:rPr>
          <w:lang w:val="en-US"/>
        </w:rPr>
      </w:pPr>
    </w:p>
    <w:p w14:paraId="02ACAB26" w14:textId="65E08408" w:rsidR="002C554E" w:rsidRPr="00DE0BEB" w:rsidRDefault="002C554E" w:rsidP="007B4374">
      <w:pPr>
        <w:pStyle w:val="Console"/>
        <w:rPr>
          <w:lang w:val="en-US"/>
        </w:rPr>
      </w:pPr>
      <w:r w:rsidRPr="00DE0BEB">
        <w:rPr>
          <w:lang w:val="en-US"/>
        </w:rPr>
        <w:t>Terraform has</w:t>
      </w:r>
      <w:r w:rsidR="00937F61" w:rsidRPr="00DE0BEB">
        <w:rPr>
          <w:lang w:val="en-US"/>
        </w:rPr>
        <w:t xml:space="preserve"> been successfully initialized!</w:t>
      </w:r>
    </w:p>
    <w:p w14:paraId="691114AA" w14:textId="287A6FB1" w:rsidR="00C946EE" w:rsidRPr="00DE0BEB" w:rsidRDefault="00C946EE" w:rsidP="00027E00">
      <w:pPr>
        <w:pStyle w:val="Console"/>
        <w:rPr>
          <w:lang w:val="en-US"/>
        </w:rPr>
      </w:pPr>
    </w:p>
    <w:p w14:paraId="2BAC017C" w14:textId="18D8365E" w:rsidR="004624C4" w:rsidRDefault="006E23FF" w:rsidP="00D362E7">
      <w:pPr>
        <w:pStyle w:val="ListBullet"/>
      </w:pPr>
      <w:r>
        <w:t>Run</w:t>
      </w:r>
      <w:r w:rsidR="00A32C63">
        <w:t xml:space="preserve"> a </w:t>
      </w:r>
      <w:r w:rsidR="00251F09">
        <w:t xml:space="preserve">Terraform </w:t>
      </w:r>
      <w:r>
        <w:t>plan</w:t>
      </w:r>
      <w:r w:rsidR="00251F09">
        <w:t>, s</w:t>
      </w:r>
      <w:r w:rsidR="004624C4">
        <w:t>pecify</w:t>
      </w:r>
      <w:r w:rsidR="006119F0">
        <w:t>ing</w:t>
      </w:r>
      <w:r w:rsidR="004624C4">
        <w:t xml:space="preserve"> the target module</w:t>
      </w:r>
      <w:r w:rsidR="00CD4C78">
        <w:t xml:space="preserve"> and pass</w:t>
      </w:r>
      <w:r w:rsidR="006119F0">
        <w:t>ing</w:t>
      </w:r>
      <w:r w:rsidR="00CD4C78">
        <w:t xml:space="preserve"> it a </w:t>
      </w:r>
      <w:r w:rsidR="004624C4">
        <w:t>variables file</w:t>
      </w:r>
      <w:r w:rsidR="009F79DC">
        <w:t>:</w:t>
      </w:r>
    </w:p>
    <w:p w14:paraId="728BB4F9" w14:textId="6EEAA24B" w:rsidR="00375E00" w:rsidRPr="00DE0BEB" w:rsidRDefault="00375E00" w:rsidP="00027E00">
      <w:pPr>
        <w:pStyle w:val="Console"/>
        <w:rPr>
          <w:lang w:val="en-US"/>
        </w:rPr>
      </w:pPr>
    </w:p>
    <w:p w14:paraId="5146A725" w14:textId="74B21E31" w:rsidR="00375E00" w:rsidRPr="00DE0BEB" w:rsidRDefault="00375E00" w:rsidP="00375E00">
      <w:pPr>
        <w:pStyle w:val="Console"/>
        <w:rPr>
          <w:lang w:val="en-US"/>
        </w:rPr>
      </w:pPr>
      <w:r w:rsidRPr="00DE0BEB">
        <w:rPr>
          <w:lang w:val="en-US"/>
        </w:rPr>
        <w:t xml:space="preserve">PS C:\Users\dsalins\OneDrive - InterVision\Projects\cpuc\cpuc-rps-code\infrastructure&gt; terraform </w:t>
      </w:r>
      <w:r w:rsidR="00684DBB" w:rsidRPr="00DE0BEB">
        <w:rPr>
          <w:lang w:val="en-US"/>
        </w:rPr>
        <w:t>plan -</w:t>
      </w:r>
      <w:r w:rsidR="0092555D" w:rsidRPr="00DE0BEB">
        <w:rPr>
          <w:lang w:val="en-US"/>
        </w:rPr>
        <w:t>t</w:t>
      </w:r>
      <w:r w:rsidR="00684DBB" w:rsidRPr="00DE0BEB">
        <w:rPr>
          <w:lang w:val="en-US"/>
        </w:rPr>
        <w:t>arget</w:t>
      </w:r>
      <w:r w:rsidR="008E4A39" w:rsidRPr="00DE0BEB">
        <w:rPr>
          <w:lang w:val="en-US"/>
        </w:rPr>
        <w:t>=</w:t>
      </w:r>
      <w:r w:rsidRPr="00DE0BEB">
        <w:rPr>
          <w:lang w:val="en-US"/>
        </w:rPr>
        <w:t>“</w:t>
      </w:r>
      <w:r w:rsidR="008E4A39" w:rsidRPr="00DE0BEB">
        <w:rPr>
          <w:lang w:val="en-US"/>
        </w:rPr>
        <w:t>module.project” -var</w:t>
      </w:r>
      <w:r w:rsidR="003F17B8" w:rsidRPr="00DE0BEB">
        <w:rPr>
          <w:lang w:val="en-US"/>
        </w:rPr>
        <w:t>-file=”vars/dev-denis-env.tf</w:t>
      </w:r>
      <w:r w:rsidR="0076382B" w:rsidRPr="00DE0BEB">
        <w:rPr>
          <w:lang w:val="en-US"/>
        </w:rPr>
        <w:t>vars”</w:t>
      </w:r>
    </w:p>
    <w:p w14:paraId="51906532" w14:textId="6D8D0790" w:rsidR="00375E00" w:rsidRPr="00DE0BEB" w:rsidRDefault="00375E00" w:rsidP="00027E00">
      <w:pPr>
        <w:pStyle w:val="Console"/>
        <w:rPr>
          <w:lang w:val="en-US"/>
        </w:rPr>
      </w:pPr>
    </w:p>
    <w:p w14:paraId="4D4B4C3C" w14:textId="6D287F6E" w:rsidR="00375E00" w:rsidRDefault="00CE4C8D" w:rsidP="00375E00">
      <w:pPr>
        <w:pStyle w:val="ListBullet"/>
        <w:numPr>
          <w:ilvl w:val="0"/>
          <w:numId w:val="0"/>
        </w:numPr>
        <w:ind w:left="360" w:hanging="360"/>
      </w:pPr>
      <w:r>
        <w:t xml:space="preserve">The </w:t>
      </w:r>
      <w:r w:rsidR="009663E2">
        <w:t xml:space="preserve">plan (apply) </w:t>
      </w:r>
      <w:r w:rsidR="00B9574A">
        <w:t>commands</w:t>
      </w:r>
      <w:r w:rsidR="00174FCE">
        <w:t xml:space="preserve"> to initialize the local dev environment</w:t>
      </w:r>
      <w:r w:rsidR="003C5A29">
        <w:t xml:space="preserve"> with the </w:t>
      </w:r>
      <w:r w:rsidR="009663E2">
        <w:t>local variables</w:t>
      </w:r>
      <w:r w:rsidR="00B9574A">
        <w:t>:</w:t>
      </w:r>
    </w:p>
    <w:p w14:paraId="5DC284DC" w14:textId="77777777" w:rsidR="00B9574A" w:rsidRPr="00DE0BEB" w:rsidRDefault="00B9574A" w:rsidP="00B9574A">
      <w:pPr>
        <w:pStyle w:val="Console"/>
        <w:rPr>
          <w:lang w:val="en-US"/>
        </w:rPr>
      </w:pPr>
    </w:p>
    <w:p w14:paraId="24FBFE57" w14:textId="31DE42C7" w:rsidR="00B9574A" w:rsidRPr="00DE0BEB" w:rsidRDefault="00B9574A" w:rsidP="00B9574A">
      <w:pPr>
        <w:pStyle w:val="Console"/>
        <w:rPr>
          <w:lang w:val="en-US"/>
        </w:rPr>
      </w:pPr>
      <w:r w:rsidRPr="00DE0BEB">
        <w:rPr>
          <w:lang w:val="en-US"/>
        </w:rPr>
        <w:t>build:</w:t>
      </w:r>
    </w:p>
    <w:p w14:paraId="7259162F" w14:textId="77777777" w:rsidR="00B9574A" w:rsidRPr="00DE0BEB" w:rsidRDefault="00B9574A" w:rsidP="00174FCE">
      <w:pPr>
        <w:pStyle w:val="Console"/>
        <w:ind w:firstLine="180"/>
        <w:rPr>
          <w:lang w:val="en-US"/>
        </w:rPr>
      </w:pPr>
      <w:r w:rsidRPr="00DE0BEB">
        <w:rPr>
          <w:lang w:val="en-US"/>
        </w:rPr>
        <w:t>commands:</w:t>
      </w:r>
    </w:p>
    <w:p w14:paraId="5EB50D52" w14:textId="77777777" w:rsidR="00B9574A" w:rsidRPr="00DE0BEB" w:rsidRDefault="00B9574A" w:rsidP="00174FCE">
      <w:pPr>
        <w:pStyle w:val="Console"/>
        <w:ind w:firstLine="360"/>
        <w:rPr>
          <w:lang w:val="en-US"/>
        </w:rPr>
      </w:pPr>
      <w:r w:rsidRPr="00DE0BEB">
        <w:rPr>
          <w:lang w:val="en-US"/>
        </w:rPr>
        <w:t>- "cp ../client/portal/rps/.base.env ../client/portal/rps/.env"</w:t>
      </w:r>
    </w:p>
    <w:p w14:paraId="62CCF38E" w14:textId="77777777" w:rsidR="00B9574A" w:rsidRPr="00DE0BEB" w:rsidRDefault="00B9574A" w:rsidP="00174FCE">
      <w:pPr>
        <w:pStyle w:val="Console"/>
        <w:ind w:firstLine="360"/>
        <w:rPr>
          <w:lang w:val="en-US"/>
        </w:rPr>
      </w:pPr>
      <w:r w:rsidRPr="00DE0BEB">
        <w:rPr>
          <w:lang w:val="en-US"/>
        </w:rPr>
        <w:t>- "terraform apply -target.'module.project' -var-file'vars/rpsd-inttest-cpuc-env.tfvars' --auto-approve"</w:t>
      </w:r>
    </w:p>
    <w:p w14:paraId="6BA87696" w14:textId="11AAC51E" w:rsidR="00B9574A" w:rsidRPr="00DE0BEB" w:rsidRDefault="00B9574A" w:rsidP="00174FCE">
      <w:pPr>
        <w:pStyle w:val="Console"/>
        <w:ind w:firstLine="360"/>
        <w:rPr>
          <w:lang w:val="en-US"/>
        </w:rPr>
      </w:pPr>
      <w:r w:rsidRPr="00DE0BEB">
        <w:rPr>
          <w:lang w:val="en-US"/>
        </w:rPr>
        <w:t>- "terraform output &gt;&gt; ../client/portal/rps/.env"</w:t>
      </w:r>
    </w:p>
    <w:p w14:paraId="3C507482" w14:textId="38DA36D4" w:rsidR="00B9574A" w:rsidRPr="00DE0BEB" w:rsidRDefault="00B9574A" w:rsidP="00174FCE">
      <w:pPr>
        <w:pStyle w:val="Console"/>
        <w:ind w:firstLine="360"/>
        <w:rPr>
          <w:lang w:val="en-US"/>
        </w:rPr>
      </w:pPr>
      <w:r w:rsidRPr="00DE0BEB">
        <w:rPr>
          <w:lang w:val="en-US"/>
        </w:rPr>
        <w:t>- "echo 'VITE_CPUC_ORG_ID - ef9e60ce-368f-4d1c-9af1-4ebd217df0ef' &gt;&gt; ../client/portal/rps/.env"</w:t>
      </w:r>
    </w:p>
    <w:p w14:paraId="02FAF833" w14:textId="77777777" w:rsidR="00B9574A" w:rsidRPr="00DE0BEB" w:rsidRDefault="00B9574A" w:rsidP="00027E00">
      <w:pPr>
        <w:pStyle w:val="Console"/>
        <w:rPr>
          <w:lang w:val="en-US"/>
        </w:rPr>
      </w:pPr>
    </w:p>
    <w:p w14:paraId="07A30D10" w14:textId="77777777" w:rsidR="002B7909" w:rsidRDefault="002B7909">
      <w:pPr>
        <w:spacing w:before="0" w:after="160" w:line="278" w:lineRule="auto"/>
      </w:pPr>
      <w:r>
        <w:br w:type="page"/>
      </w:r>
    </w:p>
    <w:p w14:paraId="0D3CD5E1" w14:textId="5F0BEE6A" w:rsidR="00140814" w:rsidRDefault="0080620C" w:rsidP="00140814">
      <w:pPr>
        <w:keepNext/>
      </w:pPr>
      <w:r>
        <w:t xml:space="preserve">Running the </w:t>
      </w:r>
      <w:r w:rsidR="000962B5">
        <w:t>Terraform plan creates a</w:t>
      </w:r>
      <w:r w:rsidR="005D618C">
        <w:t xml:space="preserve"> local </w:t>
      </w:r>
      <w:r w:rsidR="000962B5">
        <w:t xml:space="preserve">S3 bucket for </w:t>
      </w:r>
      <w:r w:rsidR="00DE6567">
        <w:t>development</w:t>
      </w:r>
      <w:r w:rsidR="000962B5">
        <w:t xml:space="preserve"> and testing activities.</w:t>
      </w:r>
      <w:r w:rsidR="00A84D99">
        <w:t xml:space="preserve"> </w:t>
      </w:r>
      <w:r w:rsidR="00BA09EA">
        <w:t xml:space="preserve">This </w:t>
      </w:r>
      <w:r w:rsidR="00231C0B">
        <w:t xml:space="preserve">S3 bucket </w:t>
      </w:r>
      <w:r w:rsidR="00BA09EA">
        <w:t xml:space="preserve">is the dev’s isolated </w:t>
      </w:r>
      <w:r w:rsidR="00A24D86">
        <w:t xml:space="preserve">local </w:t>
      </w:r>
      <w:r w:rsidR="00BA09EA">
        <w:t>environment, created for their exclusive use</w:t>
      </w:r>
      <w:r w:rsidR="004C2B4D">
        <w:t>. It</w:t>
      </w:r>
      <w:r w:rsidR="00A84D99">
        <w:t xml:space="preserve"> is accessed at </w:t>
      </w:r>
      <w:r w:rsidR="00A84D99" w:rsidRPr="00027E00">
        <w:rPr>
          <w:rStyle w:val="Button"/>
        </w:rPr>
        <w:t>Amazon S3</w:t>
      </w:r>
      <w:r w:rsidR="00A84D99">
        <w:t xml:space="preserve"> &gt; </w:t>
      </w:r>
      <w:r w:rsidR="00A84D99" w:rsidRPr="00027E00">
        <w:rPr>
          <w:rStyle w:val="Button"/>
        </w:rPr>
        <w:t>General purpose buckets</w:t>
      </w:r>
      <w:r w:rsidR="00A84D99">
        <w:t>.</w:t>
      </w:r>
      <w:r w:rsidR="002B7909">
        <w:t xml:space="preserve"> </w:t>
      </w:r>
      <w:r w:rsidR="004D0441">
        <w:t xml:space="preserve">This structure </w:t>
      </w:r>
      <w:r w:rsidR="00591A52">
        <w:t>allows devs to</w:t>
      </w:r>
      <w:r w:rsidR="00FB4E32">
        <w:t xml:space="preserve"> </w:t>
      </w:r>
      <w:r w:rsidR="00591A52">
        <w:t xml:space="preserve">work </w:t>
      </w:r>
      <w:r w:rsidR="009F7B16">
        <w:t>concurrently</w:t>
      </w:r>
      <w:r w:rsidR="00591A52">
        <w:t xml:space="preserve"> </w:t>
      </w:r>
      <w:r w:rsidR="00FB4E32">
        <w:t>and</w:t>
      </w:r>
      <w:r w:rsidR="00BA09EA">
        <w:t xml:space="preserve"> not</w:t>
      </w:r>
      <w:r w:rsidR="00591A52">
        <w:t xml:space="preserve"> interfer</w:t>
      </w:r>
      <w:r w:rsidR="00BA09EA">
        <w:t>e</w:t>
      </w:r>
      <w:r w:rsidR="00591A52">
        <w:t xml:space="preserve"> with each other’s </w:t>
      </w:r>
      <w:r w:rsidR="001B5717">
        <w:t>work</w:t>
      </w:r>
      <w:r w:rsidR="00140814">
        <w:t>.</w:t>
      </w:r>
    </w:p>
    <w:p w14:paraId="227A2096" w14:textId="6E6155A6" w:rsidR="001E3622" w:rsidRDefault="0012013D" w:rsidP="00027E00">
      <w:pPr>
        <w:pStyle w:val="Graphic"/>
      </w:pPr>
      <w:r>
        <mc:AlternateContent>
          <mc:Choice Requires="wpg">
            <w:drawing>
              <wp:inline distT="0" distB="0" distL="0" distR="0" wp14:anchorId="271FA8DC" wp14:editId="34EDE4BA">
                <wp:extent cx="5486400" cy="2706370"/>
                <wp:effectExtent l="0" t="0" r="0" b="0"/>
                <wp:docPr id="2113584173" name="Group 27"/>
                <wp:cNvGraphicFramePr/>
                <a:graphic xmlns:a="http://schemas.openxmlformats.org/drawingml/2006/main">
                  <a:graphicData uri="http://schemas.microsoft.com/office/word/2010/wordprocessingGroup">
                    <wpg:wgp>
                      <wpg:cNvGrpSpPr/>
                      <wpg:grpSpPr>
                        <a:xfrm>
                          <a:off x="0" y="0"/>
                          <a:ext cx="5486400" cy="2706370"/>
                          <a:chOff x="0" y="0"/>
                          <a:chExt cx="5486400" cy="2706370"/>
                        </a:xfrm>
                      </wpg:grpSpPr>
                      <pic:pic xmlns:pic="http://schemas.openxmlformats.org/drawingml/2006/picture">
                        <pic:nvPicPr>
                          <pic:cNvPr id="123657402" name="Picture 26" descr="A screenshot of a computer&#10;&#10;AI-generated content may be incorrect."/>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2706370"/>
                          </a:xfrm>
                          <a:prstGeom prst="rect">
                            <a:avLst/>
                          </a:prstGeom>
                          <a:noFill/>
                          <a:ln>
                            <a:noFill/>
                          </a:ln>
                        </pic:spPr>
                      </pic:pic>
                      <wps:wsp>
                        <wps:cNvPr id="218707193" name="Rectangle 10"/>
                        <wps:cNvSpPr/>
                        <wps:spPr>
                          <a:xfrm>
                            <a:off x="44879" y="375858"/>
                            <a:ext cx="605790" cy="218440"/>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9295000" name="Rectangle 10"/>
                        <wps:cNvSpPr/>
                        <wps:spPr>
                          <a:xfrm>
                            <a:off x="1060255" y="1169062"/>
                            <a:ext cx="701227" cy="100977"/>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rto="http://schemas.microsoft.com/office/word/2006/arto">
            <w:pict>
              <v:group w14:anchorId="2A21060A" id="Group 27" o:spid="_x0000_s1026" style="width:6in;height:213.1pt;mso-position-horizontal-relative:char;mso-position-vertical-relative:line" coordsize="54864,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">
                <v:shape id="Picture 26" o:spid="_x0000_s1027" type="#_x0000_t75" alt="A screenshot of a computer&#10;&#10;AI-generated content may be incorrect." style="position:absolute;width:54864;height:27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">
                  <v:imagedata r:id="rId28" o:title="A screenshot of a computer&#10;&#10;AI-generated content may be incorrect"/>
                </v:shape>
                <v:rect id="Rectangle 10" o:spid="_x0000_s1028" style="position:absolute;left:448;top:3758;width:6058;height:2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" filled="f" strokecolor="#e00" strokeweight="1.75pt"/>
                <v:rect id="Rectangle 10" o:spid="_x0000_s1029" style="position:absolute;left:10602;top:11690;width:7012;height:1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" filled="f" strokecolor="#e00" strokeweight="1.75pt"/>
                <w10:anchorlock/>
              </v:group>
            </w:pict>
          </mc:Fallback>
        </mc:AlternateContent>
      </w:r>
    </w:p>
    <w:p w14:paraId="4446D4C6" w14:textId="5853A304" w:rsidR="00035F99" w:rsidRDefault="001B5717" w:rsidP="00D213E8">
      <w:r>
        <w:t xml:space="preserve">When the dev is at a point where </w:t>
      </w:r>
      <w:r w:rsidR="00FE6D1A">
        <w:t xml:space="preserve">their code is ready for system testing, </w:t>
      </w:r>
      <w:r w:rsidR="00EB7B7B">
        <w:t xml:space="preserve">they perform a PR (pull request) and </w:t>
      </w:r>
      <w:r w:rsidR="006F402C">
        <w:t xml:space="preserve">merge their code into master. </w:t>
      </w:r>
      <w:r w:rsidR="00B8765F">
        <w:t xml:space="preserve">This flows the code </w:t>
      </w:r>
      <w:r w:rsidR="00B24ECA">
        <w:t xml:space="preserve">branch </w:t>
      </w:r>
      <w:r w:rsidR="00B8765F">
        <w:t xml:space="preserve">into the </w:t>
      </w:r>
      <w:r w:rsidR="00260432">
        <w:t>build/deploy pipeline.</w:t>
      </w:r>
    </w:p>
    <w:p w14:paraId="09529CF7" w14:textId="1433F698" w:rsidR="0012013D" w:rsidRDefault="008F6425" w:rsidP="00027E00">
      <w:pPr>
        <w:pStyle w:val="Heading2"/>
      </w:pPr>
      <w:bookmarkStart w:id="15" w:name="_Toc201681227"/>
      <w:r>
        <w:t xml:space="preserve">Code </w:t>
      </w:r>
      <w:r w:rsidR="00C75041">
        <w:t xml:space="preserve">Duplication </w:t>
      </w:r>
      <w:r>
        <w:t>Across Environments</w:t>
      </w:r>
      <w:bookmarkEnd w:id="15"/>
    </w:p>
    <w:p w14:paraId="20537048" w14:textId="0E7DE6AA" w:rsidR="008F6425" w:rsidRDefault="009850B5" w:rsidP="00D213E8">
      <w:r>
        <w:t xml:space="preserve">If a dev </w:t>
      </w:r>
      <w:r w:rsidR="000663AB">
        <w:t>has created</w:t>
      </w:r>
      <w:r w:rsidR="00106DD9">
        <w:t>,</w:t>
      </w:r>
      <w:r w:rsidR="000663AB">
        <w:t xml:space="preserve"> or </w:t>
      </w:r>
      <w:r w:rsidR="004A2242">
        <w:t>ha</w:t>
      </w:r>
      <w:r w:rsidR="000D6C5B">
        <w:t>s updat</w:t>
      </w:r>
      <w:r w:rsidR="008317B0">
        <w:t>ed</w:t>
      </w:r>
      <w:r w:rsidR="00106DD9">
        <w:t>,</w:t>
      </w:r>
      <w:r w:rsidR="000D6C5B">
        <w:t xml:space="preserve"> </w:t>
      </w:r>
      <w:r w:rsidR="009B21BD">
        <w:t xml:space="preserve">code in their </w:t>
      </w:r>
      <w:r w:rsidR="000663AB">
        <w:t xml:space="preserve">local environment, </w:t>
      </w:r>
      <w:r w:rsidR="008A3CBC">
        <w:t>AWS will automatically</w:t>
      </w:r>
      <w:r w:rsidR="00106DD9">
        <w:t xml:space="preserve"> cascade the code across </w:t>
      </w:r>
      <w:r w:rsidR="00C269C9">
        <w:t>all local, dev, and prod environments.</w:t>
      </w:r>
      <w:r w:rsidR="008317B0">
        <w:t xml:space="preserve"> This allows individual devs </w:t>
      </w:r>
      <w:r w:rsidR="00453A71">
        <w:t xml:space="preserve">to maintain their own code while still making it available for </w:t>
      </w:r>
      <w:r w:rsidR="00AD21CA">
        <w:t xml:space="preserve">safe </w:t>
      </w:r>
      <w:r w:rsidR="00453A71">
        <w:t xml:space="preserve">use </w:t>
      </w:r>
      <w:r w:rsidR="00D537E0">
        <w:t xml:space="preserve">from </w:t>
      </w:r>
      <w:r w:rsidR="00453A71">
        <w:t xml:space="preserve">within the other </w:t>
      </w:r>
      <w:r w:rsidR="00AD21CA">
        <w:t>environments.</w:t>
      </w:r>
      <w:r w:rsidR="00B16F7A" w:rsidRPr="00B16F7A">
        <w:rPr>
          <w:noProof/>
        </w:rPr>
        <w:t xml:space="preserve"> </w:t>
      </w:r>
      <w:r w:rsidR="002B7909">
        <w:t xml:space="preserve">For example, from the list of an individual dev’s Lambda </w:t>
      </w:r>
      <w:r w:rsidR="00CA498B" w:rsidRPr="00027E00">
        <w:rPr>
          <w:rStyle w:val="Button"/>
        </w:rPr>
        <w:t>F</w:t>
      </w:r>
      <w:r w:rsidR="002B7909" w:rsidRPr="00027E00">
        <w:rPr>
          <w:rStyle w:val="Button"/>
        </w:rPr>
        <w:t>unctions</w:t>
      </w:r>
      <w:r w:rsidR="002B7909">
        <w:t xml:space="preserve"> shown below, a search for </w:t>
      </w:r>
      <w:r w:rsidR="002B7909" w:rsidRPr="00027E00">
        <w:rPr>
          <w:rStyle w:val="Button"/>
        </w:rPr>
        <w:t>Cpuc-Rp</w:t>
      </w:r>
      <w:r w:rsidR="00A24D37">
        <w:rPr>
          <w:rStyle w:val="Button"/>
        </w:rPr>
        <w:t>s_</w:t>
      </w:r>
      <w:r w:rsidR="002B7909" w:rsidRPr="00027E00">
        <w:rPr>
          <w:rStyle w:val="Button"/>
        </w:rPr>
        <w:t>CPUC_Create_Report</w:t>
      </w:r>
      <w:r w:rsidR="002B7909">
        <w:t xml:space="preserve"> will display that same Lambda’s name except </w:t>
      </w:r>
      <w:r w:rsidR="009A1492">
        <w:t xml:space="preserve">duplicated </w:t>
      </w:r>
      <w:r w:rsidR="002B7909">
        <w:t>with the prefix for all available environments.</w:t>
      </w:r>
    </w:p>
    <w:p w14:paraId="74D943E8" w14:textId="5EA7A432" w:rsidR="001B5717" w:rsidRDefault="002B7909" w:rsidP="00027E00">
      <w:pPr>
        <w:pStyle w:val="Graphic"/>
      </w:pPr>
      <w:r>
        <w:rPr>
          <w14:ligatures w14:val="none"/>
        </w:rPr>
        <mc:AlternateContent>
          <mc:Choice Requires="wpg">
            <w:drawing>
              <wp:inline distT="0" distB="0" distL="0" distR="0" wp14:anchorId="6052EDA6" wp14:editId="238587D0">
                <wp:extent cx="5486400" cy="2706370"/>
                <wp:effectExtent l="0" t="0" r="0" b="0"/>
                <wp:docPr id="778215573" name="Group 28"/>
                <wp:cNvGraphicFramePr/>
                <a:graphic xmlns:a="http://schemas.openxmlformats.org/drawingml/2006/main">
                  <a:graphicData uri="http://schemas.microsoft.com/office/word/2010/wordprocessingGroup">
                    <wpg:wgp>
                      <wpg:cNvGrpSpPr/>
                      <wpg:grpSpPr>
                        <a:xfrm>
                          <a:off x="0" y="0"/>
                          <a:ext cx="5486400" cy="2706370"/>
                          <a:chOff x="0" y="0"/>
                          <a:chExt cx="5486400" cy="2706370"/>
                        </a:xfrm>
                      </wpg:grpSpPr>
                      <pic:pic xmlns:pic="http://schemas.openxmlformats.org/drawingml/2006/picture">
                        <pic:nvPicPr>
                          <pic:cNvPr id="244106923" name="Picture 27" descr="A screenshot of a computer&#10;&#10;AI-generated content may be incorrect."/>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2706370"/>
                          </a:xfrm>
                          <a:prstGeom prst="rect">
                            <a:avLst/>
                          </a:prstGeom>
                          <a:noFill/>
                          <a:ln>
                            <a:noFill/>
                          </a:ln>
                        </pic:spPr>
                      </pic:pic>
                      <wps:wsp>
                        <wps:cNvPr id="241580746" name="Rectangle 10"/>
                        <wps:cNvSpPr/>
                        <wps:spPr>
                          <a:xfrm>
                            <a:off x="1231700" y="1543050"/>
                            <a:ext cx="659792" cy="100977"/>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rto="http://schemas.microsoft.com/office/word/2006/arto">
            <w:pict>
              <v:group w14:anchorId="6FA7A65F" id="Group 28" o:spid="_x0000_s1026" style="width:6in;height:213.1pt;mso-position-horizontal-relative:char;mso-position-vertical-relative:line" coordsize="54864,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">
                <v:shape id="Picture 27" o:spid="_x0000_s1027" type="#_x0000_t75" alt="A screenshot of a computer&#10;&#10;AI-generated content may be incorrect." style="position:absolute;width:54864;height:27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">
                  <v:imagedata r:id="rId30" o:title="A screenshot of a computer&#10;&#10;AI-generated content may be incorrect"/>
                </v:shape>
                <v:rect id="Rectangle 10" o:spid="_x0000_s1028" style="position:absolute;left:12317;top:15430;width:6597;height:1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" filled="f" strokecolor="#e00" strokeweight="1.75pt"/>
                <w10:anchorlock/>
              </v:group>
            </w:pict>
          </mc:Fallback>
        </mc:AlternateContent>
      </w:r>
    </w:p>
    <w:p w14:paraId="75436F87" w14:textId="722B6C70" w:rsidR="009417E6" w:rsidRDefault="009417E6" w:rsidP="00027E00">
      <w:pPr>
        <w:pStyle w:val="ListBullet"/>
      </w:pPr>
      <w:r>
        <w:t>Search string specified:</w:t>
      </w:r>
    </w:p>
    <w:p w14:paraId="25AC6F18" w14:textId="0B05B6D3" w:rsidR="00AD21CA" w:rsidRDefault="009417E6" w:rsidP="00027E00">
      <w:pPr>
        <w:pStyle w:val="Graphic"/>
      </w:pPr>
      <w:r w:rsidRPr="009417E6">
        <w:drawing>
          <wp:inline distT="0" distB="0" distL="0" distR="0" wp14:anchorId="39E7E440" wp14:editId="1B669235">
            <wp:extent cx="5486400" cy="2706624"/>
            <wp:effectExtent l="0" t="0" r="0" b="0"/>
            <wp:docPr id="1434759445"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59445" name="Picture 29"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2706624"/>
                    </a:xfrm>
                    <a:prstGeom prst="rect">
                      <a:avLst/>
                    </a:prstGeom>
                    <a:noFill/>
                    <a:ln>
                      <a:noFill/>
                    </a:ln>
                  </pic:spPr>
                </pic:pic>
              </a:graphicData>
            </a:graphic>
          </wp:inline>
        </w:drawing>
      </w:r>
    </w:p>
    <w:p w14:paraId="395FD91A" w14:textId="542767DA" w:rsidR="009417E6" w:rsidRDefault="00DD26C4" w:rsidP="009417E6">
      <w:pPr>
        <w:pStyle w:val="ListBullet"/>
      </w:pPr>
      <w:r>
        <w:t xml:space="preserve">Updated </w:t>
      </w:r>
      <w:r w:rsidR="00CA498B" w:rsidRPr="00027E00">
        <w:rPr>
          <w:rStyle w:val="Button"/>
        </w:rPr>
        <w:t>F</w:t>
      </w:r>
      <w:r w:rsidR="005616E5" w:rsidRPr="00027E00">
        <w:rPr>
          <w:rStyle w:val="Button"/>
        </w:rPr>
        <w:t>unction</w:t>
      </w:r>
      <w:r w:rsidR="00CA498B" w:rsidRPr="00027E00">
        <w:rPr>
          <w:rStyle w:val="Button"/>
        </w:rPr>
        <w:t>s</w:t>
      </w:r>
      <w:r w:rsidR="005616E5">
        <w:t xml:space="preserve"> list </w:t>
      </w:r>
      <w:r w:rsidR="00C20DC6">
        <w:t>show</w:t>
      </w:r>
      <w:r>
        <w:t>s</w:t>
      </w:r>
      <w:r w:rsidR="00C20DC6">
        <w:t xml:space="preserve"> the </w:t>
      </w:r>
      <w:r>
        <w:t xml:space="preserve">standardized </w:t>
      </w:r>
      <w:r w:rsidR="00C20DC6">
        <w:t xml:space="preserve">Lambda is duplicated and available </w:t>
      </w:r>
      <w:r>
        <w:t xml:space="preserve">in </w:t>
      </w:r>
      <w:r w:rsidR="00FD7DD5">
        <w:t xml:space="preserve">all </w:t>
      </w:r>
      <w:r w:rsidR="00C20DC6">
        <w:t>environments</w:t>
      </w:r>
      <w:r w:rsidR="009417E6">
        <w:t>:</w:t>
      </w:r>
    </w:p>
    <w:p w14:paraId="36A4E753" w14:textId="47BA7D7D" w:rsidR="008F38B7" w:rsidRDefault="008D631D" w:rsidP="009417E6">
      <w:pPr>
        <w:pStyle w:val="Graphic"/>
      </w:pPr>
      <w:r>
        <w:rPr>
          <w14:ligatures w14:val="none"/>
        </w:rPr>
        <mc:AlternateContent>
          <mc:Choice Requires="wpg">
            <w:drawing>
              <wp:inline distT="0" distB="0" distL="0" distR="0" wp14:anchorId="340BECCF" wp14:editId="02775ACA">
                <wp:extent cx="5486400" cy="2706370"/>
                <wp:effectExtent l="0" t="0" r="0" b="0"/>
                <wp:docPr id="1921520411" name="Group 31"/>
                <wp:cNvGraphicFramePr/>
                <a:graphic xmlns:a="http://schemas.openxmlformats.org/drawingml/2006/main">
                  <a:graphicData uri="http://schemas.microsoft.com/office/word/2010/wordprocessingGroup">
                    <wpg:wgp>
                      <wpg:cNvGrpSpPr/>
                      <wpg:grpSpPr>
                        <a:xfrm>
                          <a:off x="0" y="0"/>
                          <a:ext cx="5486400" cy="2706370"/>
                          <a:chOff x="0" y="0"/>
                          <a:chExt cx="5486400" cy="2706370"/>
                        </a:xfrm>
                      </wpg:grpSpPr>
                      <pic:pic xmlns:pic="http://schemas.openxmlformats.org/drawingml/2006/picture">
                        <pic:nvPicPr>
                          <pic:cNvPr id="1570798279" name="Picture 30" descr="A screenshot of a computer&#10;&#10;AI-generated content may b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706370"/>
                          </a:xfrm>
                          <a:prstGeom prst="rect">
                            <a:avLst/>
                          </a:prstGeom>
                          <a:noFill/>
                          <a:ln>
                            <a:noFill/>
                          </a:ln>
                        </pic:spPr>
                      </pic:pic>
                      <wps:wsp>
                        <wps:cNvPr id="2012258286" name="Rectangle 10"/>
                        <wps:cNvSpPr/>
                        <wps:spPr>
                          <a:xfrm>
                            <a:off x="1009650" y="866775"/>
                            <a:ext cx="331561" cy="770164"/>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rto="http://schemas.microsoft.com/office/word/2006/arto">
            <w:pict>
              <v:group w14:anchorId="1D632AB5" id="Group 31" o:spid="_x0000_s1026" style="width:6in;height:213.1pt;mso-position-horizontal-relative:char;mso-position-vertical-relative:line" coordsize="54864,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">
                <v:shape id="Picture 30" o:spid="_x0000_s1027" type="#_x0000_t75" alt="A screenshot of a computer&#10;&#10;AI-generated content may be incorrect." style="position:absolute;width:54864;height:27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">
                  <v:imagedata r:id="rId33" o:title="A screenshot of a computer&#10;&#10;AI-generated content may be incorrect"/>
                </v:shape>
                <v:rect id="Rectangle 10" o:spid="_x0000_s1028" style="position:absolute;left:10096;top:8667;width:3316;height:7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" filled="f" strokecolor="#e00" strokeweight="1.75pt"/>
                <w10:anchorlock/>
              </v:group>
            </w:pict>
          </mc:Fallback>
        </mc:AlternateContent>
      </w:r>
    </w:p>
    <w:p w14:paraId="586CF4A8" w14:textId="77777777" w:rsidR="008F38B7" w:rsidRDefault="008F38B7">
      <w:pPr>
        <w:spacing w:before="0" w:after="160" w:line="278" w:lineRule="auto"/>
        <w:rPr>
          <w:rFonts w:cstheme="minorHAnsi"/>
          <w:noProof/>
          <w:kern w:val="24"/>
          <w14:ligatures w14:val="standardContextual"/>
        </w:rPr>
      </w:pPr>
      <w:r>
        <w:br w:type="page"/>
      </w:r>
    </w:p>
    <w:p w14:paraId="4EBD7ED4" w14:textId="199C6F3E" w:rsidR="005616E5" w:rsidRDefault="00DE7318" w:rsidP="00027E00">
      <w:pPr>
        <w:pStyle w:val="Heading2"/>
      </w:pPr>
      <w:bookmarkStart w:id="16" w:name="_Ref201666361"/>
      <w:bookmarkStart w:id="17" w:name="_Ref201666370"/>
      <w:bookmarkStart w:id="18" w:name="_CodeCommit_Pull_Request"/>
      <w:bookmarkStart w:id="19" w:name="_Toc201681228"/>
      <w:bookmarkEnd w:id="18"/>
      <w:r>
        <w:t>Code</w:t>
      </w:r>
      <w:r w:rsidR="00E71DFF">
        <w:t>Commit P</w:t>
      </w:r>
      <w:r w:rsidR="00C11893">
        <w:t xml:space="preserve">ull </w:t>
      </w:r>
      <w:r w:rsidR="00E71DFF">
        <w:t>R</w:t>
      </w:r>
      <w:r w:rsidR="00C11893">
        <w:t xml:space="preserve">equest </w:t>
      </w:r>
      <w:r w:rsidR="0062102C">
        <w:t>D</w:t>
      </w:r>
      <w:r w:rsidR="00C11893">
        <w:t>etails</w:t>
      </w:r>
      <w:bookmarkEnd w:id="16"/>
      <w:bookmarkEnd w:id="17"/>
      <w:bookmarkEnd w:id="19"/>
    </w:p>
    <w:p w14:paraId="5010566E" w14:textId="760A0A77" w:rsidR="00DE7318" w:rsidRDefault="00BE7D0A" w:rsidP="00B6169B">
      <w:r>
        <w:t xml:space="preserve">AWS generates a </w:t>
      </w:r>
      <w:r w:rsidR="00E50557">
        <w:t xml:space="preserve">report that </w:t>
      </w:r>
      <w:r w:rsidR="008F38B7">
        <w:t xml:space="preserve">tracks dev activity and </w:t>
      </w:r>
      <w:r w:rsidR="00052011">
        <w:t>provides PR information identifying the</w:t>
      </w:r>
      <w:r w:rsidR="00D83FFD">
        <w:t xml:space="preserve"> </w:t>
      </w:r>
      <w:r w:rsidR="00CB3813">
        <w:t>status</w:t>
      </w:r>
      <w:r w:rsidR="00D83FFD">
        <w:t xml:space="preserve"> (</w:t>
      </w:r>
      <w:r w:rsidR="00D83FFD" w:rsidRPr="00027E00">
        <w:rPr>
          <w:rStyle w:val="Button"/>
        </w:rPr>
        <w:t>Merged</w:t>
      </w:r>
      <w:r w:rsidR="009C59B3">
        <w:t>,</w:t>
      </w:r>
      <w:r w:rsidR="00D83FFD">
        <w:t xml:space="preserve"> </w:t>
      </w:r>
      <w:r w:rsidR="00D83FFD" w:rsidRPr="00027E00">
        <w:rPr>
          <w:rStyle w:val="Button"/>
        </w:rPr>
        <w:t>Approved</w:t>
      </w:r>
      <w:r w:rsidR="00D83FFD">
        <w:t>),</w:t>
      </w:r>
      <w:r w:rsidR="00052011">
        <w:t xml:space="preserve"> </w:t>
      </w:r>
      <w:r w:rsidR="00313658" w:rsidRPr="00027E00">
        <w:rPr>
          <w:rStyle w:val="Button"/>
        </w:rPr>
        <w:t>S</w:t>
      </w:r>
      <w:r w:rsidR="00AD6C47" w:rsidRPr="00027E00">
        <w:rPr>
          <w:rStyle w:val="Button"/>
        </w:rPr>
        <w:t>ource</w:t>
      </w:r>
      <w:r w:rsidR="00AD6C47">
        <w:t xml:space="preserve"> </w:t>
      </w:r>
      <w:r w:rsidR="001C3917">
        <w:t>(branch)</w:t>
      </w:r>
      <w:r w:rsidR="00D36D43">
        <w:t xml:space="preserve">, </w:t>
      </w:r>
      <w:r w:rsidR="00313658" w:rsidRPr="00027E00">
        <w:rPr>
          <w:rStyle w:val="Button"/>
        </w:rPr>
        <w:t>D</w:t>
      </w:r>
      <w:r w:rsidR="00AD6C47" w:rsidRPr="00027E00">
        <w:rPr>
          <w:rStyle w:val="Button"/>
        </w:rPr>
        <w:t>estination</w:t>
      </w:r>
      <w:r w:rsidR="00D36D43">
        <w:t xml:space="preserve">, </w:t>
      </w:r>
      <w:r w:rsidR="00313658" w:rsidRPr="00027E00">
        <w:rPr>
          <w:rStyle w:val="Button"/>
        </w:rPr>
        <w:t>A</w:t>
      </w:r>
      <w:r w:rsidR="00D36D43" w:rsidRPr="00027E00">
        <w:rPr>
          <w:rStyle w:val="Button"/>
        </w:rPr>
        <w:t>uthor</w:t>
      </w:r>
      <w:r w:rsidR="00D36D43">
        <w:t xml:space="preserve">, and number of </w:t>
      </w:r>
      <w:r w:rsidR="00D36D43" w:rsidRPr="00027E00">
        <w:rPr>
          <w:rStyle w:val="Button"/>
        </w:rPr>
        <w:t>Approvals</w:t>
      </w:r>
      <w:r w:rsidR="008F38B7">
        <w:t xml:space="preserve"> for any PR</w:t>
      </w:r>
      <w:r w:rsidR="001C3917">
        <w:t>.</w:t>
      </w:r>
      <w:r w:rsidR="009218DC">
        <w:t xml:space="preserve"> In this case we are seeing </w:t>
      </w:r>
      <w:r w:rsidR="00B610E7">
        <w:t xml:space="preserve">changes in the </w:t>
      </w:r>
      <w:r w:rsidR="00B610E7" w:rsidRPr="00027E00">
        <w:rPr>
          <w:rStyle w:val="Button"/>
        </w:rPr>
        <w:t>visualization</w:t>
      </w:r>
      <w:r w:rsidR="00B610E7">
        <w:t xml:space="preserve"> branch being merged into </w:t>
      </w:r>
      <w:r w:rsidR="00B610E7" w:rsidRPr="00027E00">
        <w:rPr>
          <w:rStyle w:val="Button"/>
        </w:rPr>
        <w:t>master</w:t>
      </w:r>
      <w:r w:rsidR="00B610E7">
        <w:t>.</w:t>
      </w:r>
    </w:p>
    <w:p w14:paraId="62146D90" w14:textId="232D51F9" w:rsidR="008F38B7" w:rsidRDefault="00E46776" w:rsidP="00027E00">
      <w:pPr>
        <w:pStyle w:val="Graphic"/>
      </w:pPr>
      <w:r>
        <w:rPr>
          <w14:ligatures w14:val="none"/>
        </w:rPr>
        <mc:AlternateContent>
          <mc:Choice Requires="wpg">
            <w:drawing>
              <wp:inline distT="0" distB="0" distL="0" distR="0" wp14:anchorId="1CAE846B" wp14:editId="37C1EAA4">
                <wp:extent cx="5486400" cy="2706370"/>
                <wp:effectExtent l="0" t="0" r="0" b="0"/>
                <wp:docPr id="910241842" name="Group 36"/>
                <wp:cNvGraphicFramePr/>
                <a:graphic xmlns:a="http://schemas.openxmlformats.org/drawingml/2006/main">
                  <a:graphicData uri="http://schemas.microsoft.com/office/word/2010/wordprocessingGroup">
                    <wpg:wgp>
                      <wpg:cNvGrpSpPr/>
                      <wpg:grpSpPr>
                        <a:xfrm>
                          <a:off x="0" y="0"/>
                          <a:ext cx="5486400" cy="2706370"/>
                          <a:chOff x="0" y="0"/>
                          <a:chExt cx="5486400" cy="2706370"/>
                        </a:xfrm>
                      </wpg:grpSpPr>
                      <wpg:grpSp>
                        <wpg:cNvPr id="754511933" name="Group 35"/>
                        <wpg:cNvGrpSpPr/>
                        <wpg:grpSpPr>
                          <a:xfrm>
                            <a:off x="0" y="0"/>
                            <a:ext cx="5486400" cy="2706370"/>
                            <a:chOff x="0" y="0"/>
                            <a:chExt cx="5486400" cy="2706370"/>
                          </a:xfrm>
                        </wpg:grpSpPr>
                        <pic:pic xmlns:pic="http://schemas.openxmlformats.org/drawingml/2006/picture">
                          <pic:nvPicPr>
                            <pic:cNvPr id="907680309" name="Picture 34" descr="A screenshot of a computer&#10;&#10;AI-generated content may be incorrec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706370"/>
                            </a:xfrm>
                            <a:prstGeom prst="rect">
                              <a:avLst/>
                            </a:prstGeom>
                            <a:noFill/>
                            <a:ln>
                              <a:noFill/>
                            </a:ln>
                          </pic:spPr>
                        </pic:pic>
                        <wps:wsp>
                          <wps:cNvPr id="192173836" name="Rectangle 10"/>
                          <wps:cNvSpPr/>
                          <wps:spPr>
                            <a:xfrm>
                              <a:off x="914400" y="666750"/>
                              <a:ext cx="2445172" cy="100977"/>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0541991" name="Speech Bubble: Rectangle 14"/>
                        <wps:cNvSpPr>
                          <a:spLocks noChangeArrowheads="1"/>
                        </wps:cNvSpPr>
                        <wps:spPr bwMode="auto">
                          <a:xfrm>
                            <a:off x="2038350" y="1009650"/>
                            <a:ext cx="1381125" cy="400050"/>
                          </a:xfrm>
                          <a:prstGeom prst="wedgeRectCallout">
                            <a:avLst>
                              <a:gd name="adj1" fmla="val -82503"/>
                              <a:gd name="adj2" fmla="val -77539"/>
                            </a:avLst>
                          </a:prstGeom>
                          <a:solidFill>
                            <a:srgbClr val="215F9A"/>
                          </a:solidFill>
                          <a:ln w="3175">
                            <a:solidFill>
                              <a:srgbClr val="FFFFFF"/>
                            </a:solidFill>
                            <a:miter lim="800000"/>
                            <a:headEnd/>
                            <a:tailEnd/>
                          </a:ln>
                        </wps:spPr>
                        <wps:txbx>
                          <w:txbxContent>
                            <w:p w14:paraId="2C39A47A" w14:textId="30328BEB" w:rsidR="00E46776" w:rsidRPr="00B66F0E" w:rsidRDefault="00E46776" w:rsidP="00E46776">
                              <w:pPr>
                                <w:pStyle w:val="Callout"/>
                                <w:spacing w:line="240" w:lineRule="auto"/>
                              </w:pPr>
                              <w:r>
                                <w:t xml:space="preserve">Click the </w:t>
                              </w:r>
                              <w:r w:rsidRPr="00027E00">
                                <w:rPr>
                                  <w:rStyle w:val="Button"/>
                                  <w:color w:val="FFFFFF" w:themeColor="background1"/>
                                </w:rPr>
                                <w:t>Changes</w:t>
                              </w:r>
                              <w:r w:rsidRPr="00FB05D0">
                                <w:t xml:space="preserve"> </w:t>
                              </w:r>
                              <w:r>
                                <w:t>tab to view the PR changes.</w:t>
                              </w:r>
                            </w:p>
                          </w:txbxContent>
                        </wps:txbx>
                        <wps:bodyPr rot="0" vert="horz" wrap="square" lIns="91440" tIns="0" rIns="0" bIns="0" anchor="ctr" anchorCtr="0" upright="1">
                          <a:noAutofit/>
                        </wps:bodyPr>
                      </wps:wsp>
                    </wpg:wgp>
                  </a:graphicData>
                </a:graphic>
              </wp:inline>
            </w:drawing>
          </mc:Choice>
          <mc:Fallback>
            <w:pict>
              <v:group w14:anchorId="1CAE846B" id="Group 36" o:spid="_x0000_s1032" style="width:6in;height:213.1pt;mso-position-horizontal-relative:char;mso-position-vertical-relative:line" coordsize="54864,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">
                <v:group id="Group 35" o:spid="_x0000_s1033" style="position:absolute;width:54864;height:27063" coordsize="54864,27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">
                  <v:shape id="Picture 34" o:spid="_x0000_s1034" type="#_x0000_t75" alt="A screenshot of a computer&#10;&#10;AI-generated content may be incorrect." style="position:absolute;width:54864;height:27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">
                    <v:imagedata r:id="rId35" o:title="A screenshot of a computer&#10;&#10;AI-generated content may be incorrect"/>
                  </v:shape>
                  <v:rect id="Rectangle 10" o:spid="_x0000_s1035" style="position:absolute;left:9144;top:6667;width:24451;height:1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" filled="f" strokecolor="#e00" strokeweight="1.75pt"/>
                </v:group>
                <v:shape id="_x0000_s1036" type="#_x0000_t61" style="position:absolute;left:20383;top:10096;width:13811;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" adj="-7021,-5948" fillcolor="#215f9a" strokecolor="white" strokeweight=".25pt">
                  <v:textbox inset=",0,0,0">
                    <w:txbxContent>
                      <w:p w14:paraId="2C39A47A" w14:textId="30328BEB" w:rsidR="00E46776" w:rsidRPr="00B66F0E" w:rsidRDefault="00E46776" w:rsidP="00E46776">
                        <w:pPr>
                          <w:pStyle w:val="Callout"/>
                          <w:spacing w:line="240" w:lineRule="auto"/>
                        </w:pPr>
                        <w:r>
                          <w:t xml:space="preserve">Click the </w:t>
                        </w:r>
                        <w:r w:rsidRPr="00027E00">
                          <w:rPr>
                            <w:rStyle w:val="Button"/>
                            <w:color w:val="FFFFFF" w:themeColor="background1"/>
                          </w:rPr>
                          <w:t>Changes</w:t>
                        </w:r>
                        <w:r w:rsidRPr="00FB05D0">
                          <w:t xml:space="preserve"> </w:t>
                        </w:r>
                        <w:r>
                          <w:t>tab to view the PR changes.</w:t>
                        </w:r>
                      </w:p>
                    </w:txbxContent>
                  </v:textbox>
                </v:shape>
                <w10:anchorlock/>
              </v:group>
            </w:pict>
          </mc:Fallback>
        </mc:AlternateContent>
      </w:r>
    </w:p>
    <w:p w14:paraId="31912C36" w14:textId="06FB9B92" w:rsidR="008F38B7" w:rsidRDefault="008F38B7" w:rsidP="00B6169B">
      <w:r>
        <w:t xml:space="preserve">The </w:t>
      </w:r>
      <w:r w:rsidR="00FB05D0" w:rsidRPr="00027E00">
        <w:rPr>
          <w:rStyle w:val="Button"/>
        </w:rPr>
        <w:t>Changes</w:t>
      </w:r>
      <w:r w:rsidR="00FB05D0">
        <w:t xml:space="preserve"> view</w:t>
      </w:r>
      <w:r>
        <w:t xml:space="preserve"> is color coded to provide</w:t>
      </w:r>
      <w:r w:rsidR="00E46776">
        <w:t xml:space="preserve"> a</w:t>
      </w:r>
      <w:r w:rsidR="00AD628C">
        <w:t xml:space="preserve"> clear record of what changes are being made, and which lines/areas are being updated.</w:t>
      </w:r>
    </w:p>
    <w:p w14:paraId="2801F9C8" w14:textId="3E34404F" w:rsidR="008F38B7" w:rsidRDefault="002A0CD0" w:rsidP="008F38B7">
      <w:pPr>
        <w:pStyle w:val="Graphic"/>
      </w:pPr>
      <w:r>
        <mc:AlternateContent>
          <mc:Choice Requires="wps">
            <w:drawing>
              <wp:anchor distT="0" distB="0" distL="114300" distR="114300" simplePos="0" relativeHeight="251658248" behindDoc="0" locked="0" layoutInCell="1" allowOverlap="1" wp14:anchorId="2F7AC6DC" wp14:editId="46BFFE68">
                <wp:simplePos x="0" y="0"/>
                <wp:positionH relativeFrom="column">
                  <wp:posOffset>3829050</wp:posOffset>
                </wp:positionH>
                <wp:positionV relativeFrom="paragraph">
                  <wp:posOffset>1155700</wp:posOffset>
                </wp:positionV>
                <wp:extent cx="1457325" cy="485775"/>
                <wp:effectExtent l="514350" t="171450" r="28575" b="28575"/>
                <wp:wrapNone/>
                <wp:docPr id="1742961392" name="Speech Bubble: 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7325" cy="485775"/>
                        </a:xfrm>
                        <a:prstGeom prst="wedgeRectCallout">
                          <a:avLst>
                            <a:gd name="adj1" fmla="val -82503"/>
                            <a:gd name="adj2" fmla="val -77539"/>
                          </a:avLst>
                        </a:prstGeom>
                        <a:solidFill>
                          <a:srgbClr val="215F9A"/>
                        </a:solidFill>
                        <a:ln w="3175">
                          <a:solidFill>
                            <a:srgbClr val="FFFFFF"/>
                          </a:solidFill>
                          <a:miter lim="800000"/>
                          <a:headEnd/>
                          <a:tailEnd/>
                        </a:ln>
                      </wps:spPr>
                      <wps:txbx>
                        <w:txbxContent>
                          <w:p w14:paraId="07042049" w14:textId="25CC2B94" w:rsidR="00B610E7" w:rsidRPr="00B66F0E" w:rsidRDefault="00B610E7" w:rsidP="00B610E7">
                            <w:pPr>
                              <w:pStyle w:val="Callout"/>
                              <w:spacing w:line="240" w:lineRule="auto"/>
                            </w:pPr>
                            <w:r w:rsidRPr="00027E00">
                              <w:rPr>
                                <w:b/>
                                <w:bCs/>
                                <w:color w:val="FFCCCC"/>
                              </w:rPr>
                              <w:t>Red</w:t>
                            </w:r>
                            <w:r w:rsidR="002A0CD0">
                              <w:rPr>
                                <w:b/>
                                <w:bCs/>
                                <w:color w:val="FFCCCC"/>
                              </w:rPr>
                              <w:t xml:space="preserve"> bar</w:t>
                            </w:r>
                            <w:r w:rsidR="002A0CD0">
                              <w:t xml:space="preserve"> </w:t>
                            </w:r>
                            <w:r>
                              <w:t xml:space="preserve">lines </w:t>
                            </w:r>
                            <w:r w:rsidR="005270D2">
                              <w:t xml:space="preserve">indicate </w:t>
                            </w:r>
                            <w:r w:rsidR="008D2551">
                              <w:t xml:space="preserve">the </w:t>
                            </w:r>
                            <w:r w:rsidR="005270D2">
                              <w:t>affected areas in Master</w:t>
                            </w:r>
                            <w:r w:rsidR="00814A3D">
                              <w:t xml:space="preserve"> (deleted or changed)</w:t>
                            </w:r>
                            <w:r>
                              <w:t>.</w:t>
                            </w:r>
                          </w:p>
                        </w:txbxContent>
                      </wps:txbx>
                      <wps:bodyPr rot="0" vert="horz" wrap="square" lIns="9144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F7AC6DC" id="Speech Bubble: Rectangle 14" o:spid="_x0000_s1037" type="#_x0000_t61" style="position:absolute;left:0;text-align:left;margin-left:301.5pt;margin-top:91pt;width:114.75pt;height:38.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" adj="-7021,-5948" fillcolor="#215f9a" strokecolor="white" strokeweight=".25pt">
                <v:textbox inset=",0,0,0">
                  <w:txbxContent>
                    <w:p w14:paraId="07042049" w14:textId="25CC2B94" w:rsidR="00B610E7" w:rsidRPr="00B66F0E" w:rsidRDefault="00B610E7" w:rsidP="00B610E7">
                      <w:pPr>
                        <w:pStyle w:val="Callout"/>
                        <w:spacing w:line="240" w:lineRule="auto"/>
                      </w:pPr>
                      <w:r w:rsidRPr="00027E00">
                        <w:rPr>
                          <w:b/>
                          <w:bCs/>
                          <w:color w:val="FFCCCC"/>
                        </w:rPr>
                        <w:t>Red</w:t>
                      </w:r>
                      <w:r w:rsidR="002A0CD0">
                        <w:rPr>
                          <w:b/>
                          <w:bCs/>
                          <w:color w:val="FFCCCC"/>
                        </w:rPr>
                        <w:t xml:space="preserve"> bar</w:t>
                      </w:r>
                      <w:r w:rsidR="002A0CD0">
                        <w:t xml:space="preserve"> </w:t>
                      </w:r>
                      <w:r>
                        <w:t xml:space="preserve">lines </w:t>
                      </w:r>
                      <w:r w:rsidR="005270D2">
                        <w:t xml:space="preserve">indicate </w:t>
                      </w:r>
                      <w:r w:rsidR="008D2551">
                        <w:t xml:space="preserve">the </w:t>
                      </w:r>
                      <w:r w:rsidR="005270D2">
                        <w:t>affected areas in Master</w:t>
                      </w:r>
                      <w:r w:rsidR="00814A3D">
                        <w:t xml:space="preserve"> (deleted or changed)</w:t>
                      </w:r>
                      <w:r>
                        <w:t>.</w:t>
                      </w:r>
                    </w:p>
                  </w:txbxContent>
                </v:textbox>
              </v:shape>
            </w:pict>
          </mc:Fallback>
        </mc:AlternateContent>
      </w:r>
      <w:r w:rsidR="00FA36DF">
        <mc:AlternateContent>
          <mc:Choice Requires="wps">
            <w:drawing>
              <wp:anchor distT="0" distB="0" distL="114300" distR="114300" simplePos="0" relativeHeight="251658249" behindDoc="0" locked="0" layoutInCell="1" allowOverlap="1" wp14:anchorId="68560ECD" wp14:editId="58D27509">
                <wp:simplePos x="0" y="0"/>
                <wp:positionH relativeFrom="column">
                  <wp:posOffset>4191000</wp:posOffset>
                </wp:positionH>
                <wp:positionV relativeFrom="paragraph">
                  <wp:posOffset>2070100</wp:posOffset>
                </wp:positionV>
                <wp:extent cx="1428750" cy="485775"/>
                <wp:effectExtent l="781050" t="171450" r="19050" b="28575"/>
                <wp:wrapNone/>
                <wp:docPr id="351518123" name="Speech Bubble: 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485775"/>
                        </a:xfrm>
                        <a:prstGeom prst="wedgeRectCallout">
                          <a:avLst>
                            <a:gd name="adj1" fmla="val -101124"/>
                            <a:gd name="adj2" fmla="val -77539"/>
                          </a:avLst>
                        </a:prstGeom>
                        <a:solidFill>
                          <a:srgbClr val="215F9A"/>
                        </a:solidFill>
                        <a:ln w="3175">
                          <a:solidFill>
                            <a:srgbClr val="FFFFFF"/>
                          </a:solidFill>
                          <a:miter lim="800000"/>
                          <a:headEnd/>
                          <a:tailEnd/>
                        </a:ln>
                      </wps:spPr>
                      <wps:txbx>
                        <w:txbxContent>
                          <w:p w14:paraId="2C7FD73B" w14:textId="3DBA85A9" w:rsidR="005270D2" w:rsidRPr="00B66F0E" w:rsidRDefault="005270D2" w:rsidP="005270D2">
                            <w:pPr>
                              <w:pStyle w:val="Callout"/>
                              <w:spacing w:line="240" w:lineRule="auto"/>
                            </w:pPr>
                            <w:r w:rsidRPr="00027E00">
                              <w:rPr>
                                <w:b/>
                                <w:bCs/>
                                <w:color w:val="B3E5A1" w:themeColor="accent6" w:themeTint="66"/>
                              </w:rPr>
                              <w:t>Green</w:t>
                            </w:r>
                            <w:r w:rsidRPr="00027E00">
                              <w:rPr>
                                <w:color w:val="B3E5A1" w:themeColor="accent6" w:themeTint="66"/>
                              </w:rPr>
                              <w:t xml:space="preserve"> </w:t>
                            </w:r>
                            <w:r w:rsidR="002A0CD0">
                              <w:rPr>
                                <w:color w:val="B3E5A1" w:themeColor="accent6" w:themeTint="66"/>
                              </w:rPr>
                              <w:t xml:space="preserve">bar </w:t>
                            </w:r>
                            <w:r>
                              <w:t xml:space="preserve">lines indicate </w:t>
                            </w:r>
                            <w:r w:rsidR="008F7389">
                              <w:t xml:space="preserve">code </w:t>
                            </w:r>
                            <w:r w:rsidR="00FC3849">
                              <w:t xml:space="preserve">from the branch </w:t>
                            </w:r>
                            <w:r w:rsidR="008F7389">
                              <w:t>being</w:t>
                            </w:r>
                            <w:r w:rsidR="0066693D">
                              <w:t xml:space="preserve"> added</w:t>
                            </w:r>
                            <w:r w:rsidR="00FA36DF">
                              <w:t xml:space="preserve"> or changed</w:t>
                            </w:r>
                            <w:r>
                              <w:t>.</w:t>
                            </w:r>
                          </w:p>
                        </w:txbxContent>
                      </wps:txbx>
                      <wps:bodyPr rot="0" vert="horz" wrap="square" lIns="9144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8560ECD" id="_x0000_s1038" type="#_x0000_t61" style="position:absolute;left:0;text-align:left;margin-left:330pt;margin-top:163pt;width:112.5pt;height:38.2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" adj="-11043,-5948" fillcolor="#215f9a" strokecolor="white" strokeweight=".25pt">
                <v:textbox inset=",0,0,0">
                  <w:txbxContent>
                    <w:p w14:paraId="2C7FD73B" w14:textId="3DBA85A9" w:rsidR="005270D2" w:rsidRPr="00B66F0E" w:rsidRDefault="005270D2" w:rsidP="005270D2">
                      <w:pPr>
                        <w:pStyle w:val="Callout"/>
                        <w:spacing w:line="240" w:lineRule="auto"/>
                      </w:pPr>
                      <w:r w:rsidRPr="00027E00">
                        <w:rPr>
                          <w:b/>
                          <w:bCs/>
                          <w:color w:val="B3E5A1" w:themeColor="accent6" w:themeTint="66"/>
                        </w:rPr>
                        <w:t>Green</w:t>
                      </w:r>
                      <w:r w:rsidRPr="00027E00">
                        <w:rPr>
                          <w:color w:val="B3E5A1" w:themeColor="accent6" w:themeTint="66"/>
                        </w:rPr>
                        <w:t xml:space="preserve"> </w:t>
                      </w:r>
                      <w:r w:rsidR="002A0CD0">
                        <w:rPr>
                          <w:color w:val="B3E5A1" w:themeColor="accent6" w:themeTint="66"/>
                        </w:rPr>
                        <w:t xml:space="preserve">bar </w:t>
                      </w:r>
                      <w:r>
                        <w:t xml:space="preserve">lines indicate </w:t>
                      </w:r>
                      <w:r w:rsidR="008F7389">
                        <w:t xml:space="preserve">code </w:t>
                      </w:r>
                      <w:r w:rsidR="00FC3849">
                        <w:t xml:space="preserve">from the branch </w:t>
                      </w:r>
                      <w:r w:rsidR="008F7389">
                        <w:t>being</w:t>
                      </w:r>
                      <w:r w:rsidR="0066693D">
                        <w:t xml:space="preserve"> added</w:t>
                      </w:r>
                      <w:r w:rsidR="00FA36DF">
                        <w:t xml:space="preserve"> or changed</w:t>
                      </w:r>
                      <w:r>
                        <w:t>.</w:t>
                      </w:r>
                    </w:p>
                  </w:txbxContent>
                </v:textbox>
              </v:shape>
            </w:pict>
          </mc:Fallback>
        </mc:AlternateContent>
      </w:r>
      <w:r w:rsidR="00070525" w:rsidRPr="00070525">
        <w:drawing>
          <wp:inline distT="0" distB="0" distL="0" distR="0" wp14:anchorId="041B7AC3" wp14:editId="0D298809">
            <wp:extent cx="5486400" cy="2706624"/>
            <wp:effectExtent l="0" t="0" r="0" b="0"/>
            <wp:docPr id="1706941935"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41935" name="Picture 32"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706624"/>
                    </a:xfrm>
                    <a:prstGeom prst="rect">
                      <a:avLst/>
                    </a:prstGeom>
                    <a:noFill/>
                    <a:ln>
                      <a:noFill/>
                    </a:ln>
                  </pic:spPr>
                </pic:pic>
              </a:graphicData>
            </a:graphic>
          </wp:inline>
        </w:drawing>
      </w:r>
    </w:p>
    <w:p w14:paraId="48687ECA" w14:textId="393FCE5D" w:rsidR="00BE7D0A" w:rsidRDefault="00022F52" w:rsidP="00B6169B">
      <w:r>
        <w:t>T</w:t>
      </w:r>
      <w:r w:rsidR="00502C9E">
        <w:t xml:space="preserve">his view </w:t>
      </w:r>
      <w:r>
        <w:t>also auto-</w:t>
      </w:r>
      <w:r w:rsidR="00502C9E">
        <w:t>updates line numbers to provide additional</w:t>
      </w:r>
      <w:r w:rsidR="002C6502">
        <w:t xml:space="preserve"> </w:t>
      </w:r>
      <w:r>
        <w:t xml:space="preserve">clarifying </w:t>
      </w:r>
      <w:r w:rsidR="002C6502">
        <w:t xml:space="preserve">information to identify what </w:t>
      </w:r>
      <w:r w:rsidR="00127F59">
        <w:t xml:space="preserve">specifically </w:t>
      </w:r>
      <w:r w:rsidR="002C6502">
        <w:t>is being updated.</w:t>
      </w:r>
      <w:r>
        <w:t xml:space="preserve"> In the example we see </w:t>
      </w:r>
      <w:r w:rsidR="009D437F">
        <w:t xml:space="preserve">line 51 is deleted and line 52 and beyond are shifted up </w:t>
      </w:r>
      <w:r w:rsidR="00BE3136">
        <w:t>by one line. We also see lines 177</w:t>
      </w:r>
      <w:r w:rsidR="00785DE1">
        <w:t xml:space="preserve"> </w:t>
      </w:r>
      <w:r w:rsidR="00536B2D">
        <w:t>-</w:t>
      </w:r>
      <w:r w:rsidR="00785DE1">
        <w:t xml:space="preserve"> 181 are being deleted and replaced by the new lines 176 and 177 and the </w:t>
      </w:r>
      <w:r w:rsidR="00711FB2">
        <w:t>remaining</w:t>
      </w:r>
      <w:r w:rsidR="00785DE1">
        <w:t xml:space="preserve"> code beyond that point is </w:t>
      </w:r>
      <w:r w:rsidR="00127F59">
        <w:t xml:space="preserve">pulled up and </w:t>
      </w:r>
      <w:r w:rsidR="00785DE1">
        <w:t xml:space="preserve">renumbered </w:t>
      </w:r>
      <w:r w:rsidR="00127F59">
        <w:t>accordingly.</w:t>
      </w:r>
    </w:p>
    <w:p w14:paraId="6C932946" w14:textId="087435AC" w:rsidR="00F225A2" w:rsidRDefault="00F225A2" w:rsidP="00B6169B">
      <w:pPr>
        <w:sectPr w:rsidR="00F225A2" w:rsidSect="00035F99">
          <w:type w:val="continuous"/>
          <w:pgSz w:w="12240" w:h="15840" w:code="1"/>
          <w:pgMar w:top="1800" w:right="1080" w:bottom="1123" w:left="1080" w:header="576" w:footer="576" w:gutter="0"/>
          <w:pgNumType w:start="0" w:chapStyle="1"/>
          <w:cols w:space="720"/>
          <w:docGrid w:linePitch="360"/>
        </w:sectPr>
      </w:pPr>
    </w:p>
    <w:p w14:paraId="128960C3" w14:textId="3C2D9B07" w:rsidR="00035F99" w:rsidRPr="00BA4E86" w:rsidRDefault="00035F99" w:rsidP="00027E00"/>
    <w:p w14:paraId="2BBEEF7B" w14:textId="5172633A" w:rsidR="00FA0827" w:rsidRPr="00200B77" w:rsidRDefault="007958D3" w:rsidP="00FA0827">
      <w:pPr>
        <w:pStyle w:val="Heading1"/>
      </w:pPr>
      <w:bookmarkStart w:id="20" w:name="_Ref199755251"/>
      <w:bookmarkStart w:id="21" w:name="_Toc201681229"/>
      <w:r>
        <w:t>Build/Deploy Pipeline</w:t>
      </w:r>
      <w:bookmarkEnd w:id="20"/>
      <w:bookmarkEnd w:id="21"/>
    </w:p>
    <w:p w14:paraId="7CE74EB2" w14:textId="0D494DD4" w:rsidR="00C57427" w:rsidRDefault="0085398F" w:rsidP="00027E00">
      <w:r>
        <w:t>The system is updated via automated pipelines</w:t>
      </w:r>
      <w:r w:rsidR="00555F38">
        <w:t xml:space="preserve">. A pipeline </w:t>
      </w:r>
      <w:r w:rsidR="00986A86">
        <w:t xml:space="preserve">comprises </w:t>
      </w:r>
      <w:r w:rsidR="00976A92">
        <w:t>steps</w:t>
      </w:r>
      <w:del w:id="22" w:author="Bill Franki" w:date="2025-06-25T10:04:00Z" w16du:dateUtc="2025-06-25T14:04:00Z">
        <w:r w:rsidR="00737DA4" w:rsidDel="00602352">
          <w:delText>, each</w:delText>
        </w:r>
      </w:del>
      <w:r w:rsidR="00F07092">
        <w:t xml:space="preserve"> controlled by a</w:t>
      </w:r>
      <w:r w:rsidR="00ED2B73">
        <w:t xml:space="preserve"> </w:t>
      </w:r>
      <w:del w:id="23" w:author="Bill Franki" w:date="2025-06-25T10:04:00Z" w16du:dateUtc="2025-06-25T14:04:00Z">
        <w:r w:rsidR="00ED2B73" w:rsidDel="00602352">
          <w:delText>specific</w:delText>
        </w:r>
        <w:r w:rsidR="00F07092" w:rsidDel="00602352">
          <w:delText xml:space="preserve"> </w:delText>
        </w:r>
      </w:del>
      <w:r w:rsidR="00E634F7">
        <w:t xml:space="preserve">YAML </w:t>
      </w:r>
      <w:r w:rsidR="00F07092">
        <w:t>buildfile</w:t>
      </w:r>
      <w:r w:rsidR="00630E04">
        <w:t xml:space="preserve"> (see </w:t>
      </w:r>
      <w:r w:rsidR="00630E04" w:rsidRPr="006B7931">
        <w:rPr>
          <w:rStyle w:val="HyperlinkStyleChar"/>
          <w:bCs/>
        </w:rPr>
        <w:fldChar w:fldCharType="begin"/>
      </w:r>
      <w:r w:rsidR="00630E04" w:rsidRPr="006B7931">
        <w:rPr>
          <w:rStyle w:val="HyperlinkStyleChar"/>
          <w:bCs/>
        </w:rPr>
        <w:instrText xml:space="preserve"> REF _Ref201680008 \w \h </w:instrText>
      </w:r>
      <w:r w:rsidR="00EA31EF" w:rsidRPr="009539DA">
        <w:rPr>
          <w:rStyle w:val="HyperlinkStyleChar"/>
          <w:bCs/>
        </w:rPr>
        <w:instrText xml:space="preserve"> \* MERGEFORMAT </w:instrText>
      </w:r>
      <w:r w:rsidR="00630E04" w:rsidRPr="006B7931">
        <w:rPr>
          <w:rStyle w:val="HyperlinkStyleChar"/>
          <w:bCs/>
        </w:rPr>
      </w:r>
      <w:r w:rsidR="00630E04" w:rsidRPr="006B7931">
        <w:rPr>
          <w:rStyle w:val="HyperlinkStyleChar"/>
          <w:bCs/>
        </w:rPr>
        <w:fldChar w:fldCharType="separate"/>
      </w:r>
      <w:r w:rsidR="00630E04" w:rsidRPr="006B7931">
        <w:rPr>
          <w:rStyle w:val="HyperlinkStyleChar"/>
          <w:bCs/>
        </w:rPr>
        <w:t xml:space="preserve">Appendix B - </w:t>
      </w:r>
      <w:r w:rsidR="00630E04" w:rsidRPr="006B7931">
        <w:rPr>
          <w:rStyle w:val="HyperlinkStyleChar"/>
          <w:bCs/>
        </w:rPr>
        <w:fldChar w:fldCharType="end"/>
      </w:r>
      <w:r w:rsidR="00EA31EF" w:rsidRPr="006B7931">
        <w:rPr>
          <w:rStyle w:val="HyperlinkStyleChar"/>
          <w:bCs/>
        </w:rPr>
        <w:fldChar w:fldCharType="begin"/>
      </w:r>
      <w:r w:rsidR="00EA31EF" w:rsidRPr="006B7931">
        <w:rPr>
          <w:rStyle w:val="HyperlinkStyleChar"/>
          <w:bCs/>
        </w:rPr>
        <w:instrText xml:space="preserve"> REF _Ref201680016 \h </w:instrText>
      </w:r>
      <w:r w:rsidR="00EA31EF" w:rsidRPr="009539DA">
        <w:rPr>
          <w:rStyle w:val="HyperlinkStyleChar"/>
          <w:bCs/>
        </w:rPr>
        <w:instrText xml:space="preserve"> \* MERGEFORMAT </w:instrText>
      </w:r>
      <w:r w:rsidR="00EA31EF" w:rsidRPr="006B7931">
        <w:rPr>
          <w:rStyle w:val="HyperlinkStyleChar"/>
          <w:bCs/>
        </w:rPr>
      </w:r>
      <w:r w:rsidR="00EA31EF" w:rsidRPr="006B7931">
        <w:rPr>
          <w:rStyle w:val="HyperlinkStyleChar"/>
          <w:bCs/>
        </w:rPr>
        <w:fldChar w:fldCharType="separate"/>
      </w:r>
      <w:r w:rsidR="00EA31EF" w:rsidRPr="006B7931">
        <w:rPr>
          <w:rStyle w:val="HyperlinkStyleChar"/>
          <w:bCs/>
        </w:rPr>
        <w:t>Sample Buildspec.yml</w:t>
      </w:r>
      <w:r w:rsidR="00EA31EF" w:rsidRPr="006B7931">
        <w:rPr>
          <w:rStyle w:val="HyperlinkStyleChar"/>
          <w:bCs/>
        </w:rPr>
        <w:fldChar w:fldCharType="end"/>
      </w:r>
      <w:r w:rsidR="00EA31EF">
        <w:t>)</w:t>
      </w:r>
      <w:r w:rsidR="00E634F7">
        <w:t xml:space="preserve">. This file contains commands </w:t>
      </w:r>
      <w:r w:rsidR="00F86D0C">
        <w:t xml:space="preserve">needed </w:t>
      </w:r>
      <w:r w:rsidR="00E634F7">
        <w:t>to access variables, invoke commands</w:t>
      </w:r>
      <w:r w:rsidR="00ED2B73">
        <w:t>,</w:t>
      </w:r>
      <w:r w:rsidR="00E634F7">
        <w:t xml:space="preserve"> and </w:t>
      </w:r>
      <w:r w:rsidR="001754CE">
        <w:t>integrate code to point where it can be tested</w:t>
      </w:r>
      <w:r w:rsidR="0021276E">
        <w:t>, reviewed, and approved.</w:t>
      </w:r>
      <w:r w:rsidR="00737DA4">
        <w:t xml:space="preserve"> </w:t>
      </w:r>
      <w:r w:rsidR="00C64995">
        <w:t>To v</w:t>
      </w:r>
      <w:r w:rsidR="008201A8">
        <w:t xml:space="preserve">iew </w:t>
      </w:r>
      <w:r w:rsidR="000F3305">
        <w:t xml:space="preserve">a </w:t>
      </w:r>
      <w:r w:rsidR="00387A59">
        <w:t>pipeline</w:t>
      </w:r>
      <w:r w:rsidR="001B7DB8">
        <w:t xml:space="preserve">, </w:t>
      </w:r>
      <w:r w:rsidR="001B7DB8" w:rsidRPr="00D81D86">
        <w:sym w:font="Wingdings" w:char="F08C"/>
      </w:r>
      <w:r w:rsidR="001B7DB8">
        <w:t>c</w:t>
      </w:r>
      <w:r w:rsidR="00387A59">
        <w:t xml:space="preserve">lick </w:t>
      </w:r>
      <w:r w:rsidR="00387A59" w:rsidRPr="004D5269">
        <w:rPr>
          <w:rStyle w:val="Button"/>
        </w:rPr>
        <w:t>Pipeline</w:t>
      </w:r>
      <w:r w:rsidR="000B659A" w:rsidRPr="004D5269">
        <w:rPr>
          <w:rStyle w:val="Button"/>
        </w:rPr>
        <w:t xml:space="preserve"> </w:t>
      </w:r>
      <w:r w:rsidR="00857DB0" w:rsidRPr="004D5269">
        <w:rPr>
          <w:rStyle w:val="Button"/>
        </w:rPr>
        <w:sym w:font="Wingdings" w:char="F09F"/>
      </w:r>
      <w:r w:rsidR="000B659A" w:rsidRPr="004D5269">
        <w:rPr>
          <w:rStyle w:val="Button"/>
        </w:rPr>
        <w:t xml:space="preserve"> CodePipeline</w:t>
      </w:r>
      <w:r w:rsidR="00FB0DAE">
        <w:t xml:space="preserve"> , </w:t>
      </w:r>
      <w:r w:rsidR="00473063">
        <w:sym w:font="Wingdings" w:char="F08D"/>
      </w:r>
      <w:r w:rsidR="00FB0DAE">
        <w:t>s</w:t>
      </w:r>
      <w:r w:rsidR="000B659A">
        <w:t xml:space="preserve">elect </w:t>
      </w:r>
      <w:r w:rsidR="00C64995" w:rsidRPr="004D5269">
        <w:rPr>
          <w:rStyle w:val="Button"/>
        </w:rPr>
        <w:t>Pipelines</w:t>
      </w:r>
      <w:r w:rsidR="00474664">
        <w:t xml:space="preserve"> </w:t>
      </w:r>
      <w:r w:rsidR="00247AD0">
        <w:t>t</w:t>
      </w:r>
      <w:r w:rsidR="00474664">
        <w:t xml:space="preserve">o </w:t>
      </w:r>
      <w:r w:rsidR="00473063">
        <w:t>view all</w:t>
      </w:r>
      <w:r w:rsidR="00247AD0">
        <w:t xml:space="preserve"> pipelines</w:t>
      </w:r>
      <w:r w:rsidR="00FB0DAE">
        <w:t xml:space="preserve">, and </w:t>
      </w:r>
      <w:r w:rsidR="00473063">
        <w:sym w:font="Wingdings" w:char="F08E"/>
      </w:r>
      <w:r w:rsidR="00FB0DAE">
        <w:t>c</w:t>
      </w:r>
      <w:r w:rsidR="00C57427">
        <w:t>lick on a</w:t>
      </w:r>
      <w:r w:rsidR="00473063">
        <w:t xml:space="preserve"> </w:t>
      </w:r>
      <w:r w:rsidR="00C57427">
        <w:t>pipeline to open.</w:t>
      </w:r>
    </w:p>
    <w:p w14:paraId="5277DB7C" w14:textId="747480FD" w:rsidR="00977451" w:rsidRDefault="002919A4" w:rsidP="004D5269">
      <w:pPr>
        <w:pStyle w:val="Graphic"/>
      </w:pPr>
      <w:r w:rsidRPr="000104BE">
        <mc:AlternateContent>
          <mc:Choice Requires="wps">
            <w:drawing>
              <wp:anchor distT="0" distB="0" distL="114300" distR="114300" simplePos="0" relativeHeight="251658245" behindDoc="0" locked="0" layoutInCell="1" allowOverlap="1" wp14:anchorId="6F1E5C06" wp14:editId="4E30D0DC">
                <wp:simplePos x="0" y="0"/>
                <wp:positionH relativeFrom="column">
                  <wp:posOffset>1438275</wp:posOffset>
                </wp:positionH>
                <wp:positionV relativeFrom="paragraph">
                  <wp:posOffset>1070159</wp:posOffset>
                </wp:positionV>
                <wp:extent cx="1828800" cy="170180"/>
                <wp:effectExtent l="0" t="0" r="10160" b="1270"/>
                <wp:wrapNone/>
                <wp:docPr id="2032180113" name="Text Box 1"/>
                <wp:cNvGraphicFramePr/>
                <a:graphic xmlns:a="http://schemas.openxmlformats.org/drawingml/2006/main">
                  <a:graphicData uri="http://schemas.microsoft.com/office/word/2010/wordprocessingShape">
                    <wps:wsp>
                      <wps:cNvSpPr txBox="1"/>
                      <wps:spPr>
                        <a:xfrm>
                          <a:off x="0" y="0"/>
                          <a:ext cx="1828800" cy="170180"/>
                        </a:xfrm>
                        <a:prstGeom prst="rect">
                          <a:avLst/>
                        </a:prstGeom>
                        <a:noFill/>
                        <a:ln w="6350">
                          <a:noFill/>
                        </a:ln>
                      </wps:spPr>
                      <wps:txbx>
                        <w:txbxContent>
                          <w:p w14:paraId="08C352AC" w14:textId="77A0A9D6" w:rsidR="00BE75E8" w:rsidRPr="00D81D86" w:rsidRDefault="00C57427" w:rsidP="004D5269">
                            <w:pPr>
                              <w:pStyle w:val="NumberCallout"/>
                            </w:pPr>
                            <w:r>
                              <w:sym w:font="Wingdings" w:char="F08E"/>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1E5C06" id="_x0000_s1039" type="#_x0000_t202" style="position:absolute;left:0;text-align:left;margin-left:113.25pt;margin-top:84.25pt;width:2in;height:13.4pt;z-index:25165824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" filled="f" stroked="f" strokeweight=".5pt">
                <v:textbox inset="0,0,0,0">
                  <w:txbxContent>
                    <w:p w14:paraId="08C352AC" w14:textId="77A0A9D6" w:rsidR="00BE75E8" w:rsidRPr="00D81D86" w:rsidRDefault="00C57427" w:rsidP="004D5269">
                      <w:pPr>
                        <w:pStyle w:val="NumberCallout"/>
                      </w:pPr>
                      <w:r>
                        <w:sym w:font="Wingdings" w:char="F08E"/>
                      </w:r>
                    </w:p>
                  </w:txbxContent>
                </v:textbox>
              </v:shape>
            </w:pict>
          </mc:Fallback>
        </mc:AlternateContent>
      </w:r>
      <w:r w:rsidRPr="000104BE">
        <mc:AlternateContent>
          <mc:Choice Requires="wps">
            <w:drawing>
              <wp:anchor distT="0" distB="0" distL="114300" distR="114300" simplePos="0" relativeHeight="251658244" behindDoc="0" locked="0" layoutInCell="1" allowOverlap="1" wp14:anchorId="473C0504" wp14:editId="420594C0">
                <wp:simplePos x="0" y="0"/>
                <wp:positionH relativeFrom="column">
                  <wp:posOffset>452120</wp:posOffset>
                </wp:positionH>
                <wp:positionV relativeFrom="paragraph">
                  <wp:posOffset>1075690</wp:posOffset>
                </wp:positionV>
                <wp:extent cx="1828800" cy="170180"/>
                <wp:effectExtent l="0" t="0" r="10160" b="1270"/>
                <wp:wrapNone/>
                <wp:docPr id="123738886" name="Text Box 1"/>
                <wp:cNvGraphicFramePr/>
                <a:graphic xmlns:a="http://schemas.openxmlformats.org/drawingml/2006/main">
                  <a:graphicData uri="http://schemas.microsoft.com/office/word/2010/wordprocessingShape">
                    <wps:wsp>
                      <wps:cNvSpPr txBox="1"/>
                      <wps:spPr>
                        <a:xfrm>
                          <a:off x="0" y="0"/>
                          <a:ext cx="1828800" cy="170180"/>
                        </a:xfrm>
                        <a:prstGeom prst="rect">
                          <a:avLst/>
                        </a:prstGeom>
                        <a:noFill/>
                        <a:ln w="6350">
                          <a:noFill/>
                        </a:ln>
                      </wps:spPr>
                      <wps:txbx>
                        <w:txbxContent>
                          <w:p w14:paraId="784D664C" w14:textId="77777777" w:rsidR="00DA46F2" w:rsidRPr="00D81D86" w:rsidRDefault="00DA46F2" w:rsidP="004D5269">
                            <w:pPr>
                              <w:pStyle w:val="NumberCallout"/>
                            </w:pPr>
                            <w:r>
                              <w:sym w:font="Wingdings" w:char="F08D"/>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3C0504" id="_x0000_s1040" type="#_x0000_t202" style="position:absolute;left:0;text-align:left;margin-left:35.6pt;margin-top:84.7pt;width:2in;height:13.4pt;z-index:2516582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" filled="f" stroked="f" strokeweight=".5pt">
                <v:textbox inset="0,0,0,0">
                  <w:txbxContent>
                    <w:p w14:paraId="784D664C" w14:textId="77777777" w:rsidR="00DA46F2" w:rsidRPr="00D81D86" w:rsidRDefault="00DA46F2" w:rsidP="004D5269">
                      <w:pPr>
                        <w:pStyle w:val="NumberCallout"/>
                      </w:pPr>
                      <w:r>
                        <w:sym w:font="Wingdings" w:char="F08D"/>
                      </w:r>
                    </w:p>
                  </w:txbxContent>
                </v:textbox>
              </v:shape>
            </w:pict>
          </mc:Fallback>
        </mc:AlternateContent>
      </w:r>
      <w:r w:rsidRPr="000104BE">
        <mc:AlternateContent>
          <mc:Choice Requires="wps">
            <w:drawing>
              <wp:anchor distT="0" distB="0" distL="114300" distR="114300" simplePos="0" relativeHeight="251658243" behindDoc="0" locked="0" layoutInCell="1" allowOverlap="1" wp14:anchorId="77D15780" wp14:editId="348567A4">
                <wp:simplePos x="0" y="0"/>
                <wp:positionH relativeFrom="column">
                  <wp:posOffset>450850</wp:posOffset>
                </wp:positionH>
                <wp:positionV relativeFrom="paragraph">
                  <wp:posOffset>899979</wp:posOffset>
                </wp:positionV>
                <wp:extent cx="1828800" cy="170180"/>
                <wp:effectExtent l="0" t="0" r="10160" b="1270"/>
                <wp:wrapNone/>
                <wp:docPr id="315965551" name="Text Box 1"/>
                <wp:cNvGraphicFramePr/>
                <a:graphic xmlns:a="http://schemas.openxmlformats.org/drawingml/2006/main">
                  <a:graphicData uri="http://schemas.microsoft.com/office/word/2010/wordprocessingShape">
                    <wps:wsp>
                      <wps:cNvSpPr txBox="1"/>
                      <wps:spPr>
                        <a:xfrm>
                          <a:off x="0" y="0"/>
                          <a:ext cx="1828800" cy="170180"/>
                        </a:xfrm>
                        <a:prstGeom prst="rect">
                          <a:avLst/>
                        </a:prstGeom>
                        <a:noFill/>
                        <a:ln w="6350">
                          <a:noFill/>
                        </a:ln>
                      </wps:spPr>
                      <wps:txbx>
                        <w:txbxContent>
                          <w:p w14:paraId="7805D78C" w14:textId="77777777" w:rsidR="00DA46F2" w:rsidRPr="00D81D86" w:rsidRDefault="00DA46F2" w:rsidP="004D5269">
                            <w:pPr>
                              <w:pStyle w:val="NumberCallout"/>
                            </w:pPr>
                            <w:r w:rsidRPr="00D81D86">
                              <w:sym w:font="Wingdings" w:char="F08C"/>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D15780" id="_x0000_s1041" type="#_x0000_t202" style="position:absolute;left:0;text-align:left;margin-left:35.5pt;margin-top:70.85pt;width:2in;height:13.4pt;z-index:25165824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" filled="f" stroked="f" strokeweight=".5pt">
                <v:textbox inset="0,0,0,0">
                  <w:txbxContent>
                    <w:p w14:paraId="7805D78C" w14:textId="77777777" w:rsidR="00DA46F2" w:rsidRPr="00D81D86" w:rsidRDefault="00DA46F2" w:rsidP="004D5269">
                      <w:pPr>
                        <w:pStyle w:val="NumberCallout"/>
                      </w:pPr>
                      <w:r w:rsidRPr="00D81D86">
                        <w:sym w:font="Wingdings" w:char="F08C"/>
                      </w:r>
                    </w:p>
                  </w:txbxContent>
                </v:textbox>
              </v:shape>
            </w:pict>
          </mc:Fallback>
        </mc:AlternateContent>
      </w:r>
      <w:r w:rsidR="00A75299" w:rsidRPr="00A75299">
        <w:drawing>
          <wp:inline distT="0" distB="0" distL="0" distR="0" wp14:anchorId="33CD1F80" wp14:editId="1337E5A5">
            <wp:extent cx="5485885" cy="2349062"/>
            <wp:effectExtent l="19050" t="19050" r="19685" b="13335"/>
            <wp:docPr id="193881824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18246" name="Picture 8" descr="A screenshot of a computer&#10;&#10;AI-generated content may be incorrect."/>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3202"/>
                    <a:stretch>
                      <a:fillRect/>
                    </a:stretch>
                  </pic:blipFill>
                  <pic:spPr bwMode="auto">
                    <a:xfrm>
                      <a:off x="0" y="0"/>
                      <a:ext cx="5486400" cy="2349282"/>
                    </a:xfrm>
                    <a:prstGeom prst="rect">
                      <a:avLst/>
                    </a:prstGeom>
                    <a:noFill/>
                    <a:ln>
                      <a:solidFill>
                        <a:schemeClr val="accent1">
                          <a:shade val="15000"/>
                        </a:schemeClr>
                      </a:solidFill>
                    </a:ln>
                    <a:extLst>
                      <a:ext uri="{53640926-AAD7-44D8-BBD7-CCE9431645EC}">
                        <a14:shadowObscured xmlns:a14="http://schemas.microsoft.com/office/drawing/2010/main"/>
                      </a:ext>
                    </a:extLst>
                  </pic:spPr>
                </pic:pic>
              </a:graphicData>
            </a:graphic>
          </wp:inline>
        </w:drawing>
      </w:r>
    </w:p>
    <w:p w14:paraId="1D5D8180" w14:textId="77777777" w:rsidR="00B26328" w:rsidRDefault="00B26328" w:rsidP="00027E00">
      <w:pPr>
        <w:pStyle w:val="Heading2"/>
      </w:pPr>
      <w:bookmarkStart w:id="24" w:name="_Toc201681230"/>
      <w:r>
        <w:t>The Dev Pipeline</w:t>
      </w:r>
      <w:bookmarkEnd w:id="24"/>
    </w:p>
    <w:p w14:paraId="4C315AB2" w14:textId="2ABFB302" w:rsidR="007226DC" w:rsidRDefault="008C4E45" w:rsidP="00062F5C">
      <w:r>
        <w:t xml:space="preserve">The following are the account and location details for both CPUC sites’ </w:t>
      </w:r>
      <w:r w:rsidRPr="00DE0BEB">
        <w:rPr>
          <w:b/>
          <w:bCs/>
        </w:rPr>
        <w:t>development pipelines</w:t>
      </w:r>
      <w:r w:rsidR="009C6836">
        <w:t>:</w:t>
      </w:r>
    </w:p>
    <w:p w14:paraId="34E1DD60" w14:textId="2AFC4AB3" w:rsidR="00062F5C" w:rsidRDefault="00062F5C" w:rsidP="00DE0BEB">
      <w:pPr>
        <w:pStyle w:val="ListBullet"/>
      </w:pPr>
      <w:r w:rsidRPr="00DE0BEB">
        <w:rPr>
          <w:b/>
          <w:bCs/>
        </w:rPr>
        <w:t>RPSD-TEST_Cpuc-Rps-pipeline</w:t>
      </w:r>
      <w:r>
        <w:t xml:space="preserve"> (DEVELOPMENT) (AWS: 296924234380)</w:t>
      </w:r>
    </w:p>
    <w:p w14:paraId="57F672E8" w14:textId="1743301E" w:rsidR="00062F5C" w:rsidRDefault="00554D5F" w:rsidP="00DE0BEB">
      <w:pPr>
        <w:pStyle w:val="ListBullet2"/>
      </w:pPr>
      <w:r w:rsidRPr="00DE0BEB">
        <w:rPr>
          <w:b/>
          <w:bCs/>
        </w:rPr>
        <w:t>Development Portal s</w:t>
      </w:r>
      <w:r w:rsidR="00062F5C" w:rsidRPr="00DE0BEB">
        <w:rPr>
          <w:b/>
          <w:bCs/>
        </w:rPr>
        <w:t>ite</w:t>
      </w:r>
      <w:r w:rsidR="003C7721">
        <w:t>:</w:t>
      </w:r>
    </w:p>
    <w:p w14:paraId="38AF25D6" w14:textId="78B80C80" w:rsidR="00BF395F" w:rsidRDefault="008A38C6" w:rsidP="00DE0BEB">
      <w:pPr>
        <w:pStyle w:val="ListBullet3"/>
      </w:pPr>
      <w:hyperlink r:id="rId38" w:history="1">
        <w:r w:rsidR="009E0A5E" w:rsidRPr="008A38C6">
          <w:rPr>
            <w:rStyle w:val="Hyperlink"/>
          </w:rPr>
          <w:t>p1rpsd.cpuc.ca.gov</w:t>
        </w:r>
      </w:hyperlink>
      <w:r w:rsidR="009E0A5E">
        <w:t xml:space="preserve"> (rpsd-dev)</w:t>
      </w:r>
    </w:p>
    <w:p w14:paraId="54F72A32" w14:textId="5A5DD897" w:rsidR="00A252EB" w:rsidRDefault="00DE231A" w:rsidP="00DE0BEB">
      <w:pPr>
        <w:pStyle w:val="ListBullet3"/>
      </w:pPr>
      <w:r>
        <w:t>rpsd-int-test does not have a public friendly url</w:t>
      </w:r>
    </w:p>
    <w:p w14:paraId="73EC3E3C" w14:textId="0799A0F4" w:rsidR="009E0A5E" w:rsidRDefault="009A19BB" w:rsidP="00DE0BEB">
      <w:pPr>
        <w:pStyle w:val="ListBullet3"/>
      </w:pPr>
      <w:hyperlink r:id="rId39" w:history="1">
        <w:r w:rsidR="00BF395F" w:rsidRPr="009A19BB">
          <w:rPr>
            <w:rStyle w:val="Hyperlink"/>
          </w:rPr>
          <w:t>p2rpsd.cpuc.ca.gov</w:t>
        </w:r>
      </w:hyperlink>
      <w:r w:rsidR="00BF395F">
        <w:t xml:space="preserve"> (rpsd-test)</w:t>
      </w:r>
    </w:p>
    <w:p w14:paraId="24A30F9D" w14:textId="197E73A0" w:rsidR="00062F5C" w:rsidRDefault="00062F5C" w:rsidP="00DE0BEB">
      <w:pPr>
        <w:pStyle w:val="ListBullet"/>
      </w:pPr>
      <w:r w:rsidRPr="00DE0BEB">
        <w:rPr>
          <w:b/>
          <w:bCs/>
        </w:rPr>
        <w:t>RPS-PublicSite-Deploy-Pipeline</w:t>
      </w:r>
      <w:r>
        <w:t xml:space="preserve"> (DEVELOPMENT) (AWS: 296924234380)</w:t>
      </w:r>
    </w:p>
    <w:p w14:paraId="71E18789" w14:textId="2AED4049" w:rsidR="00062F5C" w:rsidRDefault="00062F5C" w:rsidP="00DE0BEB">
      <w:pPr>
        <w:pStyle w:val="ListBullet2"/>
      </w:pPr>
      <w:r w:rsidRPr="00DE0BEB">
        <w:rPr>
          <w:b/>
          <w:bCs/>
        </w:rPr>
        <w:t>D</w:t>
      </w:r>
      <w:r w:rsidR="00554D5F" w:rsidRPr="00DE0BEB">
        <w:rPr>
          <w:b/>
          <w:bCs/>
        </w:rPr>
        <w:t>evelopment</w:t>
      </w:r>
      <w:r w:rsidRPr="00DE0BEB">
        <w:rPr>
          <w:b/>
          <w:bCs/>
        </w:rPr>
        <w:t xml:space="preserve"> P</w:t>
      </w:r>
      <w:r w:rsidR="00554D5F" w:rsidRPr="00DE0BEB">
        <w:rPr>
          <w:b/>
          <w:bCs/>
        </w:rPr>
        <w:t>ublic</w:t>
      </w:r>
      <w:r w:rsidRPr="00DE0BEB">
        <w:rPr>
          <w:b/>
          <w:bCs/>
        </w:rPr>
        <w:t xml:space="preserve"> </w:t>
      </w:r>
      <w:r w:rsidR="00554D5F" w:rsidRPr="00DE0BEB">
        <w:rPr>
          <w:b/>
          <w:bCs/>
        </w:rPr>
        <w:t>s</w:t>
      </w:r>
      <w:r w:rsidRPr="00DE0BEB">
        <w:rPr>
          <w:b/>
          <w:bCs/>
        </w:rPr>
        <w:t>ite</w:t>
      </w:r>
      <w:r w:rsidR="003C7721">
        <w:t>:</w:t>
      </w:r>
    </w:p>
    <w:p w14:paraId="255B934B" w14:textId="199FB727" w:rsidR="00E6733F" w:rsidRDefault="009A19BB" w:rsidP="00DE0BEB">
      <w:pPr>
        <w:pStyle w:val="ListBullet3"/>
      </w:pPr>
      <w:hyperlink r:id="rId40" w:history="1">
        <w:r w:rsidR="00E6733F" w:rsidRPr="009A19BB">
          <w:rPr>
            <w:rStyle w:val="Hyperlink"/>
          </w:rPr>
          <w:t>p1rpsdata.cpuc.ca.gov</w:t>
        </w:r>
      </w:hyperlink>
      <w:r w:rsidR="00E6733F">
        <w:t xml:space="preserve"> (rps</w:t>
      </w:r>
      <w:r w:rsidR="00217C91">
        <w:t>-publicsite</w:t>
      </w:r>
      <w:r w:rsidR="00E6733F">
        <w:t>-dev)</w:t>
      </w:r>
    </w:p>
    <w:p w14:paraId="310E4C57" w14:textId="1C8FE4DC" w:rsidR="00E6733F" w:rsidRDefault="009A19BB" w:rsidP="00DE0BEB">
      <w:pPr>
        <w:pStyle w:val="ListBullet3"/>
      </w:pPr>
      <w:hyperlink r:id="rId41" w:history="1">
        <w:r w:rsidR="00E6733F" w:rsidRPr="009A19BB">
          <w:rPr>
            <w:rStyle w:val="Hyperlink"/>
          </w:rPr>
          <w:t>p2rpsdata.cpuc.ca.gov</w:t>
        </w:r>
      </w:hyperlink>
      <w:r w:rsidR="00E6733F">
        <w:t xml:space="preserve"> (rps</w:t>
      </w:r>
      <w:r w:rsidR="00217C91">
        <w:t>-publicsite</w:t>
      </w:r>
      <w:r w:rsidR="00E6733F">
        <w:t>-test)</w:t>
      </w:r>
    </w:p>
    <w:p w14:paraId="383CF4C7" w14:textId="7E35A13A" w:rsidR="00315DCC" w:rsidRDefault="00315DCC" w:rsidP="00737DA4">
      <w:r>
        <w:t>The pipeline</w:t>
      </w:r>
      <w:r w:rsidR="00375982">
        <w:t>s</w:t>
      </w:r>
      <w:r w:rsidR="00EB5D8A">
        <w:t xml:space="preserve"> (above)</w:t>
      </w:r>
      <w:r>
        <w:t xml:space="preserve"> h</w:t>
      </w:r>
      <w:r w:rsidR="00563CDB">
        <w:t>a</w:t>
      </w:r>
      <w:r w:rsidR="00EB5D8A">
        <w:t>ve</w:t>
      </w:r>
      <w:r>
        <w:t xml:space="preserve"> the following </w:t>
      </w:r>
      <w:r w:rsidR="00B75955">
        <w:t>deployment stages for</w:t>
      </w:r>
      <w:r w:rsidR="002D06DB">
        <w:t xml:space="preserve"> each pipeline</w:t>
      </w:r>
      <w:r w:rsidR="00563CDB">
        <w:t>:</w:t>
      </w:r>
    </w:p>
    <w:p w14:paraId="5818D956" w14:textId="607C49BD" w:rsidR="000B73C4" w:rsidRPr="000B73C4" w:rsidRDefault="000B73C4" w:rsidP="00DE0BEB">
      <w:pPr>
        <w:pStyle w:val="ListBullet"/>
      </w:pPr>
      <w:r w:rsidRPr="000B73C4">
        <w:t>LOCAL-DEV (DEV-Denis, Dev-Bryan, Dev-Jeremy, Dev-####)</w:t>
      </w:r>
      <w:r w:rsidR="00A41369">
        <w:t xml:space="preserve"> performs a </w:t>
      </w:r>
      <w:r w:rsidRPr="000B73C4">
        <w:t>GIT PR to Merge into Master Bra</w:t>
      </w:r>
      <w:r w:rsidR="00946F8A">
        <w:t>n</w:t>
      </w:r>
      <w:r w:rsidRPr="000B73C4">
        <w:t>ch</w:t>
      </w:r>
      <w:r w:rsidR="00555D7C">
        <w:t xml:space="preserve"> (</w:t>
      </w:r>
      <w:r w:rsidR="00936459">
        <w:t>s</w:t>
      </w:r>
      <w:r w:rsidR="00555D7C">
        <w:t xml:space="preserve">ee above </w:t>
      </w:r>
      <w:hyperlink w:anchor="_CodeCommit_Pull_Request" w:history="1">
        <w:r w:rsidR="00831547" w:rsidRPr="00DE0BEB">
          <w:rPr>
            <w:rStyle w:val="HyperlinkStyleChar"/>
            <w:bCs/>
          </w:rPr>
          <w:fldChar w:fldCharType="begin"/>
        </w:r>
        <w:r w:rsidR="00831547" w:rsidRPr="00DE0BEB">
          <w:rPr>
            <w:rStyle w:val="HyperlinkStyleChar"/>
            <w:bCs/>
          </w:rPr>
          <w:instrText xml:space="preserve"> REF _Ref201666370 \w \h </w:instrText>
        </w:r>
        <w:r w:rsidR="005A5D35" w:rsidRPr="00155599">
          <w:rPr>
            <w:rStyle w:val="HyperlinkStyleChar"/>
            <w:bCs/>
          </w:rPr>
          <w:instrText xml:space="preserve"> \* MERGEFORMAT </w:instrText>
        </w:r>
        <w:r w:rsidR="00831547" w:rsidRPr="00DE0BEB">
          <w:rPr>
            <w:rStyle w:val="HyperlinkStyleChar"/>
            <w:bCs/>
          </w:rPr>
        </w:r>
        <w:r w:rsidR="00831547" w:rsidRPr="00DE0BEB">
          <w:rPr>
            <w:rStyle w:val="HyperlinkStyleChar"/>
            <w:bCs/>
          </w:rPr>
          <w:fldChar w:fldCharType="separate"/>
        </w:r>
        <w:r w:rsidR="005A5D35" w:rsidRPr="00DE0BEB">
          <w:rPr>
            <w:rStyle w:val="HyperlinkStyleChar"/>
            <w:bCs/>
          </w:rPr>
          <w:t>3.3</w:t>
        </w:r>
        <w:r w:rsidR="00831547" w:rsidRPr="00DE0BEB">
          <w:rPr>
            <w:rStyle w:val="HyperlinkStyleChar"/>
            <w:bCs/>
          </w:rPr>
          <w:fldChar w:fldCharType="end"/>
        </w:r>
        <w:r w:rsidR="00831547" w:rsidRPr="00DE0BEB">
          <w:rPr>
            <w:rStyle w:val="HyperlinkStyleChar"/>
            <w:bCs/>
          </w:rPr>
          <w:t xml:space="preserve"> </w:t>
        </w:r>
        <w:r w:rsidR="00946F8A" w:rsidRPr="00DE0BEB">
          <w:rPr>
            <w:rStyle w:val="HyperlinkStyleChar"/>
            <w:bCs/>
          </w:rPr>
          <w:fldChar w:fldCharType="begin"/>
        </w:r>
        <w:r w:rsidR="00946F8A" w:rsidRPr="00DE0BEB">
          <w:rPr>
            <w:rStyle w:val="HyperlinkStyleChar"/>
            <w:bCs/>
          </w:rPr>
          <w:instrText xml:space="preserve"> REF _Ref201666361 \h </w:instrText>
        </w:r>
        <w:r w:rsidR="005A5D35" w:rsidRPr="00155599">
          <w:rPr>
            <w:rStyle w:val="HyperlinkStyleChar"/>
            <w:bCs/>
          </w:rPr>
          <w:instrText xml:space="preserve"> \* MERGEFORMAT </w:instrText>
        </w:r>
        <w:r w:rsidR="00946F8A" w:rsidRPr="00DE0BEB">
          <w:rPr>
            <w:rStyle w:val="HyperlinkStyleChar"/>
            <w:bCs/>
          </w:rPr>
        </w:r>
        <w:r w:rsidR="00946F8A" w:rsidRPr="00DE0BEB">
          <w:rPr>
            <w:rStyle w:val="HyperlinkStyleChar"/>
            <w:bCs/>
          </w:rPr>
          <w:fldChar w:fldCharType="separate"/>
        </w:r>
        <w:r w:rsidR="005A5D35" w:rsidRPr="00DE0BEB">
          <w:rPr>
            <w:rStyle w:val="HyperlinkStyleChar"/>
            <w:bCs/>
          </w:rPr>
          <w:t>CodeCommit Pull Request Details</w:t>
        </w:r>
        <w:r w:rsidR="00946F8A" w:rsidRPr="00DE0BEB">
          <w:rPr>
            <w:rStyle w:val="HyperlinkStyleChar"/>
            <w:bCs/>
          </w:rPr>
          <w:fldChar w:fldCharType="end"/>
        </w:r>
      </w:hyperlink>
      <w:r w:rsidR="00555D7C">
        <w:t>)</w:t>
      </w:r>
      <w:r w:rsidR="00936459">
        <w:t>.</w:t>
      </w:r>
    </w:p>
    <w:p w14:paraId="4C568CD6" w14:textId="2DF81CA7" w:rsidR="000B73C4" w:rsidRPr="000B73C4" w:rsidRDefault="000B73C4" w:rsidP="00DE0BEB">
      <w:pPr>
        <w:pStyle w:val="ListBullet2"/>
      </w:pPr>
      <w:r w:rsidRPr="000B73C4">
        <w:t>Dev - "rpsd-dev-"</w:t>
      </w:r>
    </w:p>
    <w:p w14:paraId="2F65CA5B" w14:textId="45F23CC1" w:rsidR="000B73C4" w:rsidRPr="000B73C4" w:rsidRDefault="000B73C4" w:rsidP="00DE0BEB">
      <w:pPr>
        <w:pStyle w:val="ListBullet2"/>
      </w:pPr>
      <w:r w:rsidRPr="000B73C4">
        <w:t>Manual Approval</w:t>
      </w:r>
    </w:p>
    <w:p w14:paraId="6F10CC03" w14:textId="1F3EC420" w:rsidR="000B73C4" w:rsidRPr="000B73C4" w:rsidRDefault="000B73C4" w:rsidP="00DE0BEB">
      <w:pPr>
        <w:pStyle w:val="ListBullet2"/>
      </w:pPr>
      <w:r w:rsidRPr="000B73C4">
        <w:t>Int Test - "rpsd-int-test-"</w:t>
      </w:r>
    </w:p>
    <w:p w14:paraId="726F8FD0" w14:textId="4F1C8DFA" w:rsidR="000B73C4" w:rsidRPr="000B73C4" w:rsidRDefault="000B73C4" w:rsidP="00DE0BEB">
      <w:pPr>
        <w:pStyle w:val="ListBullet2"/>
      </w:pPr>
      <w:r w:rsidRPr="000B73C4">
        <w:t>Manual Approval</w:t>
      </w:r>
    </w:p>
    <w:p w14:paraId="57EDA756" w14:textId="1B25D4B8" w:rsidR="00DB4982" w:rsidRDefault="000B73C4" w:rsidP="00DE0BEB">
      <w:pPr>
        <w:pStyle w:val="ListBullet2"/>
      </w:pPr>
      <w:r w:rsidRPr="000B73C4">
        <w:t>Test - "rpsd-test-"</w:t>
      </w:r>
    </w:p>
    <w:p w14:paraId="49C61987" w14:textId="4B6A694D" w:rsidR="00DB4982" w:rsidRDefault="00DB4982" w:rsidP="00737DA4">
      <w:r>
        <w:t xml:space="preserve">The </w:t>
      </w:r>
      <w:r w:rsidR="003F4544">
        <w:t>following are the steps</w:t>
      </w:r>
      <w:r w:rsidR="008D0A64">
        <w:t xml:space="preserve"> </w:t>
      </w:r>
      <w:r w:rsidR="00B75955">
        <w:t xml:space="preserve">within each (above) </w:t>
      </w:r>
      <w:ins w:id="25" w:author="Bill Franki" w:date="2025-06-25T10:07:00Z" w16du:dateUtc="2025-06-25T14:07:00Z">
        <w:r w:rsidR="00404C5C">
          <w:t xml:space="preserve">pipeline </w:t>
        </w:r>
      </w:ins>
      <w:r w:rsidR="008D0A64">
        <w:t>deploym</w:t>
      </w:r>
      <w:r w:rsidR="006849B9">
        <w:t xml:space="preserve">ent </w:t>
      </w:r>
      <w:r w:rsidR="00EB5D8A">
        <w:t>stage</w:t>
      </w:r>
      <w:r w:rsidR="005361A3">
        <w:t>:</w:t>
      </w:r>
    </w:p>
    <w:p w14:paraId="6791EC6B" w14:textId="62CD9A50" w:rsidR="00051294" w:rsidRDefault="00051294" w:rsidP="00DE0BEB">
      <w:pPr>
        <w:pStyle w:val="ListBullet"/>
      </w:pPr>
      <w:r>
        <w:t>Download Tools:</w:t>
      </w:r>
    </w:p>
    <w:p w14:paraId="1A655B97" w14:textId="3E7A5138" w:rsidR="00051294" w:rsidRDefault="00051294" w:rsidP="00DE0BEB">
      <w:pPr>
        <w:pStyle w:val="ListBullet2"/>
      </w:pPr>
      <w:r>
        <w:t>Get Terraform</w:t>
      </w:r>
    </w:p>
    <w:p w14:paraId="5A359CB4" w14:textId="77777777" w:rsidR="00C63728" w:rsidRDefault="00051294" w:rsidP="00DE0BEB">
      <w:pPr>
        <w:pStyle w:val="ListBullet2"/>
      </w:pPr>
      <w:r>
        <w:t>Install Liquibase (automation)</w:t>
      </w:r>
    </w:p>
    <w:p w14:paraId="25B159C7" w14:textId="77777777" w:rsidR="00C63728" w:rsidRDefault="00051294" w:rsidP="00DE0BEB">
      <w:pPr>
        <w:pStyle w:val="ListBullet2"/>
      </w:pPr>
      <w:r>
        <w:t>Install PowerShell (execution)</w:t>
      </w:r>
    </w:p>
    <w:p w14:paraId="35E2C6CC" w14:textId="61DDB755" w:rsidR="00051294" w:rsidRDefault="00051294" w:rsidP="00DE0BEB">
      <w:pPr>
        <w:pStyle w:val="ListBullet2"/>
      </w:pPr>
      <w:r>
        <w:t>Manual Backup of DB</w:t>
      </w:r>
    </w:p>
    <w:p w14:paraId="57F14C63" w14:textId="43211BF8" w:rsidR="00C63728" w:rsidRDefault="00051294" w:rsidP="00DE0BEB">
      <w:pPr>
        <w:pStyle w:val="ListBullet3"/>
      </w:pPr>
      <w:r>
        <w:t>"aws rds create-db-cluster-snapshot"</w:t>
      </w:r>
    </w:p>
    <w:p w14:paraId="43AA98AE" w14:textId="593F124F" w:rsidR="00A67FB1" w:rsidRDefault="00DE5CCD" w:rsidP="00DE0BEB">
      <w:pPr>
        <w:pStyle w:val="ListBullet3"/>
      </w:pPr>
      <w:r>
        <w:t>Excluded</w:t>
      </w:r>
      <w:r w:rsidR="00A67FB1">
        <w:t xml:space="preserve"> in rpsd-dev </w:t>
      </w:r>
      <w:r w:rsidR="00EB5D8A">
        <w:t>stage</w:t>
      </w:r>
      <w:r w:rsidR="00A67FB1">
        <w:t>.</w:t>
      </w:r>
    </w:p>
    <w:p w14:paraId="5F0C485B" w14:textId="7AC38C7F" w:rsidR="00C63728" w:rsidRDefault="00051294" w:rsidP="00DE0BEB">
      <w:pPr>
        <w:pStyle w:val="ListBullet2"/>
      </w:pPr>
      <w:r>
        <w:t>Install React NPM Tool Packages for site</w:t>
      </w:r>
    </w:p>
    <w:p w14:paraId="35B4791C" w14:textId="59F53393" w:rsidR="00051294" w:rsidRDefault="00051294" w:rsidP="00DE0BEB">
      <w:pPr>
        <w:pStyle w:val="ListBullet2"/>
      </w:pPr>
      <w:r>
        <w:t>Deploys Terraform (build, and post-build commands)</w:t>
      </w:r>
    </w:p>
    <w:p w14:paraId="4E7E20A5" w14:textId="12A00472" w:rsidR="00051294" w:rsidRDefault="00051294" w:rsidP="00DE0BEB">
      <w:pPr>
        <w:pStyle w:val="ListBullet"/>
      </w:pPr>
      <w:r>
        <w:t>Deploy IAC Backend</w:t>
      </w:r>
    </w:p>
    <w:p w14:paraId="2BBA40C7" w14:textId="4AB50E70" w:rsidR="00051294" w:rsidRDefault="00051294" w:rsidP="00DE0BEB">
      <w:pPr>
        <w:pStyle w:val="ListBullet"/>
      </w:pPr>
      <w:r>
        <w:t>Deploy React Frontend Web Site</w:t>
      </w:r>
    </w:p>
    <w:p w14:paraId="61359875" w14:textId="62FB6B95" w:rsidR="005361A3" w:rsidRPr="005361A3" w:rsidRDefault="00051294" w:rsidP="00DE0BEB">
      <w:pPr>
        <w:pStyle w:val="ListBullet2"/>
      </w:pPr>
      <w:r>
        <w:t>NPM Run Build</w:t>
      </w:r>
    </w:p>
    <w:p w14:paraId="28C1FD13" w14:textId="3C815C7E" w:rsidR="00565576" w:rsidRDefault="00737DA4" w:rsidP="00737DA4">
      <w:r>
        <w:t xml:space="preserve">As stated in the previous section, when a PR is issued, the system is alerted to a new branch “XYZ” ready to go into master. XYZ has changes and will require team review/approval. Once the PR is confirmed, XYZ merges into master. This action initiates pipeline automation. </w:t>
      </w:r>
      <w:r w:rsidR="00956BDD">
        <w:t>When</w:t>
      </w:r>
      <w:r w:rsidR="00765C0D">
        <w:t xml:space="preserve"> </w:t>
      </w:r>
      <w:r w:rsidR="009C3691">
        <w:t xml:space="preserve">updated </w:t>
      </w:r>
      <w:r w:rsidR="00765C0D">
        <w:t xml:space="preserve">code </w:t>
      </w:r>
      <w:r w:rsidR="00431DDA">
        <w:t>is</w:t>
      </w:r>
      <w:r w:rsidR="00765C0D">
        <w:t xml:space="preserve"> checked in</w:t>
      </w:r>
      <w:r w:rsidR="00A2041A">
        <w:t>,</w:t>
      </w:r>
      <w:r w:rsidR="007B3BDE">
        <w:t xml:space="preserve"> t</w:t>
      </w:r>
      <w:r w:rsidR="00765C0D">
        <w:t>he change</w:t>
      </w:r>
      <w:r w:rsidR="009C3691">
        <w:t xml:space="preserve"> activates</w:t>
      </w:r>
      <w:r w:rsidR="00765C0D">
        <w:t xml:space="preserve"> the pipeline</w:t>
      </w:r>
      <w:r w:rsidR="001F0CBF">
        <w:t xml:space="preserve"> </w:t>
      </w:r>
      <w:r w:rsidR="001F0CBF" w:rsidRPr="004D5269">
        <w:rPr>
          <w:rStyle w:val="Button"/>
        </w:rPr>
        <w:t>Source</w:t>
      </w:r>
      <w:r w:rsidR="001F0CBF">
        <w:t xml:space="preserve"> module</w:t>
      </w:r>
      <w:r w:rsidR="000E06E9">
        <w:t>. T</w:t>
      </w:r>
      <w:r w:rsidR="00147136">
        <w:t>he pipeline then activate</w:t>
      </w:r>
      <w:r w:rsidR="004E29EC">
        <w:t>s</w:t>
      </w:r>
      <w:r w:rsidR="00147136">
        <w:t xml:space="preserve"> </w:t>
      </w:r>
      <w:r w:rsidR="00147136" w:rsidRPr="00C71DAE">
        <w:rPr>
          <w:rStyle w:val="Button"/>
        </w:rPr>
        <w:t>Build</w:t>
      </w:r>
      <w:r w:rsidR="00147136">
        <w:rPr>
          <w:rStyle w:val="Button"/>
        </w:rPr>
        <w:t>-Dev</w:t>
      </w:r>
      <w:r w:rsidR="00147136">
        <w:t xml:space="preserve"> and begin</w:t>
      </w:r>
      <w:r w:rsidR="00E304CE">
        <w:t>s</w:t>
      </w:r>
      <w:r w:rsidR="00147136">
        <w:t xml:space="preserve"> integrating the code</w:t>
      </w:r>
      <w:r w:rsidR="00895493">
        <w:t>.</w:t>
      </w:r>
    </w:p>
    <w:p w14:paraId="6A58CF75" w14:textId="0D4DCE16" w:rsidR="00D7069A" w:rsidRDefault="001810B2" w:rsidP="004D5269">
      <w:pPr>
        <w:pStyle w:val="Graphic"/>
      </w:pPr>
      <w:r>
        <w:rPr>
          <w14:ligatures w14:val="none"/>
        </w:rPr>
        <mc:AlternateContent>
          <mc:Choice Requires="wpg">
            <w:drawing>
              <wp:inline distT="0" distB="0" distL="0" distR="0" wp14:anchorId="2ED4AA22" wp14:editId="3C9F929D">
                <wp:extent cx="5486400" cy="2701925"/>
                <wp:effectExtent l="0" t="0" r="0" b="3175"/>
                <wp:docPr id="21910878" name="Group 32"/>
                <wp:cNvGraphicFramePr/>
                <a:graphic xmlns:a="http://schemas.openxmlformats.org/drawingml/2006/main">
                  <a:graphicData uri="http://schemas.microsoft.com/office/word/2010/wordprocessingGroup">
                    <wpg:wgp>
                      <wpg:cNvGrpSpPr/>
                      <wpg:grpSpPr>
                        <a:xfrm>
                          <a:off x="0" y="0"/>
                          <a:ext cx="5486400" cy="2701925"/>
                          <a:chOff x="0" y="0"/>
                          <a:chExt cx="5486400" cy="2701925"/>
                        </a:xfrm>
                      </wpg:grpSpPr>
                      <pic:pic xmlns:pic="http://schemas.openxmlformats.org/drawingml/2006/picture">
                        <pic:nvPicPr>
                          <pic:cNvPr id="1471920262" name="Picture 9" descr="A screenshot of a computer&#10;&#10;AI-generated content may be incorrect."/>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2701925"/>
                          </a:xfrm>
                          <a:prstGeom prst="rect">
                            <a:avLst/>
                          </a:prstGeom>
                          <a:noFill/>
                          <a:ln>
                            <a:noFill/>
                          </a:ln>
                        </pic:spPr>
                      </pic:pic>
                      <wps:wsp>
                        <wps:cNvPr id="1188566197" name="Rectangle 10"/>
                        <wps:cNvSpPr/>
                        <wps:spPr>
                          <a:xfrm>
                            <a:off x="419100" y="1082040"/>
                            <a:ext cx="1874520" cy="640080"/>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rto="http://schemas.microsoft.com/office/word/2006/arto">
            <w:pict>
              <v:group w14:anchorId="57E7F903" id="Group 32" o:spid="_x0000_s1026" style="width:6in;height:212.75pt;mso-position-horizontal-relative:char;mso-position-vertical-relative:line" coordsize="54864,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">
                <v:shape id="Picture 9" o:spid="_x0000_s1027" type="#_x0000_t75" alt="A screenshot of a computer&#10;&#10;AI-generated content may be incorrect." style="position:absolute;width:54864;height:27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">
                  <v:imagedata r:id="rId43" o:title="A screenshot of a computer&#10;&#10;AI-generated content may be incorrect"/>
                </v:shape>
                <v:rect id="Rectangle 10" o:spid="_x0000_s1028" style="position:absolute;left:4191;top:10820;width:18745;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" filled="f" strokecolor="#e00" strokeweight="1.75pt"/>
                <w10:anchorlock/>
              </v:group>
            </w:pict>
          </mc:Fallback>
        </mc:AlternateContent>
      </w:r>
    </w:p>
    <w:p w14:paraId="49A949F2" w14:textId="67C99B7F" w:rsidR="00EB2C9A" w:rsidRDefault="00467433" w:rsidP="004D5269">
      <w:pPr>
        <w:keepNext/>
      </w:pPr>
      <w:r>
        <w:t xml:space="preserve">The </w:t>
      </w:r>
      <w:r w:rsidRPr="004D5269">
        <w:rPr>
          <w:rStyle w:val="Button"/>
        </w:rPr>
        <w:t>Build-Dev</w:t>
      </w:r>
      <w:r>
        <w:t xml:space="preserve"> module attempts to </w:t>
      </w:r>
      <w:r w:rsidR="00A422B1">
        <w:t>create</w:t>
      </w:r>
      <w:r>
        <w:t xml:space="preserve"> the new build using parameters specified in the build</w:t>
      </w:r>
      <w:r w:rsidR="00C623F3">
        <w:t>spec.yml file.</w:t>
      </w:r>
      <w:r w:rsidR="0062065E">
        <w:t xml:space="preserve"> </w:t>
      </w:r>
      <w:r w:rsidR="002F5CA2">
        <w:t xml:space="preserve">Essential actions from the </w:t>
      </w:r>
      <w:r w:rsidR="00805232">
        <w:t>buildspec file are</w:t>
      </w:r>
      <w:r w:rsidR="00976A92">
        <w:t xml:space="preserve"> the same here as </w:t>
      </w:r>
      <w:r w:rsidR="00146BA4">
        <w:t xml:space="preserve">are used in the dev </w:t>
      </w:r>
      <w:r w:rsidR="008F5D58">
        <w:t>environment</w:t>
      </w:r>
      <w:r w:rsidR="00805232">
        <w:t>:</w:t>
      </w:r>
    </w:p>
    <w:p w14:paraId="36F87E62" w14:textId="3E5A1E88" w:rsidR="00805232" w:rsidRPr="00181B8D" w:rsidRDefault="00805232" w:rsidP="00DE0BEB">
      <w:pPr>
        <w:pStyle w:val="ListBullet"/>
      </w:pPr>
      <w:r w:rsidRPr="00181B8D">
        <w:t xml:space="preserve">Get </w:t>
      </w:r>
      <w:r w:rsidR="00B4234E" w:rsidRPr="00181B8D">
        <w:t>Terraform</w:t>
      </w:r>
    </w:p>
    <w:p w14:paraId="67A418B4" w14:textId="22522658" w:rsidR="00981A3D" w:rsidRPr="00181B8D" w:rsidRDefault="00981A3D" w:rsidP="00DE0BEB">
      <w:pPr>
        <w:pStyle w:val="ListBullet"/>
      </w:pPr>
      <w:r w:rsidRPr="00181B8D">
        <w:t>Install Liquibase</w:t>
      </w:r>
      <w:r w:rsidR="00EF76A1" w:rsidRPr="00181B8D">
        <w:t xml:space="preserve"> </w:t>
      </w:r>
      <w:r w:rsidR="007E6662" w:rsidRPr="00181B8D">
        <w:t>(</w:t>
      </w:r>
      <w:r w:rsidR="00EF76A1" w:rsidRPr="00181B8D">
        <w:t>automation</w:t>
      </w:r>
      <w:r w:rsidR="007E6662" w:rsidRPr="00181B8D">
        <w:t>)</w:t>
      </w:r>
    </w:p>
    <w:p w14:paraId="16CEC84B" w14:textId="4495B6C4" w:rsidR="00981A3D" w:rsidRPr="00181B8D" w:rsidRDefault="00981A3D" w:rsidP="00DE0BEB">
      <w:pPr>
        <w:pStyle w:val="ListBullet"/>
      </w:pPr>
      <w:r w:rsidRPr="00181B8D">
        <w:t xml:space="preserve">Install </w:t>
      </w:r>
      <w:r w:rsidR="008B3BBC" w:rsidRPr="00181B8D">
        <w:t>PowerShell</w:t>
      </w:r>
      <w:r w:rsidR="007E6662" w:rsidRPr="00181B8D">
        <w:t xml:space="preserve"> (execution)</w:t>
      </w:r>
    </w:p>
    <w:p w14:paraId="6BD8F657" w14:textId="3E914AE7" w:rsidR="00981A3D" w:rsidRPr="00181B8D" w:rsidRDefault="00DD001D" w:rsidP="00DE0BEB">
      <w:pPr>
        <w:pStyle w:val="ListBullet"/>
      </w:pPr>
      <w:r w:rsidRPr="00181B8D">
        <w:t xml:space="preserve">Build the </w:t>
      </w:r>
      <w:r w:rsidR="000A1779" w:rsidRPr="00181B8D">
        <w:t>Node Package Manager (NPM)</w:t>
      </w:r>
    </w:p>
    <w:p w14:paraId="70D891C2" w14:textId="66F3679E" w:rsidR="00CE12FC" w:rsidRPr="00181B8D" w:rsidRDefault="008800D4" w:rsidP="00DE0BEB">
      <w:pPr>
        <w:pStyle w:val="ListBullet"/>
      </w:pPr>
      <w:r w:rsidRPr="00181B8D">
        <w:t>D</w:t>
      </w:r>
      <w:r w:rsidR="00CE12FC" w:rsidRPr="00181B8D">
        <w:t xml:space="preserve">eploys </w:t>
      </w:r>
      <w:r w:rsidR="00B4234E" w:rsidRPr="00181B8D">
        <w:t>Terraform</w:t>
      </w:r>
      <w:r w:rsidR="00FC4E69" w:rsidRPr="00181B8D">
        <w:t xml:space="preserve"> (</w:t>
      </w:r>
      <w:r w:rsidR="007343FA" w:rsidRPr="00181B8D">
        <w:t>pre-</w:t>
      </w:r>
      <w:r w:rsidR="00FC4E69" w:rsidRPr="00181B8D">
        <w:t>build</w:t>
      </w:r>
      <w:r w:rsidR="007343FA" w:rsidRPr="00181B8D">
        <w:t>, build, and post-build commands</w:t>
      </w:r>
      <w:r w:rsidR="00FC4E69" w:rsidRPr="00181B8D">
        <w:t>)</w:t>
      </w:r>
    </w:p>
    <w:p w14:paraId="6AE86F1C" w14:textId="10B0B04D" w:rsidR="00B7114D" w:rsidRPr="00581EDF" w:rsidRDefault="00B7114D" w:rsidP="004D5269">
      <w:r>
        <w:t xml:space="preserve">Once the </w:t>
      </w:r>
      <w:r w:rsidR="00B4234E">
        <w:t>Terraform</w:t>
      </w:r>
      <w:r>
        <w:t xml:space="preserve"> build is done, the NPM </w:t>
      </w:r>
      <w:r w:rsidR="008F4BEA">
        <w:t xml:space="preserve">broadens and </w:t>
      </w:r>
      <w:r>
        <w:t>installs any new components</w:t>
      </w:r>
      <w:r w:rsidR="001725C4">
        <w:t>,</w:t>
      </w:r>
      <w:r>
        <w:t xml:space="preserve"> executes the run build</w:t>
      </w:r>
      <w:r w:rsidR="001725C4">
        <w:t xml:space="preserve">, and </w:t>
      </w:r>
      <w:r>
        <w:t>creates a CloudFront invalidation that</w:t>
      </w:r>
      <w:r w:rsidR="001725C4">
        <w:t xml:space="preserve"> c</w:t>
      </w:r>
      <w:r w:rsidRPr="00581EDF">
        <w:t>lears the cache for CloudFront</w:t>
      </w:r>
      <w:r w:rsidR="001725C4">
        <w:t xml:space="preserve"> and d</w:t>
      </w:r>
      <w:r w:rsidRPr="00581EDF">
        <w:t>elivers the new site</w:t>
      </w:r>
      <w:r w:rsidR="001725C4">
        <w:t>.</w:t>
      </w:r>
    </w:p>
    <w:p w14:paraId="4E36E1F4" w14:textId="109BC908" w:rsidR="00CD793A" w:rsidRDefault="00A422B1" w:rsidP="004D5269">
      <w:pPr>
        <w:pStyle w:val="Graphic"/>
      </w:pPr>
      <w:r>
        <mc:AlternateContent>
          <mc:Choice Requires="wpg">
            <w:drawing>
              <wp:inline distT="0" distB="0" distL="0" distR="0" wp14:anchorId="437BE17E" wp14:editId="02867159">
                <wp:extent cx="5486400" cy="2701290"/>
                <wp:effectExtent l="0" t="0" r="0" b="3810"/>
                <wp:docPr id="1168232247" name="Group 11"/>
                <wp:cNvGraphicFramePr/>
                <a:graphic xmlns:a="http://schemas.openxmlformats.org/drawingml/2006/main">
                  <a:graphicData uri="http://schemas.microsoft.com/office/word/2010/wordprocessingGroup">
                    <wpg:wgp>
                      <wpg:cNvGrpSpPr/>
                      <wpg:grpSpPr>
                        <a:xfrm>
                          <a:off x="0" y="0"/>
                          <a:ext cx="5486400" cy="2701290"/>
                          <a:chOff x="0" y="0"/>
                          <a:chExt cx="5486400" cy="2701290"/>
                        </a:xfrm>
                      </wpg:grpSpPr>
                      <pic:pic xmlns:pic="http://schemas.openxmlformats.org/drawingml/2006/picture">
                        <pic:nvPicPr>
                          <pic:cNvPr id="1587839880" name="Picture 9" descr="A computer screen with many lines and text&#10;&#10;AI-generated content may be incorrect."/>
                          <pic:cNvPicPr preferRelativeResize="0">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2701290"/>
                          </a:xfrm>
                          <a:prstGeom prst="rect">
                            <a:avLst/>
                          </a:prstGeom>
                          <a:noFill/>
                          <a:ln>
                            <a:noFill/>
                          </a:ln>
                        </pic:spPr>
                      </pic:pic>
                      <wps:wsp>
                        <wps:cNvPr id="980608477" name="Rectangle 10"/>
                        <wps:cNvSpPr/>
                        <wps:spPr>
                          <a:xfrm>
                            <a:off x="1038225" y="1581150"/>
                            <a:ext cx="839913" cy="123825"/>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rto="http://schemas.microsoft.com/office/word/2006/arto">
            <w:pict>
              <v:group w14:anchorId="562A2C41" id="Group 11" o:spid="_x0000_s1026" style="width:6in;height:212.7pt;mso-position-horizontal-relative:char;mso-position-vertical-relative:line" coordsize="54864,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">
                <v:shape id="Picture 9" o:spid="_x0000_s1027" type="#_x0000_t75" alt="A computer screen with many lines and text&#10;&#10;AI-generated content may be incorrect." style="position:absolute;width:54864;height:27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">
                  <v:imagedata r:id="rId45" o:title="A computer screen with many lines and text&#10;&#10;AI-generated content may be incorrect"/>
                </v:shape>
                <v:rect id="Rectangle 10" o:spid="_x0000_s1028" style="position:absolute;left:10382;top:15811;width:8399;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" filled="f" strokecolor="#e00" strokeweight="1.75pt"/>
                <w10:anchorlock/>
              </v:group>
            </w:pict>
          </mc:Fallback>
        </mc:AlternateContent>
      </w:r>
    </w:p>
    <w:p w14:paraId="66A5A2A5" w14:textId="013BD921" w:rsidR="00FC09A3" w:rsidRDefault="0062065E" w:rsidP="004D5269">
      <w:pPr>
        <w:keepNext/>
      </w:pPr>
      <w:r>
        <w:t xml:space="preserve">Once the </w:t>
      </w:r>
      <w:r w:rsidR="00FC09A3" w:rsidRPr="004D5269">
        <w:rPr>
          <w:rStyle w:val="Button"/>
        </w:rPr>
        <w:t>BuildDev</w:t>
      </w:r>
      <w:r w:rsidR="00FC09A3">
        <w:t xml:space="preserve"> is deployed, the site is up and running with the new code. It then </w:t>
      </w:r>
      <w:r w:rsidR="00AB52DB">
        <w:t>requires</w:t>
      </w:r>
      <w:r w:rsidR="00FC09A3">
        <w:t xml:space="preserve"> a manual approval</w:t>
      </w:r>
      <w:r w:rsidR="004D0DC8">
        <w:t xml:space="preserve"> process</w:t>
      </w:r>
      <w:r w:rsidR="00FC09A3">
        <w:t>.</w:t>
      </w:r>
    </w:p>
    <w:p w14:paraId="28FD415D" w14:textId="48B5B208" w:rsidR="001725C4" w:rsidRDefault="001725C4" w:rsidP="004D5269">
      <w:pPr>
        <w:pStyle w:val="Graphic"/>
      </w:pPr>
      <w:r>
        <w:rPr>
          <w14:ligatures w14:val="none"/>
        </w:rPr>
        <mc:AlternateContent>
          <mc:Choice Requires="wpg">
            <w:drawing>
              <wp:inline distT="0" distB="0" distL="0" distR="0" wp14:anchorId="7D7BC521" wp14:editId="380A5D02">
                <wp:extent cx="5486400" cy="2701925"/>
                <wp:effectExtent l="0" t="0" r="0" b="3175"/>
                <wp:docPr id="1481488796" name="Group 12"/>
                <wp:cNvGraphicFramePr/>
                <a:graphic xmlns:a="http://schemas.openxmlformats.org/drawingml/2006/main">
                  <a:graphicData uri="http://schemas.microsoft.com/office/word/2010/wordprocessingGroup">
                    <wpg:wgp>
                      <wpg:cNvGrpSpPr/>
                      <wpg:grpSpPr>
                        <a:xfrm>
                          <a:off x="0" y="0"/>
                          <a:ext cx="5486400" cy="2701925"/>
                          <a:chOff x="0" y="0"/>
                          <a:chExt cx="5486400" cy="2701925"/>
                        </a:xfrm>
                      </wpg:grpSpPr>
                      <pic:pic xmlns:pic="http://schemas.openxmlformats.org/drawingml/2006/picture">
                        <pic:nvPicPr>
                          <pic:cNvPr id="1427462502" name="Picture 9" descr="A screenshot of a computer&#10;&#10;AI-generated content may be incorrect."/>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2701925"/>
                          </a:xfrm>
                          <a:prstGeom prst="rect">
                            <a:avLst/>
                          </a:prstGeom>
                          <a:noFill/>
                          <a:ln>
                            <a:noFill/>
                          </a:ln>
                        </pic:spPr>
                      </pic:pic>
                      <wps:wsp>
                        <wps:cNvPr id="567998419" name="Rectangle 10"/>
                        <wps:cNvSpPr/>
                        <wps:spPr>
                          <a:xfrm>
                            <a:off x="2390775" y="1085850"/>
                            <a:ext cx="896383" cy="644557"/>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rto="http://schemas.microsoft.com/office/word/2006/arto">
            <w:pict>
              <v:group w14:anchorId="0324BC49" id="Group 12" o:spid="_x0000_s1026" style="width:6in;height:212.75pt;mso-position-horizontal-relative:char;mso-position-vertical-relative:line" coordsize="54864,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">
                <v:shape id="Picture 9" o:spid="_x0000_s1027" type="#_x0000_t75" alt="A screenshot of a computer&#10;&#10;AI-generated content may be incorrect." style="position:absolute;width:54864;height:27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">
                  <v:imagedata r:id="rId43" o:title="A screenshot of a computer&#10;&#10;AI-generated content may be incorrect"/>
                </v:shape>
                <v:rect id="Rectangle 10" o:spid="_x0000_s1028" style="position:absolute;left:23907;top:10858;width:8964;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" filled="f" strokecolor="#e00" strokeweight="1.75pt"/>
                <w10:anchorlock/>
              </v:group>
            </w:pict>
          </mc:Fallback>
        </mc:AlternateContent>
      </w:r>
    </w:p>
    <w:p w14:paraId="11D9A585" w14:textId="52EA568F" w:rsidR="000E3C5A" w:rsidRDefault="001B3E22" w:rsidP="006B7931">
      <w:pPr>
        <w:keepNext/>
      </w:pPr>
      <w:r>
        <w:t xml:space="preserve">A team member </w:t>
      </w:r>
      <w:r w:rsidR="00551DBB">
        <w:t xml:space="preserve">must </w:t>
      </w:r>
      <w:r w:rsidR="00E1244B">
        <w:t xml:space="preserve">access </w:t>
      </w:r>
      <w:r w:rsidR="00B7114D">
        <w:t>the new code</w:t>
      </w:r>
      <w:r w:rsidR="00E1244B">
        <w:t xml:space="preserve"> review and approval process via the pipeline interface</w:t>
      </w:r>
      <w:r w:rsidR="004A6AB0">
        <w:t xml:space="preserve"> to </w:t>
      </w:r>
      <w:r w:rsidR="00602FB4">
        <w:t>confirm the new code meets their approval</w:t>
      </w:r>
      <w:r w:rsidR="00B7114D">
        <w:t>.</w:t>
      </w:r>
    </w:p>
    <w:p w14:paraId="39EE50B5" w14:textId="173727B8" w:rsidR="00984261" w:rsidRDefault="0041004B" w:rsidP="004D5269">
      <w:pPr>
        <w:pStyle w:val="Graphic"/>
      </w:pPr>
      <w:r w:rsidRPr="0041004B">
        <w:drawing>
          <wp:inline distT="0" distB="0" distL="0" distR="0" wp14:anchorId="0E40C8E0" wp14:editId="6D31FA82">
            <wp:extent cx="5486400" cy="2706624"/>
            <wp:effectExtent l="0" t="0" r="0" b="0"/>
            <wp:docPr id="46268515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85157" name="Picture 16"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706624"/>
                    </a:xfrm>
                    <a:prstGeom prst="rect">
                      <a:avLst/>
                    </a:prstGeom>
                    <a:noFill/>
                    <a:ln>
                      <a:noFill/>
                    </a:ln>
                  </pic:spPr>
                </pic:pic>
              </a:graphicData>
            </a:graphic>
          </wp:inline>
        </w:drawing>
      </w:r>
    </w:p>
    <w:p w14:paraId="2142DD73" w14:textId="0D4B1943" w:rsidR="00984261" w:rsidRDefault="00F2666F" w:rsidP="004D5269">
      <w:pPr>
        <w:keepNext/>
      </w:pPr>
      <w:r>
        <w:t xml:space="preserve">After </w:t>
      </w:r>
      <w:r w:rsidR="00B74E4A" w:rsidRPr="004D5269">
        <w:rPr>
          <w:rStyle w:val="Button"/>
        </w:rPr>
        <w:t>M</w:t>
      </w:r>
      <w:r w:rsidRPr="004D5269">
        <w:rPr>
          <w:rStyle w:val="Button"/>
        </w:rPr>
        <w:t>anual</w:t>
      </w:r>
      <w:r w:rsidR="00B74E4A" w:rsidRPr="004D5269">
        <w:rPr>
          <w:rStyle w:val="Button"/>
        </w:rPr>
        <w:t>-Approval</w:t>
      </w:r>
      <w:r w:rsidR="00B74E4A">
        <w:t xml:space="preserve"> is</w:t>
      </w:r>
      <w:r w:rsidR="00740122">
        <w:t xml:space="preserve"> confirmed, the pipeline progresses to</w:t>
      </w:r>
      <w:r w:rsidRPr="00F2666F">
        <w:t xml:space="preserve"> the next stage</w:t>
      </w:r>
      <w:r w:rsidR="00257CE2">
        <w:t xml:space="preserve"> </w:t>
      </w:r>
      <w:r w:rsidR="00417BFF">
        <w:t xml:space="preserve">- </w:t>
      </w:r>
      <w:r w:rsidR="00AC6BC8" w:rsidRPr="00691ECC">
        <w:rPr>
          <w:rStyle w:val="Button"/>
        </w:rPr>
        <w:t>Build-Internal-CPUC-Test</w:t>
      </w:r>
      <w:r w:rsidR="00AC6BC8">
        <w:t>.</w:t>
      </w:r>
    </w:p>
    <w:p w14:paraId="6A31353E" w14:textId="39FB82C7" w:rsidR="00B7114D" w:rsidRDefault="001B03CB" w:rsidP="004D5269">
      <w:pPr>
        <w:pStyle w:val="Graphic"/>
      </w:pPr>
      <w:r>
        <w:rPr>
          <w14:ligatures w14:val="none"/>
        </w:rPr>
        <mc:AlternateContent>
          <mc:Choice Requires="wpg">
            <w:drawing>
              <wp:inline distT="0" distB="0" distL="0" distR="0" wp14:anchorId="3276451C" wp14:editId="61D9AD9F">
                <wp:extent cx="5486400" cy="2701925"/>
                <wp:effectExtent l="0" t="0" r="0" b="3175"/>
                <wp:docPr id="959378690" name="Group 17"/>
                <wp:cNvGraphicFramePr/>
                <a:graphic xmlns:a="http://schemas.openxmlformats.org/drawingml/2006/main">
                  <a:graphicData uri="http://schemas.microsoft.com/office/word/2010/wordprocessingGroup">
                    <wpg:wgp>
                      <wpg:cNvGrpSpPr/>
                      <wpg:grpSpPr>
                        <a:xfrm>
                          <a:off x="0" y="0"/>
                          <a:ext cx="5486400" cy="2701925"/>
                          <a:chOff x="0" y="0"/>
                          <a:chExt cx="5486400" cy="2701925"/>
                        </a:xfrm>
                      </wpg:grpSpPr>
                      <pic:pic xmlns:pic="http://schemas.openxmlformats.org/drawingml/2006/picture">
                        <pic:nvPicPr>
                          <pic:cNvPr id="1243872089" name="Picture 9" descr="A screenshot of a computer&#10;&#10;AI-generated content may be incorrect."/>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2701925"/>
                          </a:xfrm>
                          <a:prstGeom prst="rect">
                            <a:avLst/>
                          </a:prstGeom>
                          <a:noFill/>
                          <a:ln>
                            <a:noFill/>
                          </a:ln>
                        </pic:spPr>
                      </pic:pic>
                      <wps:wsp>
                        <wps:cNvPr id="1315860858" name="Rectangle 10"/>
                        <wps:cNvSpPr/>
                        <wps:spPr>
                          <a:xfrm>
                            <a:off x="3360420" y="1120140"/>
                            <a:ext cx="896383" cy="644557"/>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rto="http://schemas.microsoft.com/office/word/2006/arto">
            <w:pict>
              <v:group w14:anchorId="728770C6" id="Group 17" o:spid="_x0000_s1026" style="width:6in;height:212.75pt;mso-position-horizontal-relative:char;mso-position-vertical-relative:line" coordsize="54864,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">
                <v:shape id="Picture 9" o:spid="_x0000_s1027" type="#_x0000_t75" alt="A screenshot of a computer&#10;&#10;AI-generated content may be incorrect." style="position:absolute;width:54864;height:27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">
                  <v:imagedata r:id="rId43" o:title="A screenshot of a computer&#10;&#10;AI-generated content may be incorrect"/>
                </v:shape>
                <v:rect id="Rectangle 10" o:spid="_x0000_s1028" style="position:absolute;left:33604;top:11201;width:8964;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" filled="f" strokecolor="#e00" strokeweight="1.75pt"/>
                <w10:anchorlock/>
              </v:group>
            </w:pict>
          </mc:Fallback>
        </mc:AlternateContent>
      </w:r>
    </w:p>
    <w:p w14:paraId="1E67D5E2" w14:textId="05CB6701" w:rsidR="00FE114D" w:rsidRDefault="00A62692" w:rsidP="000322FD">
      <w:pPr>
        <w:keepNext/>
      </w:pPr>
      <w:r w:rsidRPr="00691ECC">
        <w:rPr>
          <w:rStyle w:val="Button"/>
        </w:rPr>
        <w:t>Build-Internal-CPUC-Test</w:t>
      </w:r>
      <w:r>
        <w:t xml:space="preserve"> i</w:t>
      </w:r>
      <w:r w:rsidR="00FE114D">
        <w:t xml:space="preserve">s </w:t>
      </w:r>
      <w:r w:rsidR="00450CCB">
        <w:t>now</w:t>
      </w:r>
      <w:r w:rsidR="00BE247F">
        <w:t xml:space="preserve"> controlled via </w:t>
      </w:r>
      <w:r w:rsidR="0053233C">
        <w:t xml:space="preserve">the </w:t>
      </w:r>
      <w:r w:rsidR="003C7DEE">
        <w:t>buildspec-int-test</w:t>
      </w:r>
      <w:r w:rsidR="00BE247F">
        <w:t xml:space="preserve">.yml </w:t>
      </w:r>
      <w:r w:rsidR="003078FB">
        <w:t>file and</w:t>
      </w:r>
      <w:r w:rsidR="00BE247F">
        <w:t xml:space="preserve"> is usually </w:t>
      </w:r>
      <w:r w:rsidR="003A4E89">
        <w:t xml:space="preserve">configured </w:t>
      </w:r>
      <w:r w:rsidR="00BE247F">
        <w:t>very similar</w:t>
      </w:r>
      <w:r w:rsidR="003A4E89">
        <w:t>ly</w:t>
      </w:r>
      <w:r w:rsidR="00BE247F">
        <w:t xml:space="preserve"> to the </w:t>
      </w:r>
      <w:r w:rsidR="004C4015">
        <w:t xml:space="preserve">previous </w:t>
      </w:r>
      <w:r w:rsidR="004C4015" w:rsidRPr="004D5269">
        <w:rPr>
          <w:rStyle w:val="Button"/>
        </w:rPr>
        <w:t>Build-Dev</w:t>
      </w:r>
      <w:r w:rsidR="004C4015">
        <w:t xml:space="preserve"> test</w:t>
      </w:r>
      <w:r w:rsidR="00C6350A">
        <w:t xml:space="preserve">. </w:t>
      </w:r>
      <w:r w:rsidR="00702FD3">
        <w:t>An</w:t>
      </w:r>
      <w:r w:rsidR="00E03F9B">
        <w:t xml:space="preserve"> </w:t>
      </w:r>
      <w:r w:rsidR="004C4015">
        <w:t xml:space="preserve">exception </w:t>
      </w:r>
      <w:r w:rsidR="00702FD3">
        <w:t>would be this code references a</w:t>
      </w:r>
      <w:r w:rsidR="004C4015">
        <w:t xml:space="preserve"> </w:t>
      </w:r>
      <w:r w:rsidR="00E03F9B">
        <w:t xml:space="preserve">different </w:t>
      </w:r>
      <w:r w:rsidR="00C6350A">
        <w:t xml:space="preserve">variables </w:t>
      </w:r>
      <w:r w:rsidR="00702FD3">
        <w:t>file for the test</w:t>
      </w:r>
      <w:r w:rsidR="00FE114D">
        <w:t>.</w:t>
      </w:r>
    </w:p>
    <w:p w14:paraId="19AD9691" w14:textId="4387F241" w:rsidR="000322FD" w:rsidRPr="00581EDF" w:rsidRDefault="009A609E" w:rsidP="004D5269">
      <w:pPr>
        <w:keepNext/>
      </w:pPr>
      <w:r>
        <w:t>As in the earlier test,</w:t>
      </w:r>
      <w:r w:rsidR="000322FD">
        <w:t xml:space="preserve"> </w:t>
      </w:r>
      <w:r w:rsidR="003A4E89">
        <w:t>e</w:t>
      </w:r>
      <w:r w:rsidR="000322FD">
        <w:t xml:space="preserve">ssential actions </w:t>
      </w:r>
      <w:r w:rsidR="0034126C">
        <w:t>o</w:t>
      </w:r>
      <w:r w:rsidR="000322FD">
        <w:t xml:space="preserve">nce the </w:t>
      </w:r>
      <w:r w:rsidR="00B4234E">
        <w:t>Terraform</w:t>
      </w:r>
      <w:r w:rsidR="000322FD">
        <w:t xml:space="preserve"> build is done, the NPM broadens and installs any new components, executes the run build, and creates a CloudFront invalidation that c</w:t>
      </w:r>
      <w:r w:rsidR="000322FD" w:rsidRPr="00581EDF">
        <w:t>lears the cache for CloudFront</w:t>
      </w:r>
      <w:r w:rsidR="000322FD">
        <w:t xml:space="preserve"> and d</w:t>
      </w:r>
      <w:r w:rsidR="000322FD" w:rsidRPr="00581EDF">
        <w:t>elivers the new site</w:t>
      </w:r>
      <w:r w:rsidR="000322FD">
        <w:t>.</w:t>
      </w:r>
    </w:p>
    <w:p w14:paraId="5FF7A1F7" w14:textId="1E6AD44B" w:rsidR="00FE7366" w:rsidRDefault="000F7DC9" w:rsidP="004D5269">
      <w:pPr>
        <w:pStyle w:val="Graphic"/>
      </w:pPr>
      <w:r>
        <w:rPr>
          <w14:ligatures w14:val="none"/>
        </w:rPr>
        <mc:AlternateContent>
          <mc:Choice Requires="wpg">
            <w:drawing>
              <wp:inline distT="0" distB="0" distL="0" distR="0" wp14:anchorId="035F043C" wp14:editId="6F32341B">
                <wp:extent cx="5486400" cy="2743200"/>
                <wp:effectExtent l="0" t="0" r="0" b="0"/>
                <wp:docPr id="312648564" name="Group 23"/>
                <wp:cNvGraphicFramePr/>
                <a:graphic xmlns:a="http://schemas.openxmlformats.org/drawingml/2006/main">
                  <a:graphicData uri="http://schemas.microsoft.com/office/word/2010/wordprocessingGroup">
                    <wpg:wgp>
                      <wpg:cNvGrpSpPr/>
                      <wpg:grpSpPr>
                        <a:xfrm>
                          <a:off x="0" y="0"/>
                          <a:ext cx="5486400" cy="2743200"/>
                          <a:chOff x="0" y="0"/>
                          <a:chExt cx="5486400" cy="2743200"/>
                        </a:xfrm>
                      </wpg:grpSpPr>
                      <pic:pic xmlns:pic="http://schemas.openxmlformats.org/drawingml/2006/picture">
                        <pic:nvPicPr>
                          <pic:cNvPr id="1901264733" name="Picture 20" descr="A screen shot of a computer program&#10;&#10;AI-generated content may be incorrect."/>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wpg:grpSp>
                        <wpg:cNvPr id="92124877" name="Group 22"/>
                        <wpg:cNvGrpSpPr/>
                        <wpg:grpSpPr>
                          <a:xfrm>
                            <a:off x="148390" y="1528011"/>
                            <a:ext cx="3424011" cy="423001"/>
                            <a:chOff x="0" y="0"/>
                            <a:chExt cx="3424011" cy="423001"/>
                          </a:xfrm>
                        </wpg:grpSpPr>
                        <wps:wsp>
                          <wps:cNvPr id="663771762" name="Rectangle 10"/>
                          <wps:cNvSpPr/>
                          <wps:spPr>
                            <a:xfrm>
                              <a:off x="0" y="315686"/>
                              <a:ext cx="737870" cy="107315"/>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67775" name="Rectangle 10"/>
                          <wps:cNvSpPr/>
                          <wps:spPr>
                            <a:xfrm>
                              <a:off x="1103086" y="0"/>
                              <a:ext cx="2320925" cy="107315"/>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xmlns:arto="http://schemas.microsoft.com/office/word/2006/arto">
            <w:pict>
              <v:group w14:anchorId="734BD103" id="Group 23" o:spid="_x0000_s1026" style="width:6in;height:3in;mso-position-horizontal-relative:char;mso-position-vertical-relative:line" coordsize="54864,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">
                <v:shape id="Picture 20" o:spid="_x0000_s1027" type="#_x0000_t75" alt="A screen shot of a computer program&#10;&#10;AI-generated content may be incorrect." style="position:absolute;width:54864;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">
                  <v:imagedata r:id="rId48" o:title="A screen shot of a computer program&#10;&#10;AI-generated content may be incorrect"/>
                </v:shape>
                <v:group id="Group 22" o:spid="_x0000_s1028" style="position:absolute;left:1483;top:15280;width:34241;height:4230" coordsize="34240,4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">
                  <v:rect id="Rectangle 10" o:spid="_x0000_s1029" style="position:absolute;top:3156;width:7378;height: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" filled="f" strokecolor="#e00" strokeweight="1.75pt"/>
                  <v:rect id="Rectangle 10" o:spid="_x0000_s1030" style="position:absolute;left:11030;width:2321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" filled="f" strokecolor="#e00" strokeweight="1.75pt"/>
                </v:group>
                <w10:anchorlock/>
              </v:group>
            </w:pict>
          </mc:Fallback>
        </mc:AlternateContent>
      </w:r>
    </w:p>
    <w:p w14:paraId="6C6E9ABC" w14:textId="22DB013A" w:rsidR="00F75A6E" w:rsidRDefault="00E57DCE" w:rsidP="004D5269">
      <w:pPr>
        <w:keepNext/>
      </w:pPr>
      <w:r>
        <w:t>After the invalidation is created</w:t>
      </w:r>
      <w:r w:rsidR="00F75A6E">
        <w:t>, the pipeline progresses to</w:t>
      </w:r>
      <w:r w:rsidR="00F75A6E" w:rsidRPr="00F2666F">
        <w:t xml:space="preserve"> the next </w:t>
      </w:r>
      <w:r w:rsidR="00647115">
        <w:t xml:space="preserve">pipeline </w:t>
      </w:r>
      <w:r w:rsidR="00F75A6E" w:rsidRPr="00F2666F">
        <w:t>stage</w:t>
      </w:r>
      <w:r w:rsidR="00F75A6E">
        <w:t xml:space="preserve"> </w:t>
      </w:r>
      <w:r w:rsidR="00536B2D">
        <w:t>-</w:t>
      </w:r>
      <w:r w:rsidR="00F75A6E">
        <w:t xml:space="preserve"> </w:t>
      </w:r>
      <w:r w:rsidR="00647115">
        <w:rPr>
          <w:rStyle w:val="Button"/>
        </w:rPr>
        <w:t>Manual-Approval</w:t>
      </w:r>
      <w:r w:rsidR="00F75A6E" w:rsidRPr="00691ECC">
        <w:rPr>
          <w:rStyle w:val="Button"/>
        </w:rPr>
        <w:t>-Tes</w:t>
      </w:r>
      <w:r w:rsidR="00647115">
        <w:rPr>
          <w:rStyle w:val="Button"/>
        </w:rPr>
        <w:t>ting</w:t>
      </w:r>
      <w:r w:rsidR="00F75A6E">
        <w:t>.</w:t>
      </w:r>
      <w:r w:rsidR="0034095C">
        <w:t xml:space="preserve"> The resulting build</w:t>
      </w:r>
      <w:r w:rsidR="00B96F8B">
        <w:t xml:space="preserve"> will again require manual approval from a team member.</w:t>
      </w:r>
    </w:p>
    <w:p w14:paraId="6A3305C5" w14:textId="77777777" w:rsidR="00F75A6E" w:rsidRDefault="00F75A6E" w:rsidP="00F75A6E">
      <w:pPr>
        <w:pStyle w:val="Graphic"/>
      </w:pPr>
      <w:r>
        <w:rPr>
          <w14:ligatures w14:val="none"/>
        </w:rPr>
        <mc:AlternateContent>
          <mc:Choice Requires="wpg">
            <w:drawing>
              <wp:inline distT="0" distB="0" distL="0" distR="0" wp14:anchorId="427150ED" wp14:editId="3E428ED9">
                <wp:extent cx="5486400" cy="2701925"/>
                <wp:effectExtent l="0" t="0" r="0" b="3175"/>
                <wp:docPr id="1434705424" name="Group 17"/>
                <wp:cNvGraphicFramePr/>
                <a:graphic xmlns:a="http://schemas.openxmlformats.org/drawingml/2006/main">
                  <a:graphicData uri="http://schemas.microsoft.com/office/word/2010/wordprocessingGroup">
                    <wpg:wgp>
                      <wpg:cNvGrpSpPr/>
                      <wpg:grpSpPr>
                        <a:xfrm>
                          <a:off x="0" y="0"/>
                          <a:ext cx="5486400" cy="2701925"/>
                          <a:chOff x="0" y="0"/>
                          <a:chExt cx="5486400" cy="2701925"/>
                        </a:xfrm>
                      </wpg:grpSpPr>
                      <pic:pic xmlns:pic="http://schemas.openxmlformats.org/drawingml/2006/picture">
                        <pic:nvPicPr>
                          <pic:cNvPr id="1345911649" name="Picture 9" descr="A screenshot of a computer&#10;&#10;AI-generated content may be incorrect."/>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2701925"/>
                          </a:xfrm>
                          <a:prstGeom prst="rect">
                            <a:avLst/>
                          </a:prstGeom>
                          <a:noFill/>
                          <a:ln>
                            <a:noFill/>
                          </a:ln>
                        </pic:spPr>
                      </pic:pic>
                      <wps:wsp>
                        <wps:cNvPr id="2055581348" name="Rectangle 10"/>
                        <wps:cNvSpPr/>
                        <wps:spPr>
                          <a:xfrm>
                            <a:off x="4335780" y="1120140"/>
                            <a:ext cx="896383" cy="644557"/>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rto="http://schemas.microsoft.com/office/word/2006/arto">
            <w:pict>
              <v:group w14:anchorId="478978AB" id="Group 17" o:spid="_x0000_s1026" style="width:6in;height:212.75pt;mso-position-horizontal-relative:char;mso-position-vertical-relative:line" coordsize="54864,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">
                <v:shape id="Picture 9" o:spid="_x0000_s1027" type="#_x0000_t75" alt="A screenshot of a computer&#10;&#10;AI-generated content may be incorrect." style="position:absolute;width:54864;height:27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">
                  <v:imagedata r:id="rId43" o:title="A screenshot of a computer&#10;&#10;AI-generated content may be incorrect"/>
                </v:shape>
                <v:rect id="Rectangle 10" o:spid="_x0000_s1028" style="position:absolute;left:43357;top:11201;width:8964;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" filled="f" strokecolor="#e00" strokeweight="1.75pt"/>
                <w10:anchorlock/>
              </v:group>
            </w:pict>
          </mc:Fallback>
        </mc:AlternateContent>
      </w:r>
    </w:p>
    <w:p w14:paraId="709A5AA4" w14:textId="46CAC5F7" w:rsidR="002202F1" w:rsidRDefault="005D6D85" w:rsidP="004D5269">
      <w:pPr>
        <w:keepNext/>
      </w:pPr>
      <w:r>
        <w:t xml:space="preserve">This </w:t>
      </w:r>
      <w:r w:rsidR="00142DC0">
        <w:t xml:space="preserve">approval </w:t>
      </w:r>
      <w:r w:rsidR="00B07100">
        <w:t xml:space="preserve">confirmation </w:t>
      </w:r>
      <w:r w:rsidR="00142DC0">
        <w:t>initiates</w:t>
      </w:r>
      <w:r w:rsidR="00C62CF0">
        <w:t xml:space="preserve"> the </w:t>
      </w:r>
      <w:r w:rsidR="001C7979">
        <w:t>next</w:t>
      </w:r>
      <w:r w:rsidR="00C62CF0">
        <w:t xml:space="preserve"> pipeline element </w:t>
      </w:r>
      <w:r w:rsidR="00536B2D">
        <w:t>-</w:t>
      </w:r>
      <w:r w:rsidR="00C62CF0">
        <w:t xml:space="preserve"> </w:t>
      </w:r>
      <w:r w:rsidR="00C62CF0" w:rsidRPr="004D5269">
        <w:rPr>
          <w:rStyle w:val="Button"/>
        </w:rPr>
        <w:t>Build-Test</w:t>
      </w:r>
      <w:r w:rsidR="00B329B0">
        <w:t xml:space="preserve"> </w:t>
      </w:r>
      <w:r w:rsidR="00B07100">
        <w:t>a</w:t>
      </w:r>
      <w:r w:rsidR="00C3550E">
        <w:t xml:space="preserve">nd there is </w:t>
      </w:r>
      <w:r w:rsidR="00B07100">
        <w:t xml:space="preserve">another build process. </w:t>
      </w:r>
      <w:r w:rsidR="00B329B0">
        <w:t xml:space="preserve">At this </w:t>
      </w:r>
      <w:r w:rsidR="003E4CD2">
        <w:t>point,</w:t>
      </w:r>
      <w:r w:rsidR="00B329B0">
        <w:t xml:space="preserve"> the site is up and running</w:t>
      </w:r>
      <w:r w:rsidR="00C3550E">
        <w:t xml:space="preserve"> </w:t>
      </w:r>
      <w:r w:rsidR="00445289">
        <w:t xml:space="preserve">in the </w:t>
      </w:r>
      <w:r w:rsidR="002B2248">
        <w:t>dev</w:t>
      </w:r>
      <w:r w:rsidR="00445289">
        <w:t xml:space="preserve"> environment.</w:t>
      </w:r>
    </w:p>
    <w:p w14:paraId="4348C609" w14:textId="06C7BABE" w:rsidR="002202F1" w:rsidRDefault="00BA2230" w:rsidP="004D5269">
      <w:pPr>
        <w:pStyle w:val="Graphic"/>
      </w:pPr>
      <w:r>
        <w:rPr>
          <w14:ligatures w14:val="none"/>
        </w:rPr>
        <mc:AlternateContent>
          <mc:Choice Requires="wpg">
            <w:drawing>
              <wp:inline distT="0" distB="0" distL="0" distR="0" wp14:anchorId="3753CF82" wp14:editId="0CED6B13">
                <wp:extent cx="5486400" cy="2706370"/>
                <wp:effectExtent l="0" t="0" r="0" b="0"/>
                <wp:docPr id="354177540" name="Group 25"/>
                <wp:cNvGraphicFramePr/>
                <a:graphic xmlns:a="http://schemas.openxmlformats.org/drawingml/2006/main">
                  <a:graphicData uri="http://schemas.microsoft.com/office/word/2010/wordprocessingGroup">
                    <wpg:wgp>
                      <wpg:cNvGrpSpPr/>
                      <wpg:grpSpPr>
                        <a:xfrm>
                          <a:off x="0" y="0"/>
                          <a:ext cx="5486400" cy="2706370"/>
                          <a:chOff x="0" y="0"/>
                          <a:chExt cx="5486400" cy="2706370"/>
                        </a:xfrm>
                      </wpg:grpSpPr>
                      <pic:pic xmlns:pic="http://schemas.openxmlformats.org/drawingml/2006/picture">
                        <pic:nvPicPr>
                          <pic:cNvPr id="1922954267" name="Picture 24"/>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2706370"/>
                          </a:xfrm>
                          <a:prstGeom prst="rect">
                            <a:avLst/>
                          </a:prstGeom>
                          <a:noFill/>
                          <a:ln>
                            <a:noFill/>
                          </a:ln>
                        </pic:spPr>
                      </pic:pic>
                      <wps:wsp>
                        <wps:cNvPr id="1353589868" name="Rectangle 10"/>
                        <wps:cNvSpPr/>
                        <wps:spPr>
                          <a:xfrm>
                            <a:off x="4358640" y="693420"/>
                            <a:ext cx="896383" cy="644557"/>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rto="http://schemas.microsoft.com/office/word/2006/arto">
            <w:pict>
              <v:group w14:anchorId="49416914" id="Group 25" o:spid="_x0000_s1026" style="width:6in;height:213.1pt;mso-position-horizontal-relative:char;mso-position-vertical-relative:line" coordsize="54864,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">
                <v:shape id="Picture 24" o:spid="_x0000_s1027" type="#_x0000_t75" style="position:absolute;width:54864;height:27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">
                  <v:imagedata r:id="rId50" o:title=""/>
                </v:shape>
                <v:rect id="Rectangle 10" o:spid="_x0000_s1028" style="position:absolute;left:43586;top:6934;width:8964;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" filled="f" strokecolor="#e00" strokeweight="1.75pt"/>
                <w10:anchorlock/>
              </v:group>
            </w:pict>
          </mc:Fallback>
        </mc:AlternateContent>
      </w:r>
    </w:p>
    <w:p w14:paraId="350F435A" w14:textId="77777777" w:rsidR="00705FDA" w:rsidRDefault="005D2057" w:rsidP="004D5269">
      <w:pPr>
        <w:pStyle w:val="Heading2"/>
        <w:keepNext/>
      </w:pPr>
      <w:bookmarkStart w:id="26" w:name="_Toc201681231"/>
      <w:r>
        <w:t xml:space="preserve">The </w:t>
      </w:r>
      <w:r w:rsidR="00705FDA">
        <w:t>Production Pipeline</w:t>
      </w:r>
      <w:bookmarkEnd w:id="26"/>
    </w:p>
    <w:p w14:paraId="041D6A10" w14:textId="7D08A3E2" w:rsidR="00A210AD" w:rsidRDefault="00A210AD" w:rsidP="00DE0BEB">
      <w:pPr>
        <w:pStyle w:val="Heading3"/>
      </w:pPr>
      <w:r>
        <w:t>Pipeline</w:t>
      </w:r>
      <w:r w:rsidR="00C75756">
        <w:t xml:space="preserve"> </w:t>
      </w:r>
      <w:r w:rsidR="00280C88">
        <w:t>Locations</w:t>
      </w:r>
    </w:p>
    <w:p w14:paraId="19AC2D52" w14:textId="1575F023" w:rsidR="00315DCC" w:rsidRDefault="002E4E90" w:rsidP="004D5269">
      <w:pPr>
        <w:keepNext/>
      </w:pPr>
      <w:r w:rsidRPr="002E4E90">
        <w:t xml:space="preserve"> </w:t>
      </w:r>
      <w:r>
        <w:t>The following are the a</w:t>
      </w:r>
      <w:r w:rsidR="00435F64">
        <w:t>ccount and location details for</w:t>
      </w:r>
      <w:r w:rsidR="00315DCC">
        <w:t xml:space="preserve"> </w:t>
      </w:r>
      <w:r w:rsidR="00FB2DC8">
        <w:t xml:space="preserve">both </w:t>
      </w:r>
      <w:r w:rsidR="00833C53">
        <w:t>CPUC site</w:t>
      </w:r>
      <w:r w:rsidR="00B71674">
        <w:t>s</w:t>
      </w:r>
      <w:r w:rsidR="00FD40B9">
        <w:t>’</w:t>
      </w:r>
      <w:r w:rsidR="00833C53">
        <w:t xml:space="preserve"> </w:t>
      </w:r>
      <w:r w:rsidR="00276567" w:rsidRPr="00DE0BEB">
        <w:rPr>
          <w:b/>
          <w:bCs/>
        </w:rPr>
        <w:t>production pipelines</w:t>
      </w:r>
      <w:r w:rsidR="00315DCC">
        <w:t>:</w:t>
      </w:r>
    </w:p>
    <w:p w14:paraId="7F1C1A2B" w14:textId="2FF9D1D1" w:rsidR="00315DCC" w:rsidRPr="00315DCC" w:rsidRDefault="00315DCC" w:rsidP="00DE0BEB">
      <w:pPr>
        <w:pStyle w:val="ListBullet"/>
      </w:pPr>
      <w:r w:rsidRPr="00DE0BEB">
        <w:rPr>
          <w:b/>
          <w:bCs/>
        </w:rPr>
        <w:t>RPSD-PROD_Cpuc-Rps-pipeline</w:t>
      </w:r>
      <w:r w:rsidRPr="00315DCC">
        <w:t xml:space="preserve"> (PRODUCTION) (AWS: 025066257111)</w:t>
      </w:r>
    </w:p>
    <w:p w14:paraId="7424D236" w14:textId="18F7C4D3" w:rsidR="00315DCC" w:rsidRPr="00315DCC" w:rsidRDefault="00554D5F" w:rsidP="00DE0BEB">
      <w:pPr>
        <w:pStyle w:val="ListBullet2"/>
      </w:pPr>
      <w:r w:rsidRPr="00DE0BEB">
        <w:rPr>
          <w:b/>
          <w:bCs/>
        </w:rPr>
        <w:t>Production Database s</w:t>
      </w:r>
      <w:r w:rsidR="00315DCC" w:rsidRPr="00DE0BEB">
        <w:rPr>
          <w:b/>
          <w:bCs/>
        </w:rPr>
        <w:t>ite</w:t>
      </w:r>
      <w:r w:rsidR="00FB619D">
        <w:t>:</w:t>
      </w:r>
    </w:p>
    <w:p w14:paraId="6E5EFE0F" w14:textId="360CCC37" w:rsidR="00B118D1" w:rsidRPr="00B118D1" w:rsidRDefault="00215D4C" w:rsidP="00DE0BEB">
      <w:pPr>
        <w:pStyle w:val="ListBullet3"/>
      </w:pPr>
      <w:hyperlink r:id="rId51" w:history="1">
        <w:r w:rsidR="00B118D1" w:rsidRPr="00215D4C">
          <w:rPr>
            <w:rStyle w:val="Hyperlink"/>
          </w:rPr>
          <w:t>p3rpsd.cpuc.ca.gov</w:t>
        </w:r>
      </w:hyperlink>
      <w:r w:rsidR="00B118D1" w:rsidRPr="00B118D1">
        <w:t xml:space="preserve"> (rps</w:t>
      </w:r>
      <w:r w:rsidR="00B118D1" w:rsidRPr="00DE0BEB">
        <w:t>d-stage</w:t>
      </w:r>
      <w:r w:rsidR="00B118D1">
        <w:t>)</w:t>
      </w:r>
    </w:p>
    <w:p w14:paraId="4D45789D" w14:textId="02CE10E4" w:rsidR="00B118D1" w:rsidRDefault="00215D4C" w:rsidP="00DE0BEB">
      <w:pPr>
        <w:pStyle w:val="ListBullet3"/>
      </w:pPr>
      <w:hyperlink r:id="rId52" w:history="1">
        <w:r w:rsidR="00B118D1" w:rsidRPr="00215D4C">
          <w:rPr>
            <w:rStyle w:val="Hyperlink"/>
          </w:rPr>
          <w:t>rpsd.cpuc.ca.gov</w:t>
        </w:r>
      </w:hyperlink>
      <w:r w:rsidR="00B118D1">
        <w:t xml:space="preserve"> (rpsd-prod)</w:t>
      </w:r>
    </w:p>
    <w:p w14:paraId="43A165B7" w14:textId="2663523B" w:rsidR="00315DCC" w:rsidRPr="00315DCC" w:rsidRDefault="00315DCC" w:rsidP="00DE0BEB">
      <w:pPr>
        <w:pStyle w:val="ListBullet"/>
      </w:pPr>
      <w:r w:rsidRPr="00DE0BEB">
        <w:rPr>
          <w:b/>
          <w:bCs/>
        </w:rPr>
        <w:t>RPS-PublicSite-Deploy-Pipeline</w:t>
      </w:r>
      <w:r w:rsidRPr="00315DCC">
        <w:t xml:space="preserve"> (PRODUCTION) (AWS: 025066257111)</w:t>
      </w:r>
    </w:p>
    <w:p w14:paraId="21C80050" w14:textId="4B566911" w:rsidR="00315DCC" w:rsidRPr="00315DCC" w:rsidRDefault="00554D5F" w:rsidP="00DE0BEB">
      <w:pPr>
        <w:pStyle w:val="ListBullet2"/>
      </w:pPr>
      <w:r w:rsidRPr="00DE0BEB">
        <w:rPr>
          <w:b/>
          <w:bCs/>
        </w:rPr>
        <w:t>Production Public s</w:t>
      </w:r>
      <w:r w:rsidR="00315DCC" w:rsidRPr="00DE0BEB">
        <w:rPr>
          <w:b/>
          <w:bCs/>
        </w:rPr>
        <w:t>ite</w:t>
      </w:r>
      <w:r w:rsidR="003C7721">
        <w:t>:</w:t>
      </w:r>
    </w:p>
    <w:p w14:paraId="52D29CAF" w14:textId="3A429E34" w:rsidR="00B118D1" w:rsidRDefault="00491C46" w:rsidP="00DE0BEB">
      <w:pPr>
        <w:pStyle w:val="ListBullet3"/>
      </w:pPr>
      <w:hyperlink r:id="rId53" w:history="1">
        <w:r w:rsidR="00B118D1" w:rsidRPr="00491C46">
          <w:rPr>
            <w:rStyle w:val="Hyperlink"/>
          </w:rPr>
          <w:t>p</w:t>
        </w:r>
        <w:r w:rsidR="008161E5" w:rsidRPr="00491C46">
          <w:rPr>
            <w:rStyle w:val="Hyperlink"/>
          </w:rPr>
          <w:t>3</w:t>
        </w:r>
        <w:r w:rsidR="00B118D1" w:rsidRPr="00491C46">
          <w:rPr>
            <w:rStyle w:val="Hyperlink"/>
          </w:rPr>
          <w:t>rpsdata.cpuc.ca.gov</w:t>
        </w:r>
      </w:hyperlink>
      <w:r w:rsidR="00B118D1">
        <w:t xml:space="preserve"> (rps-publicsite-</w:t>
      </w:r>
      <w:r w:rsidR="008161E5">
        <w:t>stage</w:t>
      </w:r>
      <w:r w:rsidR="00B118D1">
        <w:t>)</w:t>
      </w:r>
    </w:p>
    <w:p w14:paraId="74D1BAC4" w14:textId="709EC25A" w:rsidR="00B118D1" w:rsidRDefault="00491C46" w:rsidP="00DE0BEB">
      <w:pPr>
        <w:pStyle w:val="ListBullet3"/>
      </w:pPr>
      <w:hyperlink r:id="rId54" w:history="1">
        <w:r w:rsidR="00B118D1" w:rsidRPr="00491C46">
          <w:rPr>
            <w:rStyle w:val="Hyperlink"/>
          </w:rPr>
          <w:t>rpsdata.cpuc.ca.gov</w:t>
        </w:r>
      </w:hyperlink>
      <w:r w:rsidR="00B118D1">
        <w:t xml:space="preserve"> (rps-publicsite-</w:t>
      </w:r>
      <w:r w:rsidR="008161E5">
        <w:t>prod</w:t>
      </w:r>
      <w:r w:rsidR="00B118D1">
        <w:t>)</w:t>
      </w:r>
    </w:p>
    <w:p w14:paraId="3E8893F9" w14:textId="206E32B3" w:rsidR="00C82DA6" w:rsidRPr="00315DCC" w:rsidRDefault="00C82DA6" w:rsidP="00DE0BEB">
      <w:pPr>
        <w:pStyle w:val="Heading3"/>
      </w:pPr>
      <w:r>
        <w:t>Pipeline Deployment Stages</w:t>
      </w:r>
    </w:p>
    <w:p w14:paraId="7BA2DC0E" w14:textId="2E57A49A" w:rsidR="00AD75FE" w:rsidRDefault="008107D6" w:rsidP="00AD75FE">
      <w:r>
        <w:t>Each</w:t>
      </w:r>
      <w:r w:rsidR="00AD75FE">
        <w:t xml:space="preserve"> pipeline</w:t>
      </w:r>
      <w:r>
        <w:t xml:space="preserve"> </w:t>
      </w:r>
      <w:ins w:id="27" w:author="Bill Franki" w:date="2025-06-25T10:35:00Z" w16du:dateUtc="2025-06-25T14:35:00Z">
        <w:r w:rsidR="007B62C7">
          <w:t xml:space="preserve">above </w:t>
        </w:r>
      </w:ins>
      <w:r>
        <w:t>has</w:t>
      </w:r>
      <w:r w:rsidR="00AD75FE">
        <w:t xml:space="preserve"> the following deployment stages:</w:t>
      </w:r>
    </w:p>
    <w:p w14:paraId="3AA93FFD" w14:textId="33AE782B" w:rsidR="00417FC6" w:rsidRPr="00417FC6" w:rsidRDefault="00417FC6" w:rsidP="00DE0BEB">
      <w:pPr>
        <w:pStyle w:val="ListBullet"/>
      </w:pPr>
      <w:r w:rsidRPr="00417FC6">
        <w:t>Stage - "rpsd-stage-"</w:t>
      </w:r>
    </w:p>
    <w:p w14:paraId="0FD6DF97" w14:textId="77777777" w:rsidR="00417FC6" w:rsidRPr="00417FC6" w:rsidRDefault="00417FC6" w:rsidP="00DE0BEB">
      <w:pPr>
        <w:pStyle w:val="ListBullet"/>
      </w:pPr>
      <w:r w:rsidRPr="00417FC6">
        <w:t>Manual Approval</w:t>
      </w:r>
    </w:p>
    <w:p w14:paraId="09E35A90" w14:textId="06012AFF" w:rsidR="00417FC6" w:rsidRPr="00417FC6" w:rsidRDefault="00417FC6" w:rsidP="00DE0BEB">
      <w:pPr>
        <w:pStyle w:val="ListBullet"/>
      </w:pPr>
      <w:r w:rsidRPr="00417FC6">
        <w:t>PLAN Prod</w:t>
      </w:r>
      <w:r w:rsidR="00993BB6">
        <w:t xml:space="preserve"> </w:t>
      </w:r>
      <w:r w:rsidR="00536B2D">
        <w:t>-</w:t>
      </w:r>
      <w:r w:rsidR="00993BB6">
        <w:t xml:space="preserve"> </w:t>
      </w:r>
      <w:r w:rsidR="00A820B8">
        <w:t xml:space="preserve">Final Manual </w:t>
      </w:r>
      <w:r w:rsidR="00993BB6">
        <w:t>Review Step</w:t>
      </w:r>
    </w:p>
    <w:p w14:paraId="7215F870" w14:textId="5D67AF85" w:rsidR="00417FC6" w:rsidRPr="00417FC6" w:rsidRDefault="00417FC6" w:rsidP="00DE0BEB">
      <w:pPr>
        <w:pStyle w:val="ListBullet"/>
      </w:pPr>
      <w:r w:rsidRPr="00417FC6">
        <w:t>Manual Review and Approval for Prod deploy</w:t>
      </w:r>
    </w:p>
    <w:p w14:paraId="4FE8CE62" w14:textId="2BC705B4" w:rsidR="00417FC6" w:rsidRPr="00417FC6" w:rsidRDefault="00417FC6" w:rsidP="00DE0BEB">
      <w:pPr>
        <w:pStyle w:val="ListBullet"/>
      </w:pPr>
      <w:r w:rsidRPr="00417FC6">
        <w:t>Prod - "rpsd-prod-"</w:t>
      </w:r>
    </w:p>
    <w:p w14:paraId="6A99B42E" w14:textId="55EC3085" w:rsidR="00AD75FE" w:rsidRDefault="008107D6" w:rsidP="00DE0BEB">
      <w:pPr>
        <w:keepNext/>
      </w:pPr>
      <w:r>
        <w:t xml:space="preserve">Each </w:t>
      </w:r>
      <w:ins w:id="28" w:author="Bill Franki" w:date="2025-06-25T10:07:00Z" w16du:dateUtc="2025-06-25T14:07:00Z">
        <w:r w:rsidR="00022F37">
          <w:t xml:space="preserve">pipeline </w:t>
        </w:r>
      </w:ins>
      <w:r>
        <w:t>deployment stage contains</w:t>
      </w:r>
      <w:r w:rsidR="00AD75FE">
        <w:t xml:space="preserve"> the </w:t>
      </w:r>
      <w:r w:rsidR="00C024E3">
        <w:t xml:space="preserve">following </w:t>
      </w:r>
      <w:r w:rsidR="00AD75FE">
        <w:t>steps:</w:t>
      </w:r>
    </w:p>
    <w:p w14:paraId="25A24804" w14:textId="77777777" w:rsidR="00AD75FE" w:rsidRDefault="00AD75FE" w:rsidP="00DE0BEB">
      <w:pPr>
        <w:pStyle w:val="ListBullet"/>
      </w:pPr>
      <w:r>
        <w:t>Download Tools:</w:t>
      </w:r>
    </w:p>
    <w:p w14:paraId="5DB18C3B" w14:textId="77777777" w:rsidR="00AD75FE" w:rsidRDefault="00AD75FE" w:rsidP="00DE0BEB">
      <w:pPr>
        <w:pStyle w:val="ListBullet2"/>
      </w:pPr>
      <w:r>
        <w:t>Get Terraform</w:t>
      </w:r>
    </w:p>
    <w:p w14:paraId="7F5D97E9" w14:textId="77777777" w:rsidR="00AD75FE" w:rsidRDefault="00AD75FE" w:rsidP="00DE0BEB">
      <w:pPr>
        <w:pStyle w:val="ListBullet2"/>
      </w:pPr>
      <w:r>
        <w:t>Install Liquibase (automation)</w:t>
      </w:r>
    </w:p>
    <w:p w14:paraId="4499B5BD" w14:textId="77777777" w:rsidR="00AD75FE" w:rsidRDefault="00AD75FE" w:rsidP="00DE0BEB">
      <w:pPr>
        <w:pStyle w:val="ListBullet2"/>
      </w:pPr>
      <w:r>
        <w:t>Install PowerShell (execution)</w:t>
      </w:r>
    </w:p>
    <w:p w14:paraId="57DDE34F" w14:textId="77777777" w:rsidR="00AD75FE" w:rsidRDefault="00AD75FE" w:rsidP="00DE0BEB">
      <w:pPr>
        <w:pStyle w:val="ListBullet2"/>
      </w:pPr>
      <w:r>
        <w:t>Manual Backup of DB</w:t>
      </w:r>
    </w:p>
    <w:p w14:paraId="76662AC2" w14:textId="77777777" w:rsidR="00AD75FE" w:rsidRDefault="00AD75FE" w:rsidP="00DE0BEB">
      <w:pPr>
        <w:pStyle w:val="ListBullet3"/>
      </w:pPr>
      <w:r>
        <w:t>"aws rds create-db-cluster-snapshot"</w:t>
      </w:r>
    </w:p>
    <w:p w14:paraId="4883453E" w14:textId="77777777" w:rsidR="00AD75FE" w:rsidRDefault="00AD75FE" w:rsidP="00DE0BEB">
      <w:pPr>
        <w:pStyle w:val="ListBullet4"/>
      </w:pPr>
      <w:r>
        <w:t>Install React NPM Tool Packages for site</w:t>
      </w:r>
    </w:p>
    <w:p w14:paraId="6F044399" w14:textId="77777777" w:rsidR="00AD75FE" w:rsidRDefault="00AD75FE" w:rsidP="00DE0BEB">
      <w:pPr>
        <w:pStyle w:val="ListBullet4"/>
      </w:pPr>
      <w:r>
        <w:t>Deploys Terraform (build, and post-build commands)</w:t>
      </w:r>
    </w:p>
    <w:p w14:paraId="11A229E3" w14:textId="77777777" w:rsidR="00AD75FE" w:rsidRDefault="00AD75FE" w:rsidP="00DE0BEB">
      <w:pPr>
        <w:pStyle w:val="ListBullet2"/>
      </w:pPr>
      <w:r>
        <w:t>Deploy IAC Backend</w:t>
      </w:r>
    </w:p>
    <w:p w14:paraId="152DB31F" w14:textId="77777777" w:rsidR="00AD75FE" w:rsidRDefault="00AD75FE" w:rsidP="00DE0BEB">
      <w:pPr>
        <w:pStyle w:val="ListBullet2"/>
      </w:pPr>
      <w:r>
        <w:t>Deploy React Frontend Web Site</w:t>
      </w:r>
    </w:p>
    <w:p w14:paraId="153D74F2" w14:textId="77777777" w:rsidR="00AD75FE" w:rsidRPr="00EF5F37" w:rsidRDefault="00AD75FE" w:rsidP="00DE0BEB">
      <w:pPr>
        <w:pStyle w:val="ListBullet3"/>
      </w:pPr>
      <w:r w:rsidRPr="00EF5F37">
        <w:t>NPM Run Build</w:t>
      </w:r>
    </w:p>
    <w:p w14:paraId="29EEA003" w14:textId="6F4292E1" w:rsidR="00315DCC" w:rsidRDefault="00722422" w:rsidP="00DE0BEB">
      <w:pPr>
        <w:pStyle w:val="Heading3"/>
      </w:pPr>
      <w:r>
        <w:t>Dev Environment to the Stage / Production Environment</w:t>
      </w:r>
    </w:p>
    <w:p w14:paraId="0F2B58FB" w14:textId="005076EA" w:rsidR="001B2B56" w:rsidRDefault="00924906" w:rsidP="004D5269">
      <w:pPr>
        <w:keepNext/>
      </w:pPr>
      <w:r>
        <w:t xml:space="preserve">The code now must be moved </w:t>
      </w:r>
      <w:r w:rsidR="002F6FC9">
        <w:t xml:space="preserve">from the dev environment </w:t>
      </w:r>
      <w:r>
        <w:t xml:space="preserve">to </w:t>
      </w:r>
      <w:r w:rsidR="001D25F0">
        <w:t xml:space="preserve">the </w:t>
      </w:r>
      <w:r w:rsidR="00690A3F">
        <w:t xml:space="preserve">stage </w:t>
      </w:r>
      <w:r w:rsidR="001D25F0">
        <w:t xml:space="preserve">/ </w:t>
      </w:r>
      <w:r w:rsidR="00690A3F">
        <w:t xml:space="preserve">production </w:t>
      </w:r>
      <w:r w:rsidR="001D25F0">
        <w:t xml:space="preserve">environment - </w:t>
      </w:r>
      <w:r>
        <w:t>a different AWS account</w:t>
      </w:r>
      <w:r w:rsidR="002B2248">
        <w:t>.</w:t>
      </w:r>
      <w:r w:rsidR="00986577">
        <w:t xml:space="preserve"> The pipeline and infrastructure are all the same in both </w:t>
      </w:r>
      <w:r w:rsidR="002F6FC9">
        <w:t>environments.</w:t>
      </w:r>
    </w:p>
    <w:p w14:paraId="238D276B" w14:textId="0C088335" w:rsidR="001B2B56" w:rsidRDefault="00782A54" w:rsidP="00BC3ADD">
      <w:pPr>
        <w:pStyle w:val="Graphic"/>
      </w:pPr>
      <w:r>
        <w:rPr>
          <w14:ligatures w14:val="none"/>
        </w:rPr>
        <mc:AlternateContent>
          <mc:Choice Requires="wpg">
            <w:drawing>
              <wp:inline distT="0" distB="0" distL="0" distR="0" wp14:anchorId="3D9E38BC" wp14:editId="5DFDCA4B">
                <wp:extent cx="5829300" cy="2721610"/>
                <wp:effectExtent l="0" t="0" r="19050" b="2540"/>
                <wp:docPr id="577090107" name="Group 29"/>
                <wp:cNvGraphicFramePr/>
                <a:graphic xmlns:a="http://schemas.openxmlformats.org/drawingml/2006/main">
                  <a:graphicData uri="http://schemas.microsoft.com/office/word/2010/wordprocessingGroup">
                    <wpg:wgp>
                      <wpg:cNvGrpSpPr/>
                      <wpg:grpSpPr>
                        <a:xfrm>
                          <a:off x="0" y="0"/>
                          <a:ext cx="5829300" cy="2721610"/>
                          <a:chOff x="0" y="0"/>
                          <a:chExt cx="5829300" cy="2721610"/>
                        </a:xfrm>
                      </wpg:grpSpPr>
                      <pic:pic xmlns:pic="http://schemas.openxmlformats.org/drawingml/2006/picture">
                        <pic:nvPicPr>
                          <pic:cNvPr id="826419624" name="Picture 26" descr="A screenshot of a computer&#10;&#10;AI-generated content may be incorrect."/>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15240"/>
                            <a:ext cx="5486400" cy="2706370"/>
                          </a:xfrm>
                          <a:prstGeom prst="rect">
                            <a:avLst/>
                          </a:prstGeom>
                          <a:noFill/>
                          <a:ln>
                            <a:noFill/>
                          </a:ln>
                        </pic:spPr>
                      </pic:pic>
                      <pic:pic xmlns:pic="http://schemas.openxmlformats.org/drawingml/2006/picture">
                        <pic:nvPicPr>
                          <pic:cNvPr id="751195687" name="Picture 27"/>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478280" y="464820"/>
                            <a:ext cx="4333240" cy="1085850"/>
                          </a:xfrm>
                          <a:prstGeom prst="rect">
                            <a:avLst/>
                          </a:prstGeom>
                          <a:noFill/>
                          <a:ln w="22225">
                            <a:solidFill>
                              <a:srgbClr val="EE0000"/>
                            </a:solidFill>
                          </a:ln>
                        </pic:spPr>
                      </pic:pic>
                      <wps:wsp>
                        <wps:cNvPr id="1327758796" name="Rectangle 10"/>
                        <wps:cNvSpPr/>
                        <wps:spPr>
                          <a:xfrm>
                            <a:off x="4251960" y="0"/>
                            <a:ext cx="1315085" cy="327660"/>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29265" name="Straight Connector 28"/>
                        <wps:cNvCnPr/>
                        <wps:spPr>
                          <a:xfrm flipV="1">
                            <a:off x="1470660" y="22860"/>
                            <a:ext cx="2781300" cy="419100"/>
                          </a:xfrm>
                          <a:prstGeom prst="line">
                            <a:avLst/>
                          </a:prstGeom>
                          <a:ln w="22225">
                            <a:solidFill>
                              <a:srgbClr val="EE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56344807" name="Straight Connector 28"/>
                        <wps:cNvCnPr/>
                        <wps:spPr>
                          <a:xfrm flipH="1" flipV="1">
                            <a:off x="5570220" y="7620"/>
                            <a:ext cx="259080" cy="449580"/>
                          </a:xfrm>
                          <a:prstGeom prst="line">
                            <a:avLst/>
                          </a:prstGeom>
                          <a:ln w="22225">
                            <a:solidFill>
                              <a:srgbClr val="EE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97369970" name="Rectangle 10"/>
                        <wps:cNvSpPr/>
                        <wps:spPr>
                          <a:xfrm>
                            <a:off x="4069080" y="502920"/>
                            <a:ext cx="1238868" cy="327660"/>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483840" name="Rectangle 10"/>
                        <wps:cNvSpPr/>
                        <wps:spPr>
                          <a:xfrm>
                            <a:off x="1783080" y="723900"/>
                            <a:ext cx="1238868" cy="327660"/>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rto="http://schemas.microsoft.com/office/word/2006/arto">
            <w:pict>
              <v:group w14:anchorId="797454A4" id="Group 29" o:spid="_x0000_s1026" style="width:459pt;height:214.3pt;mso-position-horizontal-relative:char;mso-position-vertical-relative:line" coordsize="58293,27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">
                <v:shape id="Picture 26" o:spid="_x0000_s1027" type="#_x0000_t75" alt="A screenshot of a computer&#10;&#10;AI-generated content may be incorrect." style="position:absolute;top:152;width:54864;height:27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">
                  <v:imagedata r:id="rId57" o:title="A screenshot of a computer&#10;&#10;AI-generated content may be incorrect"/>
                </v:shape>
                <v:shape id="Picture 27" o:spid="_x0000_s1028" type="#_x0000_t75" style="position:absolute;left:14782;top:4648;width:43333;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" stroked="t" strokecolor="#e00" strokeweight="1.75pt">
                  <v:imagedata r:id="rId58" o:title=""/>
                  <v:path arrowok="t"/>
                </v:shape>
                <v:rect id="Rectangle 10" o:spid="_x0000_s1029" style="position:absolute;left:42519;width:13151;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" filled="f" strokecolor="#e00" strokeweight="1.75pt"/>
                <v:line id="Straight Connector 28" o:spid="_x0000_s1030" style="position:absolute;flip:y;visibility:visible;mso-wrap-style:square" from="14706,228" to="42519,4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" strokecolor="#e00" strokeweight="1.75pt">
                  <v:stroke dashstyle="dash" joinstyle="miter"/>
                </v:line>
                <v:line id="Straight Connector 28" o:spid="_x0000_s1031" style="position:absolute;flip:x y;visibility:visible;mso-wrap-style:square" from="55702,76" to="5829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" strokecolor="#e00" strokeweight="1.75pt">
                  <v:stroke dashstyle="dash" joinstyle="miter"/>
                </v:line>
                <v:rect id="Rectangle 10" o:spid="_x0000_s1032" style="position:absolute;left:40690;top:5029;width:12389;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" filled="f" strokecolor="#e00" strokeweight="1.75pt"/>
                <v:rect id="Rectangle 10" o:spid="_x0000_s1033" style="position:absolute;left:17830;top:7239;width:12389;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" filled="f" strokecolor="#e00" strokeweight="1.75pt"/>
                <w10:anchorlock/>
              </v:group>
            </w:pict>
          </mc:Fallback>
        </mc:AlternateContent>
      </w:r>
    </w:p>
    <w:p w14:paraId="314E5F7E" w14:textId="31BEB9EC" w:rsidR="00BC3ADD" w:rsidRDefault="00FC4334" w:rsidP="00BC3ADD">
      <w:pPr>
        <w:keepNext/>
      </w:pPr>
      <w:r>
        <w:t xml:space="preserve">Once moved to </w:t>
      </w:r>
      <w:r w:rsidR="00E45065">
        <w:t>stage / production</w:t>
      </w:r>
      <w:r w:rsidR="00BC3ADD">
        <w:t>,</w:t>
      </w:r>
      <w:r w:rsidR="00E45065">
        <w:t xml:space="preserve"> the source code changes</w:t>
      </w:r>
      <w:r w:rsidR="00BC3ADD">
        <w:t xml:space="preserve"> and that environment’s pipeline becomes active.</w:t>
      </w:r>
      <w:r w:rsidR="00364FE7">
        <w:t xml:space="preserve"> The pipeline functions the same as the dev pipeline.</w:t>
      </w:r>
    </w:p>
    <w:p w14:paraId="507B177A" w14:textId="503B6DAB" w:rsidR="003430B9" w:rsidRDefault="00E81ECD" w:rsidP="004D5269">
      <w:pPr>
        <w:pStyle w:val="Note"/>
        <w:keepNext/>
      </w:pPr>
      <w:r w:rsidRPr="004D5269">
        <w:rPr>
          <w:b/>
          <w:bCs w:val="0"/>
        </w:rPr>
        <w:t>Note</w:t>
      </w:r>
      <w:r>
        <w:t>: a manual review process is recommended</w:t>
      </w:r>
      <w:r w:rsidR="00130745">
        <w:t xml:space="preserve"> in </w:t>
      </w:r>
      <w:r w:rsidR="00130745" w:rsidRPr="004D5269">
        <w:rPr>
          <w:rStyle w:val="Button"/>
        </w:rPr>
        <w:t>REVIEW-Terraform-PROD</w:t>
      </w:r>
      <w:r w:rsidR="00130745">
        <w:t xml:space="preserve"> to </w:t>
      </w:r>
      <w:r w:rsidR="00FC0622">
        <w:t>confirm</w:t>
      </w:r>
      <w:r w:rsidR="00D06CF7">
        <w:t xml:space="preserve"> and document</w:t>
      </w:r>
      <w:r w:rsidR="00FC0622">
        <w:t xml:space="preserve"> </w:t>
      </w:r>
      <w:r w:rsidR="00722422">
        <w:t>t</w:t>
      </w:r>
      <w:r w:rsidR="003430B9">
        <w:t xml:space="preserve">he changes </w:t>
      </w:r>
      <w:r w:rsidR="00D06CF7">
        <w:t xml:space="preserve">that are </w:t>
      </w:r>
      <w:r w:rsidR="003430B9">
        <w:t>going to be</w:t>
      </w:r>
      <w:r w:rsidR="000E4950">
        <w:t xml:space="preserve"> made</w:t>
      </w:r>
      <w:r w:rsidR="003430B9">
        <w:t xml:space="preserve"> in Terraform.</w:t>
      </w:r>
    </w:p>
    <w:p w14:paraId="7099DBDC" w14:textId="590CB82E" w:rsidR="00E81ECD" w:rsidRDefault="000E4950" w:rsidP="004D5269">
      <w:pPr>
        <w:keepNext/>
      </w:pPr>
      <w:r>
        <w:t>T</w:t>
      </w:r>
      <w:r w:rsidR="003430B9">
        <w:t xml:space="preserve">hen </w:t>
      </w:r>
      <w:r>
        <w:t>the pipeline</w:t>
      </w:r>
      <w:r w:rsidR="003430B9">
        <w:t xml:space="preserve"> pushes </w:t>
      </w:r>
      <w:r>
        <w:t xml:space="preserve">the new code </w:t>
      </w:r>
      <w:r w:rsidR="003430B9">
        <w:t xml:space="preserve">out to </w:t>
      </w:r>
      <w:r w:rsidR="003078FB">
        <w:t>production,</w:t>
      </w:r>
      <w:r w:rsidR="003430B9">
        <w:t xml:space="preserve"> and it </w:t>
      </w:r>
      <w:r w:rsidR="008E0C2A">
        <w:t xml:space="preserve">is </w:t>
      </w:r>
      <w:r w:rsidR="003430B9">
        <w:t>deploy</w:t>
      </w:r>
      <w:r w:rsidR="008E0C2A">
        <w:t>ed</w:t>
      </w:r>
      <w:r w:rsidR="003430B9">
        <w:t>.</w:t>
      </w:r>
    </w:p>
    <w:p w14:paraId="2616EC8A" w14:textId="27A98173" w:rsidR="007C49F0" w:rsidRPr="00200B77" w:rsidRDefault="00BE5ED1" w:rsidP="004D5269">
      <w:pPr>
        <w:pStyle w:val="Graphic"/>
      </w:pPr>
      <w:r w:rsidRPr="00BE5ED1">
        <w:drawing>
          <wp:inline distT="0" distB="0" distL="0" distR="0" wp14:anchorId="2631C643" wp14:editId="3A3042C6">
            <wp:extent cx="5486400" cy="2743200"/>
            <wp:effectExtent l="0" t="0" r="0" b="0"/>
            <wp:docPr id="1903611518"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11518" name="Picture 31"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r w:rsidRPr="00BE5ED1">
        <w:t xml:space="preserve"> </w:t>
      </w:r>
    </w:p>
    <w:p w14:paraId="24A199BE" w14:textId="77777777" w:rsidR="001979A3" w:rsidRDefault="001979A3" w:rsidP="001979A3"/>
    <w:p w14:paraId="11D6E906" w14:textId="77777777" w:rsidR="001979A3" w:rsidRDefault="001979A3" w:rsidP="001979A3">
      <w:pPr>
        <w:sectPr w:rsidR="001979A3" w:rsidSect="00035F99">
          <w:type w:val="continuous"/>
          <w:pgSz w:w="12240" w:h="15840" w:code="1"/>
          <w:pgMar w:top="1800" w:right="1080" w:bottom="1123" w:left="1080" w:header="576" w:footer="576" w:gutter="0"/>
          <w:pgNumType w:start="0" w:chapStyle="1"/>
          <w:cols w:space="720"/>
          <w:docGrid w:linePitch="360"/>
        </w:sectPr>
      </w:pPr>
    </w:p>
    <w:p w14:paraId="3F4DE5DC" w14:textId="77777777" w:rsidR="0026753C" w:rsidRDefault="00EA17C1" w:rsidP="00EA17C1">
      <w:pPr>
        <w:pStyle w:val="Heading1"/>
      </w:pPr>
      <w:bookmarkStart w:id="29" w:name="_Toc199249435"/>
      <w:bookmarkStart w:id="30" w:name="_Toc199333653"/>
      <w:bookmarkStart w:id="31" w:name="_Toc199435759"/>
      <w:bookmarkStart w:id="32" w:name="_Toc201681232"/>
      <w:bookmarkEnd w:id="29"/>
      <w:bookmarkEnd w:id="30"/>
      <w:bookmarkEnd w:id="31"/>
      <w:r w:rsidRPr="00200B77">
        <w:t>Security</w:t>
      </w:r>
      <w:bookmarkEnd w:id="32"/>
    </w:p>
    <w:p w14:paraId="2F9C264F" w14:textId="77777777" w:rsidR="0026753C" w:rsidRDefault="0026753C" w:rsidP="0026753C">
      <w:pPr>
        <w:pStyle w:val="Heading2"/>
      </w:pPr>
      <w:bookmarkStart w:id="33" w:name="_Toc201681233"/>
      <w:r>
        <w:t>Access to the CPUC AWS Environment</w:t>
      </w:r>
      <w:bookmarkEnd w:id="33"/>
    </w:p>
    <w:p w14:paraId="147681D7" w14:textId="3C5F46B5" w:rsidR="0026753C" w:rsidRDefault="0026753C" w:rsidP="0026753C">
      <w:r>
        <w:t xml:space="preserve">CPUC RPSD IT group admins create/update user profiles. This activity is performed </w:t>
      </w:r>
      <w:r w:rsidR="0055469A">
        <w:t>on</w:t>
      </w:r>
      <w:r>
        <w:t xml:space="preserve"> the AWS Console Home screen. Users are added and permissions are updated via the IAM (</w:t>
      </w:r>
      <w:r w:rsidRPr="0027078C">
        <w:t>Identity and Access Management</w:t>
      </w:r>
      <w:r>
        <w:t>) page. AWS IAM is</w:t>
      </w:r>
      <w:r w:rsidRPr="008A5E1D">
        <w:t xml:space="preserve"> a web service that allows you to securely control access to AWS resources</w:t>
      </w:r>
      <w:r>
        <w:t xml:space="preserve">, </w:t>
      </w:r>
      <w:r w:rsidRPr="008A5E1D">
        <w:t>manage users, groups, and roles, and define policies these entities can perform on AWS resources</w:t>
      </w:r>
      <w:r>
        <w:t>.</w:t>
      </w:r>
    </w:p>
    <w:p w14:paraId="215FC01E" w14:textId="77777777" w:rsidR="0026753C" w:rsidRDefault="0026753C" w:rsidP="0026753C">
      <w:pPr>
        <w:pStyle w:val="Graphic"/>
      </w:pPr>
      <w:r w:rsidRPr="00046FC3">
        <mc:AlternateContent>
          <mc:Choice Requires="wps">
            <w:drawing>
              <wp:anchor distT="0" distB="0" distL="114300" distR="114300" simplePos="0" relativeHeight="251658247" behindDoc="0" locked="0" layoutInCell="1" allowOverlap="1" wp14:anchorId="520C0BBD" wp14:editId="08F798F8">
                <wp:simplePos x="0" y="0"/>
                <wp:positionH relativeFrom="column">
                  <wp:posOffset>1859280</wp:posOffset>
                </wp:positionH>
                <wp:positionV relativeFrom="paragraph">
                  <wp:posOffset>1501775</wp:posOffset>
                </wp:positionV>
                <wp:extent cx="1685290" cy="693420"/>
                <wp:effectExtent l="0" t="609600" r="29210" b="11430"/>
                <wp:wrapNone/>
                <wp:docPr id="919165594" name="Speech Bubble: 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5290" cy="693420"/>
                        </a:xfrm>
                        <a:prstGeom prst="wedgeRectCallout">
                          <a:avLst>
                            <a:gd name="adj1" fmla="val 49411"/>
                            <a:gd name="adj2" fmla="val -133308"/>
                          </a:avLst>
                        </a:prstGeom>
                        <a:solidFill>
                          <a:srgbClr val="215F9A"/>
                        </a:solidFill>
                        <a:ln w="3175">
                          <a:solidFill>
                            <a:srgbClr val="FFFFFF"/>
                          </a:solidFill>
                          <a:miter lim="800000"/>
                          <a:headEnd/>
                          <a:tailEnd/>
                        </a:ln>
                      </wps:spPr>
                      <wps:txbx>
                        <w:txbxContent>
                          <w:p w14:paraId="03B0C5AD" w14:textId="77777777" w:rsidR="0026753C" w:rsidRPr="00B66F0E" w:rsidRDefault="0026753C" w:rsidP="0026753C">
                            <w:pPr>
                              <w:pStyle w:val="Callout"/>
                              <w:spacing w:line="240" w:lineRule="auto"/>
                            </w:pPr>
                            <w:r w:rsidRPr="00B66F0E">
                              <w:t xml:space="preserve">IMPORTANT: Always ensure the correct </w:t>
                            </w:r>
                            <w:r w:rsidRPr="00105C9C">
                              <w:rPr>
                                <w:rStyle w:val="Button"/>
                                <w:color w:val="FFFFFF" w:themeColor="background1"/>
                                <w:sz w:val="20"/>
                                <w:szCs w:val="20"/>
                              </w:rPr>
                              <w:t>Region</w:t>
                            </w:r>
                            <w:r w:rsidRPr="00B66F0E">
                              <w:t xml:space="preserve"> is selected before performing any AWS administrative or dev task.</w:t>
                            </w:r>
                          </w:p>
                        </w:txbxContent>
                      </wps:txbx>
                      <wps:bodyPr rot="0" vert="horz" wrap="square" lIns="9144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20C0BBD" id="_x0000_s1042" type="#_x0000_t61" style="position:absolute;left:0;text-align:left;margin-left:146.4pt;margin-top:118.25pt;width:132.7pt;height:54.6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" adj="21473,-17995" fillcolor="#215f9a" strokecolor="white" strokeweight=".25pt">
                <v:textbox inset=",0,0,0">
                  <w:txbxContent>
                    <w:p w14:paraId="03B0C5AD" w14:textId="77777777" w:rsidR="0026753C" w:rsidRPr="00B66F0E" w:rsidRDefault="0026753C" w:rsidP="0026753C">
                      <w:pPr>
                        <w:pStyle w:val="Callout"/>
                        <w:spacing w:line="240" w:lineRule="auto"/>
                      </w:pPr>
                      <w:r w:rsidRPr="00B66F0E">
                        <w:t xml:space="preserve">IMPORTANT: Always ensure the correct </w:t>
                      </w:r>
                      <w:r w:rsidRPr="00105C9C">
                        <w:rPr>
                          <w:rStyle w:val="Button"/>
                          <w:color w:val="FFFFFF" w:themeColor="background1"/>
                          <w:sz w:val="20"/>
                          <w:szCs w:val="20"/>
                        </w:rPr>
                        <w:t>Region</w:t>
                      </w:r>
                      <w:r w:rsidRPr="00B66F0E">
                        <w:t xml:space="preserve"> is selected before performing any AWS administrative or dev task.</w:t>
                      </w:r>
                    </w:p>
                  </w:txbxContent>
                </v:textbox>
              </v:shape>
            </w:pict>
          </mc:Fallback>
        </mc:AlternateContent>
      </w:r>
      <w:r>
        <mc:AlternateContent>
          <mc:Choice Requires="wpg">
            <w:drawing>
              <wp:inline distT="0" distB="0" distL="0" distR="0" wp14:anchorId="1C304828" wp14:editId="034CD4EA">
                <wp:extent cx="5486400" cy="2706370"/>
                <wp:effectExtent l="0" t="0" r="0" b="0"/>
                <wp:docPr id="2059201482" name="Group 35"/>
                <wp:cNvGraphicFramePr/>
                <a:graphic xmlns:a="http://schemas.openxmlformats.org/drawingml/2006/main">
                  <a:graphicData uri="http://schemas.microsoft.com/office/word/2010/wordprocessingGroup">
                    <wpg:wgp>
                      <wpg:cNvGrpSpPr/>
                      <wpg:grpSpPr>
                        <a:xfrm>
                          <a:off x="0" y="0"/>
                          <a:ext cx="5486400" cy="2706370"/>
                          <a:chOff x="0" y="0"/>
                          <a:chExt cx="5486400" cy="2706370"/>
                        </a:xfrm>
                      </wpg:grpSpPr>
                      <pic:pic xmlns:pic="http://schemas.openxmlformats.org/drawingml/2006/picture">
                        <pic:nvPicPr>
                          <pic:cNvPr id="1153575126" name="Picture 34" descr="A screenshot of a computer screen&#10;&#10;AI-generated content may be incorrect."/>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706370"/>
                          </a:xfrm>
                          <a:prstGeom prst="rect">
                            <a:avLst/>
                          </a:prstGeom>
                          <a:noFill/>
                          <a:ln>
                            <a:noFill/>
                          </a:ln>
                        </pic:spPr>
                      </pic:pic>
                      <wps:wsp>
                        <wps:cNvPr id="376339888" name="Rectangle 10"/>
                        <wps:cNvSpPr/>
                        <wps:spPr>
                          <a:xfrm>
                            <a:off x="1790700" y="647700"/>
                            <a:ext cx="800100" cy="137160"/>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rto="http://schemas.microsoft.com/office/word/2006/arto">
            <w:pict>
              <v:group w14:anchorId="7AA6B942" id="Group 35" o:spid="_x0000_s1026" style="width:6in;height:213.1pt;mso-position-horizontal-relative:char;mso-position-vertical-relative:line" coordsize="54864,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">
                <v:shape id="Picture 34" o:spid="_x0000_s1027" type="#_x0000_t75" alt="A screenshot of a computer screen&#10;&#10;AI-generated content may be incorrect." style="position:absolute;width:54864;height:27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">
                  <v:imagedata r:id="rId61" o:title="A screenshot of a computer screen&#10;&#10;AI-generated content may be incorrect"/>
                </v:shape>
                <v:rect id="Rectangle 10" o:spid="_x0000_s1028" style="position:absolute;left:17907;top:6477;width:8001;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" filled="f" strokecolor="#e00" strokeweight="1.75pt"/>
                <w10:anchorlock/>
              </v:group>
            </w:pict>
          </mc:Fallback>
        </mc:AlternateContent>
      </w:r>
    </w:p>
    <w:p w14:paraId="7159FC69" w14:textId="77777777" w:rsidR="0026753C" w:rsidRDefault="0026753C" w:rsidP="0026753C">
      <w:pPr>
        <w:pStyle w:val="Heading2"/>
      </w:pPr>
      <w:bookmarkStart w:id="34" w:name="_Toc201681234"/>
      <w:r>
        <w:t>User Administration</w:t>
      </w:r>
      <w:bookmarkEnd w:id="34"/>
    </w:p>
    <w:p w14:paraId="24354D38" w14:textId="77777777" w:rsidR="0026753C" w:rsidRDefault="0026753C" w:rsidP="0026753C">
      <w:r>
        <w:t xml:space="preserve">Access users from the </w:t>
      </w:r>
      <w:r w:rsidRPr="00105C9C">
        <w:rPr>
          <w:rStyle w:val="Button"/>
        </w:rPr>
        <w:t>Access Management</w:t>
      </w:r>
      <w:r>
        <w:t xml:space="preserve"> &gt; </w:t>
      </w:r>
      <w:r w:rsidRPr="00105C9C">
        <w:rPr>
          <w:rStyle w:val="Button"/>
        </w:rPr>
        <w:t>Users</w:t>
      </w:r>
      <w:r>
        <w:t xml:space="preserve"> menu.</w:t>
      </w:r>
    </w:p>
    <w:p w14:paraId="2BE02799" w14:textId="77777777" w:rsidR="0026753C" w:rsidRDefault="0026753C" w:rsidP="0026753C">
      <w:pPr>
        <w:pStyle w:val="Graphic"/>
      </w:pPr>
      <w:r>
        <w:rPr>
          <w14:ligatures w14:val="none"/>
        </w:rPr>
        <mc:AlternateContent>
          <mc:Choice Requires="wpg">
            <w:drawing>
              <wp:inline distT="0" distB="0" distL="0" distR="0" wp14:anchorId="3590D932" wp14:editId="10E911E2">
                <wp:extent cx="5486400" cy="2715260"/>
                <wp:effectExtent l="0" t="0" r="0" b="8890"/>
                <wp:docPr id="1983246282" name="Group 37"/>
                <wp:cNvGraphicFramePr/>
                <a:graphic xmlns:a="http://schemas.openxmlformats.org/drawingml/2006/main">
                  <a:graphicData uri="http://schemas.microsoft.com/office/word/2010/wordprocessingGroup">
                    <wpg:wgp>
                      <wpg:cNvGrpSpPr/>
                      <wpg:grpSpPr>
                        <a:xfrm>
                          <a:off x="0" y="0"/>
                          <a:ext cx="5486400" cy="2715260"/>
                          <a:chOff x="0" y="0"/>
                          <a:chExt cx="5486400" cy="2715260"/>
                        </a:xfrm>
                      </wpg:grpSpPr>
                      <pic:pic xmlns:pic="http://schemas.openxmlformats.org/drawingml/2006/picture">
                        <pic:nvPicPr>
                          <pic:cNvPr id="923189339" name="Picture 36"/>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715260"/>
                          </a:xfrm>
                          <a:prstGeom prst="rect">
                            <a:avLst/>
                          </a:prstGeom>
                          <a:noFill/>
                          <a:ln>
                            <a:noFill/>
                          </a:ln>
                        </pic:spPr>
                      </pic:pic>
                      <wps:wsp>
                        <wps:cNvPr id="6782747" name="Rectangle 10"/>
                        <wps:cNvSpPr/>
                        <wps:spPr>
                          <a:xfrm>
                            <a:off x="30480" y="1089660"/>
                            <a:ext cx="576156" cy="108024"/>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rto="http://schemas.microsoft.com/office/word/2006/arto">
            <w:pict>
              <v:group w14:anchorId="7D476CF8" id="Group 37" o:spid="_x0000_s1026" style="width:6in;height:213.8pt;mso-position-horizontal-relative:char;mso-position-vertical-relative:line" coordsize="54864,27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">
                <v:shape id="Picture 36" o:spid="_x0000_s1027" type="#_x0000_t75" style="position:absolute;width:54864;height:27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">
                  <v:imagedata r:id="rId63" o:title=""/>
                </v:shape>
                <v:rect id="Rectangle 10" o:spid="_x0000_s1028" style="position:absolute;left:304;top:10896;width:5762;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" filled="f" strokecolor="#e00" strokeweight="1.75pt"/>
                <w10:anchorlock/>
              </v:group>
            </w:pict>
          </mc:Fallback>
        </mc:AlternateContent>
      </w:r>
    </w:p>
    <w:p w14:paraId="515BF2A5" w14:textId="77777777" w:rsidR="0026753C" w:rsidRDefault="0026753C" w:rsidP="0026753C">
      <w:r>
        <w:t>The other security/access management related administrative functions available from this page are:</w:t>
      </w:r>
    </w:p>
    <w:p w14:paraId="4F788A85" w14:textId="38494FA3" w:rsidR="0026753C" w:rsidRDefault="0026753C" w:rsidP="0026753C">
      <w:pPr>
        <w:pStyle w:val="ListBullet"/>
      </w:pPr>
      <w:hyperlink r:id="rId64" w:anchor=":~:text=If%20a%20person%20changes%20jobs,IAM%20and%20AWS%20STS%20quotas." w:history="1">
        <w:r w:rsidRPr="00105C9C">
          <w:rPr>
            <w:rStyle w:val="HyperlinkStyleChar"/>
            <w:rFonts w:ascii="Aptos Narrow" w:hAnsi="Aptos Narrow"/>
          </w:rPr>
          <w:t>User groups</w:t>
        </w:r>
      </w:hyperlink>
      <w:r>
        <w:t xml:space="preserve">: </w:t>
      </w:r>
      <w:r w:rsidRPr="00526FD8">
        <w:t>collections of users that are granted the same set of permissions and access to resources</w:t>
      </w:r>
      <w:r>
        <w:t xml:space="preserve">. Defining a User Group </w:t>
      </w:r>
      <w:r w:rsidRPr="0007421D">
        <w:t>allow</w:t>
      </w:r>
      <w:r>
        <w:t xml:space="preserve"> </w:t>
      </w:r>
      <w:r w:rsidRPr="0007421D">
        <w:t>you to grant or revoke permissions to multiple users at once, rather than individually</w:t>
      </w:r>
      <w:r>
        <w:t>.</w:t>
      </w:r>
    </w:p>
    <w:p w14:paraId="5E66DD57" w14:textId="3E3D0857" w:rsidR="0026753C" w:rsidRDefault="0026753C" w:rsidP="0026753C">
      <w:pPr>
        <w:pStyle w:val="ListBullet"/>
      </w:pPr>
      <w:hyperlink r:id="rId65" w:anchor=":~:text=Manage%20IAM%20Roles-,Overview,not%20need%20to%20be%20rotated." w:history="1">
        <w:r w:rsidRPr="00105C9C">
          <w:rPr>
            <w:rStyle w:val="HyperlinkStyleChar"/>
            <w:rFonts w:ascii="Aptos Narrow" w:hAnsi="Aptos Narrow"/>
          </w:rPr>
          <w:t>Roles</w:t>
        </w:r>
      </w:hyperlink>
      <w:r>
        <w:t xml:space="preserve">: </w:t>
      </w:r>
      <w:r w:rsidRPr="00C143AD">
        <w:t>IAM roles are entities that grant permissions to access AWS resources without requiring users to have long-term credentials like access keys</w:t>
      </w:r>
      <w:r>
        <w:t>.</w:t>
      </w:r>
    </w:p>
    <w:p w14:paraId="2B464852" w14:textId="3124596A" w:rsidR="0026753C" w:rsidRDefault="0026753C" w:rsidP="0026753C">
      <w:pPr>
        <w:pStyle w:val="ListBullet"/>
      </w:pPr>
      <w:hyperlink r:id="rId66" w:anchor=":~:text=A%20policy%20is%20an%20object%20in%20AWS,an%20identity%20or%20resource%2C%20defines%20their%20permissions.&amp;text=AWS%20supports%20seven%20types%20of%20policies:%20identity%2Dbased,access%20control%20lists%20(ACLs)%2C%20and%20session%20policies." w:history="1">
        <w:r w:rsidRPr="00105C9C">
          <w:rPr>
            <w:rStyle w:val="HyperlinkStyleNotesChar"/>
            <w:sz w:val="24"/>
          </w:rPr>
          <w:t>Policies</w:t>
        </w:r>
      </w:hyperlink>
      <w:r>
        <w:t xml:space="preserve">: </w:t>
      </w:r>
      <w:r w:rsidRPr="00B853DA">
        <w:t xml:space="preserve">In AWS, a policy defines permissions, specifying what actions can be performed on which AWS resources. </w:t>
      </w:r>
      <w:r>
        <w:t>P</w:t>
      </w:r>
      <w:r w:rsidRPr="00B853DA">
        <w:t xml:space="preserve">olicies are used to control access to AWS resources and ensure only authorized users or applications can access sensitive data. </w:t>
      </w:r>
      <w:r>
        <w:t>Policies</w:t>
      </w:r>
      <w:r w:rsidRPr="00B853DA">
        <w:t xml:space="preserve"> are essential for maintaining security and compliance within the AWS environment.</w:t>
      </w:r>
    </w:p>
    <w:p w14:paraId="425132FA" w14:textId="0797F8B4" w:rsidR="0026753C" w:rsidRDefault="0026753C" w:rsidP="0026753C">
      <w:pPr>
        <w:pStyle w:val="ListBullet"/>
      </w:pPr>
      <w:hyperlink r:id="rId67" w:history="1">
        <w:r w:rsidRPr="00105C9C">
          <w:rPr>
            <w:rStyle w:val="HyperlinkStyleNotesChar"/>
            <w:sz w:val="24"/>
          </w:rPr>
          <w:t>Identity providers</w:t>
        </w:r>
      </w:hyperlink>
      <w:r>
        <w:t xml:space="preserve">: </w:t>
      </w:r>
      <w:r w:rsidRPr="00CE30C6">
        <w:t>systems that handle user authentication and identity management, allowing users to access AWS resources through their existing credentials</w:t>
      </w:r>
      <w:r>
        <w:t>.</w:t>
      </w:r>
    </w:p>
    <w:p w14:paraId="401D7BB5" w14:textId="0A72A261" w:rsidR="0026753C" w:rsidRDefault="0026753C" w:rsidP="0026753C">
      <w:pPr>
        <w:pStyle w:val="ListBullet"/>
      </w:pPr>
      <w:hyperlink r:id="rId68" w:anchor=":~:text=Security%20Credentials,and%20(3)%20Key%20pairs." w:history="1">
        <w:r w:rsidRPr="00001AC4">
          <w:rPr>
            <w:rStyle w:val="HyperlinkStyleNotesChar"/>
            <w:sz w:val="24"/>
          </w:rPr>
          <w:t>Account settings</w:t>
        </w:r>
      </w:hyperlink>
      <w:r>
        <w:t xml:space="preserve">: </w:t>
      </w:r>
      <w:r w:rsidRPr="00395736">
        <w:t xml:space="preserve">AWS account settings encompass various configurations that define how your AWS account operates. These settings cover aspects like account management, security, billing, access control, </w:t>
      </w:r>
      <w:r>
        <w:t>etc.</w:t>
      </w:r>
    </w:p>
    <w:p w14:paraId="461FB541" w14:textId="32623E39" w:rsidR="0026753C" w:rsidRDefault="0026753C" w:rsidP="0026753C">
      <w:pPr>
        <w:pStyle w:val="ListBullet"/>
      </w:pPr>
      <w:hyperlink r:id="rId69" w:history="1">
        <w:r w:rsidRPr="00001AC4">
          <w:rPr>
            <w:rStyle w:val="HyperlinkStyleNotesChar"/>
            <w:sz w:val="24"/>
          </w:rPr>
          <w:t>Root access management</w:t>
        </w:r>
      </w:hyperlink>
      <w:r>
        <w:t xml:space="preserve">: </w:t>
      </w:r>
      <w:r w:rsidRPr="001D6B42">
        <w:t>AWS root access management is a feature within AWS Organizations that allows central control and management of root user credentials and actions across member accounts</w:t>
      </w:r>
      <w:r>
        <w:t>.</w:t>
      </w:r>
    </w:p>
    <w:p w14:paraId="49796B09" w14:textId="36270568" w:rsidR="003A372C" w:rsidRDefault="0026753C" w:rsidP="0026753C">
      <w:pPr>
        <w:pStyle w:val="Graphic"/>
      </w:pPr>
      <w:r>
        <w:rPr>
          <w14:ligatures w14:val="none"/>
        </w:rPr>
        <mc:AlternateContent>
          <mc:Choice Requires="wpg">
            <w:drawing>
              <wp:inline distT="0" distB="0" distL="0" distR="0" wp14:anchorId="585FD6DA" wp14:editId="6FC25B89">
                <wp:extent cx="5486400" cy="2715260"/>
                <wp:effectExtent l="0" t="0" r="0" b="8890"/>
                <wp:docPr id="319147642" name="Group 37"/>
                <wp:cNvGraphicFramePr/>
                <a:graphic xmlns:a="http://schemas.openxmlformats.org/drawingml/2006/main">
                  <a:graphicData uri="http://schemas.microsoft.com/office/word/2010/wordprocessingGroup">
                    <wpg:wgp>
                      <wpg:cNvGrpSpPr/>
                      <wpg:grpSpPr>
                        <a:xfrm>
                          <a:off x="0" y="0"/>
                          <a:ext cx="5486400" cy="2715260"/>
                          <a:chOff x="0" y="0"/>
                          <a:chExt cx="5486400" cy="2715260"/>
                        </a:xfrm>
                      </wpg:grpSpPr>
                      <pic:pic xmlns:pic="http://schemas.openxmlformats.org/drawingml/2006/picture">
                        <pic:nvPicPr>
                          <pic:cNvPr id="1845362040" name="Picture 36"/>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715260"/>
                          </a:xfrm>
                          <a:prstGeom prst="rect">
                            <a:avLst/>
                          </a:prstGeom>
                          <a:noFill/>
                          <a:ln>
                            <a:noFill/>
                          </a:ln>
                        </pic:spPr>
                      </pic:pic>
                      <wps:wsp>
                        <wps:cNvPr id="1063610875" name="Rectangle 10"/>
                        <wps:cNvSpPr/>
                        <wps:spPr>
                          <a:xfrm>
                            <a:off x="30480" y="1013460"/>
                            <a:ext cx="655320" cy="579120"/>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rto="http://schemas.microsoft.com/office/word/2006/arto">
            <w:pict>
              <v:group w14:anchorId="5E04BF5F" id="Group 37" o:spid="_x0000_s1026" style="width:6in;height:213.8pt;mso-position-horizontal-relative:char;mso-position-vertical-relative:line" coordsize="54864,27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">
                <v:shape id="Picture 36" o:spid="_x0000_s1027" type="#_x0000_t75" style="position:absolute;width:54864;height:27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">
                  <v:imagedata r:id="rId63" o:title=""/>
                </v:shape>
                <v:rect id="Rectangle 10" o:spid="_x0000_s1028" style="position:absolute;left:304;top:10134;width:6554;height:5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" filled="f" strokecolor="#e00" strokeweight="1.75pt"/>
                <w10:anchorlock/>
              </v:group>
            </w:pict>
          </mc:Fallback>
        </mc:AlternateContent>
      </w:r>
    </w:p>
    <w:p w14:paraId="120726FF" w14:textId="77777777" w:rsidR="003A372C" w:rsidRDefault="003A372C">
      <w:pPr>
        <w:spacing w:before="0" w:after="160" w:line="278" w:lineRule="auto"/>
        <w:rPr>
          <w:rFonts w:cstheme="minorHAnsi"/>
          <w:noProof/>
          <w:kern w:val="24"/>
          <w14:ligatures w14:val="standardContextual"/>
        </w:rPr>
      </w:pPr>
      <w:r>
        <w:br w:type="page"/>
      </w:r>
    </w:p>
    <w:p w14:paraId="45EDC9EF" w14:textId="08D7A3A3" w:rsidR="00DD3FE5" w:rsidRPr="00200B77" w:rsidRDefault="003A372C" w:rsidP="009170C5">
      <w:pPr>
        <w:pStyle w:val="Heading2"/>
      </w:pPr>
      <w:bookmarkStart w:id="35" w:name="_Toc201681235"/>
      <w:r>
        <w:t xml:space="preserve">Security </w:t>
      </w:r>
      <w:r w:rsidR="00EA17C1" w:rsidRPr="00200B77">
        <w:t>Settings</w:t>
      </w:r>
      <w:bookmarkEnd w:id="35"/>
    </w:p>
    <w:p w14:paraId="5C3FA8CF" w14:textId="77777777" w:rsidR="00D666C1" w:rsidRPr="00200B77" w:rsidRDefault="00D666C1" w:rsidP="009170C5">
      <w:pPr>
        <w:pStyle w:val="Heading3"/>
      </w:pPr>
      <w:bookmarkStart w:id="36" w:name="_Toc199518107"/>
      <w:r w:rsidRPr="00200B77">
        <w:t>Database Encryption</w:t>
      </w:r>
      <w:bookmarkEnd w:id="36"/>
    </w:p>
    <w:p w14:paraId="113BF80D" w14:textId="77777777" w:rsidR="00D666C1" w:rsidRPr="00C81AE5" w:rsidRDefault="00D666C1" w:rsidP="00D666C1">
      <w:pPr>
        <w:pStyle w:val="Console"/>
        <w:rPr>
          <w:lang w:val="en-US"/>
        </w:rPr>
      </w:pPr>
    </w:p>
    <w:p w14:paraId="44A7BEF3" w14:textId="77777777" w:rsidR="00D666C1" w:rsidRPr="00C81AE5" w:rsidRDefault="00D666C1" w:rsidP="00D666C1">
      <w:pPr>
        <w:pStyle w:val="Console"/>
        <w:rPr>
          <w:lang w:val="en-US"/>
        </w:rPr>
      </w:pPr>
      <w:r w:rsidRPr="00C81AE5">
        <w:rPr>
          <w:lang w:val="en-US"/>
        </w:rPr>
        <w:tab/>
        <w:t>storage encrypted = true</w:t>
      </w:r>
    </w:p>
    <w:p w14:paraId="72553AE7" w14:textId="77777777" w:rsidR="00D666C1" w:rsidRPr="00C81AE5" w:rsidRDefault="00D666C1" w:rsidP="00D666C1">
      <w:pPr>
        <w:pStyle w:val="Console"/>
        <w:rPr>
          <w:lang w:val="en-US"/>
        </w:rPr>
      </w:pPr>
    </w:p>
    <w:p w14:paraId="4AC1ACD3" w14:textId="77777777" w:rsidR="00D666C1" w:rsidRPr="00200B77" w:rsidRDefault="00D666C1" w:rsidP="00D666C1">
      <w:r w:rsidRPr="00200B77">
        <w:t>Database encryption is enabled.</w:t>
      </w:r>
    </w:p>
    <w:p w14:paraId="030FECB4" w14:textId="77777777" w:rsidR="00D666C1" w:rsidRPr="00C81AE5" w:rsidRDefault="00D666C1" w:rsidP="00D666C1">
      <w:pPr>
        <w:pStyle w:val="Console"/>
        <w:rPr>
          <w:lang w:val="en-US"/>
        </w:rPr>
      </w:pPr>
    </w:p>
    <w:p w14:paraId="14F864E6" w14:textId="77777777" w:rsidR="00D666C1" w:rsidRPr="00C81AE5" w:rsidRDefault="00D666C1" w:rsidP="00D666C1">
      <w:pPr>
        <w:pStyle w:val="Console"/>
        <w:rPr>
          <w:lang w:val="en-US"/>
        </w:rPr>
      </w:pPr>
      <w:r w:rsidRPr="00C81AE5">
        <w:rPr>
          <w:lang w:val="en-US"/>
        </w:rPr>
        <w:t>vpc_security_group_ids = ["${aws_security_group.db_instance_securityGroup.id}"]</w:t>
      </w:r>
    </w:p>
    <w:p w14:paraId="1843852E" w14:textId="77777777" w:rsidR="00D666C1" w:rsidRPr="00C81AE5" w:rsidRDefault="00D666C1" w:rsidP="00D666C1">
      <w:pPr>
        <w:pStyle w:val="Console"/>
        <w:rPr>
          <w:lang w:val="en-US"/>
        </w:rPr>
      </w:pPr>
    </w:p>
    <w:p w14:paraId="7158F3F9" w14:textId="77777777" w:rsidR="00D666C1" w:rsidRPr="00C81AE5" w:rsidRDefault="00D666C1" w:rsidP="00D666C1">
      <w:pPr>
        <w:pStyle w:val="Console"/>
        <w:rPr>
          <w:lang w:val="en-US"/>
        </w:rPr>
      </w:pPr>
      <w:r w:rsidRPr="00C81AE5">
        <w:rPr>
          <w:lang w:val="en-US"/>
        </w:rPr>
        <w:t>security_group_rules = {</w:t>
      </w:r>
    </w:p>
    <w:p w14:paraId="7C94957C" w14:textId="77777777" w:rsidR="00D666C1" w:rsidRPr="00C81AE5" w:rsidRDefault="00D666C1" w:rsidP="00D666C1">
      <w:pPr>
        <w:pStyle w:val="Console"/>
        <w:rPr>
          <w:lang w:val="en-US"/>
        </w:rPr>
      </w:pPr>
      <w:r w:rsidRPr="00C81AE5">
        <w:rPr>
          <w:lang w:val="en-US"/>
        </w:rPr>
        <w:tab/>
        <w:t>vpc_ingress = {</w:t>
      </w:r>
    </w:p>
    <w:p w14:paraId="6B37A3F7" w14:textId="77777777" w:rsidR="00D666C1" w:rsidRPr="00C81AE5" w:rsidRDefault="00D666C1" w:rsidP="00D666C1">
      <w:pPr>
        <w:pStyle w:val="Console"/>
        <w:rPr>
          <w:lang w:val="en-US"/>
        </w:rPr>
      </w:pPr>
      <w:r w:rsidRPr="00C81AE5">
        <w:rPr>
          <w:lang w:val="en-US"/>
        </w:rPr>
        <w:tab/>
      </w:r>
      <w:r w:rsidRPr="00C81AE5">
        <w:rPr>
          <w:lang w:val="en-US"/>
        </w:rPr>
        <w:tab/>
        <w:t>cidr_blocks = module.vpc.private_subnets_cidr_blocks</w:t>
      </w:r>
    </w:p>
    <w:p w14:paraId="509A268D" w14:textId="77777777" w:rsidR="00D666C1" w:rsidRPr="00C81AE5" w:rsidRDefault="00D666C1" w:rsidP="00D666C1">
      <w:pPr>
        <w:pStyle w:val="Console"/>
        <w:rPr>
          <w:lang w:val="en-US"/>
        </w:rPr>
      </w:pPr>
      <w:r w:rsidRPr="00C81AE5">
        <w:rPr>
          <w:lang w:val="en-US"/>
        </w:rPr>
        <w:tab/>
        <w:t>}</w:t>
      </w:r>
    </w:p>
    <w:p w14:paraId="44C5D7BF" w14:textId="77777777" w:rsidR="00D666C1" w:rsidRPr="00C81AE5" w:rsidRDefault="00D666C1" w:rsidP="00D666C1">
      <w:pPr>
        <w:pStyle w:val="Console"/>
        <w:rPr>
          <w:lang w:val="en-US"/>
        </w:rPr>
      </w:pPr>
    </w:p>
    <w:p w14:paraId="74F2A322" w14:textId="77777777" w:rsidR="00D666C1" w:rsidRPr="00200B77" w:rsidRDefault="00D666C1" w:rsidP="00D666C1">
      <w:r w:rsidRPr="00200B77">
        <w:t>Database security group is defined to only allow certain ports access.</w:t>
      </w:r>
    </w:p>
    <w:p w14:paraId="1B694D02" w14:textId="77777777" w:rsidR="00D666C1" w:rsidRPr="00200B77" w:rsidRDefault="00D666C1" w:rsidP="009170C5">
      <w:pPr>
        <w:pStyle w:val="Heading3"/>
      </w:pPr>
      <w:bookmarkStart w:id="37" w:name="_Toc199518108"/>
      <w:r w:rsidRPr="00200B77">
        <w:t>S3 Storage</w:t>
      </w:r>
      <w:bookmarkEnd w:id="37"/>
    </w:p>
    <w:p w14:paraId="31BC10BB" w14:textId="77777777" w:rsidR="00D666C1" w:rsidRPr="00C81AE5" w:rsidRDefault="00D666C1" w:rsidP="00D666C1">
      <w:pPr>
        <w:pStyle w:val="Console"/>
        <w:rPr>
          <w:lang w:val="en-US"/>
        </w:rPr>
      </w:pPr>
    </w:p>
    <w:p w14:paraId="16DAA8F5" w14:textId="77777777" w:rsidR="00D666C1" w:rsidRPr="00C81AE5" w:rsidRDefault="00D666C1" w:rsidP="00D666C1">
      <w:pPr>
        <w:pStyle w:val="Console"/>
        <w:rPr>
          <w:lang w:val="en-US"/>
        </w:rPr>
      </w:pPr>
      <w:r w:rsidRPr="00C81AE5">
        <w:rPr>
          <w:lang w:val="en-US"/>
        </w:rPr>
        <w:t>rule {</w:t>
      </w:r>
    </w:p>
    <w:p w14:paraId="5D907C5E" w14:textId="77777777" w:rsidR="00D666C1" w:rsidRPr="00C81AE5" w:rsidRDefault="00D666C1" w:rsidP="00D666C1">
      <w:pPr>
        <w:pStyle w:val="Console"/>
        <w:rPr>
          <w:lang w:val="en-US"/>
        </w:rPr>
      </w:pPr>
      <w:r w:rsidRPr="00C81AE5">
        <w:rPr>
          <w:lang w:val="en-US"/>
        </w:rPr>
        <w:tab/>
        <w:t>apply_server_side_encryption_by_default {</w:t>
      </w:r>
    </w:p>
    <w:p w14:paraId="0B00194A" w14:textId="77777777" w:rsidR="00D666C1" w:rsidRPr="00C81AE5" w:rsidRDefault="00D666C1" w:rsidP="00D666C1">
      <w:pPr>
        <w:pStyle w:val="Console"/>
        <w:rPr>
          <w:lang w:val="en-US"/>
        </w:rPr>
      </w:pPr>
      <w:r w:rsidRPr="00C81AE5">
        <w:rPr>
          <w:lang w:val="en-US"/>
        </w:rPr>
        <w:tab/>
      </w:r>
      <w:r w:rsidRPr="00C81AE5">
        <w:rPr>
          <w:lang w:val="en-US"/>
        </w:rPr>
        <w:tab/>
        <w:t>sse_algorithm = "AES256"</w:t>
      </w:r>
    </w:p>
    <w:p w14:paraId="1DD6D805" w14:textId="77777777" w:rsidR="00D666C1" w:rsidRPr="00C81AE5" w:rsidRDefault="00D666C1" w:rsidP="00D666C1">
      <w:pPr>
        <w:pStyle w:val="Console"/>
        <w:rPr>
          <w:lang w:val="en-US"/>
        </w:rPr>
      </w:pPr>
      <w:r w:rsidRPr="00C81AE5">
        <w:rPr>
          <w:lang w:val="en-US"/>
        </w:rPr>
        <w:tab/>
        <w:t>}</w:t>
      </w:r>
    </w:p>
    <w:p w14:paraId="5629EAC4" w14:textId="77777777" w:rsidR="00D666C1" w:rsidRPr="00C81AE5" w:rsidRDefault="00D666C1" w:rsidP="00D666C1">
      <w:pPr>
        <w:pStyle w:val="Console"/>
        <w:rPr>
          <w:lang w:val="en-US"/>
        </w:rPr>
      </w:pPr>
      <w:r w:rsidRPr="00C81AE5">
        <w:rPr>
          <w:lang w:val="en-US"/>
        </w:rPr>
        <w:t>}</w:t>
      </w:r>
    </w:p>
    <w:p w14:paraId="21204ED3" w14:textId="77777777" w:rsidR="00D666C1" w:rsidRPr="00C81AE5" w:rsidRDefault="00D666C1" w:rsidP="00D666C1">
      <w:pPr>
        <w:pStyle w:val="Console"/>
        <w:rPr>
          <w:lang w:val="en-US"/>
        </w:rPr>
      </w:pPr>
    </w:p>
    <w:p w14:paraId="6F7CC486" w14:textId="77777777" w:rsidR="00D666C1" w:rsidRPr="00200B77" w:rsidRDefault="00D666C1" w:rsidP="00D666C1">
      <w:r w:rsidRPr="00200B77">
        <w:t>S3 Storage is encrypted using AES256.</w:t>
      </w:r>
    </w:p>
    <w:p w14:paraId="208C3AA6" w14:textId="77777777" w:rsidR="00D666C1" w:rsidRPr="00C81AE5" w:rsidRDefault="00D666C1" w:rsidP="009170C5">
      <w:pPr>
        <w:pStyle w:val="Heading3"/>
      </w:pPr>
      <w:bookmarkStart w:id="38" w:name="_Toc199518109"/>
      <w:r w:rsidRPr="00C81AE5">
        <w:t>API Gateway/Lambda</w:t>
      </w:r>
      <w:bookmarkEnd w:id="38"/>
    </w:p>
    <w:p w14:paraId="3EB2B06C" w14:textId="77777777" w:rsidR="00D666C1" w:rsidRPr="00C81AE5" w:rsidRDefault="00D666C1" w:rsidP="00D666C1">
      <w:pPr>
        <w:pStyle w:val="ConsoleSmall"/>
        <w:rPr>
          <w:lang w:val="en-US"/>
        </w:rPr>
      </w:pPr>
    </w:p>
    <w:p w14:paraId="6826E8F6" w14:textId="77777777" w:rsidR="00D666C1" w:rsidRPr="00C81AE5" w:rsidRDefault="00D666C1" w:rsidP="00D666C1">
      <w:pPr>
        <w:pStyle w:val="ConsoleSmall"/>
        <w:rPr>
          <w:lang w:val="en-US"/>
        </w:rPr>
      </w:pPr>
      <w:r w:rsidRPr="00C81AE5">
        <w:rPr>
          <w:lang w:val="en-US"/>
        </w:rPr>
        <w:t>resource "aws_api_gateway_gateway_response" "cors_unauthorized" {</w:t>
      </w:r>
    </w:p>
    <w:p w14:paraId="37C41B61" w14:textId="77777777" w:rsidR="00D666C1" w:rsidRPr="00C81AE5" w:rsidRDefault="00D666C1" w:rsidP="00D666C1">
      <w:pPr>
        <w:pStyle w:val="ConsoleSmall"/>
        <w:rPr>
          <w:lang w:val="en-US"/>
        </w:rPr>
      </w:pPr>
      <w:r w:rsidRPr="00C81AE5">
        <w:rPr>
          <w:lang w:val="en-US"/>
        </w:rPr>
        <w:tab/>
        <w:t xml:space="preserve">rest_api_id </w:t>
      </w:r>
      <w:r w:rsidRPr="00C81AE5">
        <w:rPr>
          <w:lang w:val="en-US"/>
        </w:rPr>
        <w:tab/>
        <w:t>= aws_api_gateway_rest_api.cpuc_rps_api.id</w:t>
      </w:r>
    </w:p>
    <w:p w14:paraId="795B354C" w14:textId="77777777" w:rsidR="00D666C1" w:rsidRPr="00C81AE5" w:rsidRDefault="00D666C1" w:rsidP="00D666C1">
      <w:pPr>
        <w:pStyle w:val="ConsoleSmall"/>
        <w:rPr>
          <w:lang w:val="en-US"/>
        </w:rPr>
      </w:pPr>
      <w:r w:rsidRPr="00C81AE5">
        <w:rPr>
          <w:lang w:val="en-US"/>
        </w:rPr>
        <w:tab/>
        <w:t xml:space="preserve">status_code </w:t>
      </w:r>
      <w:r w:rsidRPr="00C81AE5">
        <w:rPr>
          <w:lang w:val="en-US"/>
        </w:rPr>
        <w:tab/>
        <w:t>= "401"</w:t>
      </w:r>
    </w:p>
    <w:p w14:paraId="3B189561" w14:textId="77777777" w:rsidR="00D666C1" w:rsidRPr="00C81AE5" w:rsidRDefault="00D666C1" w:rsidP="00D666C1">
      <w:pPr>
        <w:pStyle w:val="ConsoleSmall"/>
        <w:rPr>
          <w:lang w:val="en-US"/>
        </w:rPr>
      </w:pPr>
      <w:r w:rsidRPr="00C81AE5">
        <w:rPr>
          <w:lang w:val="en-US"/>
        </w:rPr>
        <w:tab/>
        <w:t>response_type</w:t>
      </w:r>
      <w:r w:rsidRPr="00C81AE5">
        <w:rPr>
          <w:lang w:val="en-US"/>
        </w:rPr>
        <w:tab/>
        <w:t>= "UNAUTHORIZED"</w:t>
      </w:r>
    </w:p>
    <w:p w14:paraId="39276BF3" w14:textId="77777777" w:rsidR="00D666C1" w:rsidRPr="00C81AE5" w:rsidRDefault="00D666C1" w:rsidP="00D666C1">
      <w:pPr>
        <w:pStyle w:val="ConsoleSmall"/>
        <w:rPr>
          <w:lang w:val="en-US"/>
        </w:rPr>
      </w:pPr>
    </w:p>
    <w:p w14:paraId="38652E95" w14:textId="77777777" w:rsidR="00D666C1" w:rsidRPr="00C81AE5" w:rsidRDefault="00D666C1" w:rsidP="00D666C1">
      <w:pPr>
        <w:pStyle w:val="ConsoleSmall"/>
        <w:rPr>
          <w:lang w:val="en-US"/>
        </w:rPr>
      </w:pPr>
      <w:r w:rsidRPr="00C81AE5">
        <w:rPr>
          <w:lang w:val="en-US"/>
        </w:rPr>
        <w:tab/>
        <w:t>response_parameters = {</w:t>
      </w:r>
    </w:p>
    <w:p w14:paraId="1CB8D3C9" w14:textId="77777777" w:rsidR="00D666C1" w:rsidRPr="00C81AE5" w:rsidRDefault="00D666C1" w:rsidP="00D666C1">
      <w:pPr>
        <w:pStyle w:val="ConsoleSmall"/>
        <w:rPr>
          <w:lang w:val="en-US"/>
        </w:rPr>
      </w:pPr>
      <w:r w:rsidRPr="00C81AE5">
        <w:rPr>
          <w:lang w:val="en-US"/>
        </w:rPr>
        <w:tab/>
      </w:r>
      <w:r w:rsidRPr="00C81AE5">
        <w:rPr>
          <w:lang w:val="en-US"/>
        </w:rPr>
        <w:tab/>
        <w:t>"gatewayresponse.header.Access-Control-Allow-Origin" = "${var.allowLocalhost ? "'*'" : var.useCloudfrontURL ? "'https://${aws_cloudfront_distribution.s3_distribution.domain_name}'" : "'$</w:t>
      </w:r>
    </w:p>
    <w:p w14:paraId="79A18EB2" w14:textId="77777777" w:rsidR="00D666C1" w:rsidRPr="00C81AE5" w:rsidRDefault="00D666C1" w:rsidP="00D666C1">
      <w:pPr>
        <w:pStyle w:val="ConsoleSmall"/>
        <w:rPr>
          <w:lang w:val="en-US"/>
        </w:rPr>
      </w:pPr>
      <w:r w:rsidRPr="00C81AE5">
        <w:rPr>
          <w:lang w:val="en-US"/>
        </w:rPr>
        <w:tab/>
      </w:r>
      <w:r w:rsidRPr="00C81AE5">
        <w:rPr>
          <w:lang w:val="en-US"/>
        </w:rPr>
        <w:tab/>
        <w:t>{var.formalDomain}'"}",</w:t>
      </w:r>
    </w:p>
    <w:p w14:paraId="45EC4A36" w14:textId="77777777" w:rsidR="00D666C1" w:rsidRPr="00C81AE5" w:rsidRDefault="00D666C1" w:rsidP="00D666C1">
      <w:pPr>
        <w:pStyle w:val="ConsoleSmall"/>
        <w:rPr>
          <w:lang w:val="en-US"/>
        </w:rPr>
      </w:pPr>
      <w:r w:rsidRPr="00C81AE5">
        <w:rPr>
          <w:lang w:val="en-US"/>
        </w:rPr>
        <w:tab/>
        <w:t>}</w:t>
      </w:r>
    </w:p>
    <w:p w14:paraId="14E7C3B9" w14:textId="77777777" w:rsidR="00D666C1" w:rsidRPr="00C81AE5" w:rsidRDefault="00D666C1" w:rsidP="00D666C1">
      <w:pPr>
        <w:pStyle w:val="ConsoleSmall"/>
        <w:rPr>
          <w:lang w:val="en-US"/>
        </w:rPr>
      </w:pPr>
      <w:r w:rsidRPr="00C81AE5">
        <w:rPr>
          <w:lang w:val="en-US"/>
        </w:rPr>
        <w:t>}</w:t>
      </w:r>
    </w:p>
    <w:p w14:paraId="1A4C5C56" w14:textId="77777777" w:rsidR="00D666C1" w:rsidRPr="00C81AE5" w:rsidRDefault="00D666C1" w:rsidP="00D666C1">
      <w:pPr>
        <w:pStyle w:val="ConsoleSmall"/>
        <w:rPr>
          <w:lang w:val="en-US"/>
        </w:rPr>
      </w:pPr>
    </w:p>
    <w:p w14:paraId="7E7F17B2" w14:textId="77777777" w:rsidR="00D666C1" w:rsidRPr="00200B77" w:rsidRDefault="00D666C1" w:rsidP="00D666C1">
      <w:r w:rsidRPr="00200B77">
        <w:t>Secure access to</w:t>
      </w:r>
      <w:r>
        <w:t xml:space="preserve"> the</w:t>
      </w:r>
      <w:r w:rsidRPr="00200B77">
        <w:t xml:space="preserve"> API gateway and </w:t>
      </w:r>
      <w:r>
        <w:t>Lambda</w:t>
      </w:r>
      <w:r w:rsidRPr="00200B77">
        <w:t>’s via the CloudFront domains.</w:t>
      </w:r>
    </w:p>
    <w:p w14:paraId="6CBCFA4D" w14:textId="77777777" w:rsidR="00D666C1" w:rsidRPr="00C81AE5" w:rsidRDefault="00D666C1" w:rsidP="00D666C1">
      <w:pPr>
        <w:pStyle w:val="Console"/>
        <w:rPr>
          <w:lang w:val="en-US"/>
        </w:rPr>
      </w:pPr>
    </w:p>
    <w:p w14:paraId="28DB58E1" w14:textId="77777777" w:rsidR="00D666C1" w:rsidRPr="00C81AE5" w:rsidRDefault="00D666C1" w:rsidP="00D666C1">
      <w:pPr>
        <w:pStyle w:val="Console"/>
        <w:rPr>
          <w:lang w:val="en-US"/>
        </w:rPr>
      </w:pPr>
      <w:r w:rsidRPr="00C81AE5">
        <w:rPr>
          <w:lang w:val="en-US"/>
        </w:rPr>
        <w:t xml:space="preserve">resource "aws_lambda_permission" "user_review_task_allow_api" { </w:t>
      </w:r>
    </w:p>
    <w:p w14:paraId="01ED81CA" w14:textId="77777777" w:rsidR="00D666C1" w:rsidRPr="00C81AE5" w:rsidRDefault="00D666C1" w:rsidP="00D666C1">
      <w:pPr>
        <w:pStyle w:val="Console"/>
        <w:rPr>
          <w:lang w:val="en-US"/>
        </w:rPr>
      </w:pPr>
      <w:r w:rsidRPr="00C81AE5">
        <w:rPr>
          <w:lang w:val="en-US"/>
        </w:rPr>
        <w:tab/>
        <w:t xml:space="preserve">statement_id </w:t>
      </w:r>
      <w:r w:rsidRPr="00C81AE5">
        <w:rPr>
          <w:lang w:val="en-US"/>
        </w:rPr>
        <w:tab/>
        <w:t xml:space="preserve"> = "AllowAPIgatewayInvokation"</w:t>
      </w:r>
    </w:p>
    <w:p w14:paraId="0F98D1E4" w14:textId="77777777" w:rsidR="00D666C1" w:rsidRPr="00C81AE5" w:rsidRDefault="00D666C1" w:rsidP="00D666C1">
      <w:pPr>
        <w:pStyle w:val="Console"/>
        <w:rPr>
          <w:lang w:val="en-US"/>
        </w:rPr>
      </w:pPr>
      <w:r w:rsidRPr="00C81AE5">
        <w:rPr>
          <w:lang w:val="en-US"/>
        </w:rPr>
        <w:tab/>
        <w:t>action</w:t>
      </w:r>
      <w:r w:rsidRPr="00C81AE5">
        <w:rPr>
          <w:lang w:val="en-US"/>
        </w:rPr>
        <w:tab/>
      </w:r>
      <w:r w:rsidRPr="00C81AE5">
        <w:rPr>
          <w:lang w:val="en-US"/>
        </w:rPr>
        <w:tab/>
      </w:r>
      <w:r w:rsidRPr="00C81AE5">
        <w:rPr>
          <w:lang w:val="en-US"/>
        </w:rPr>
        <w:tab/>
      </w:r>
      <w:r w:rsidRPr="00C81AE5">
        <w:rPr>
          <w:lang w:val="en-US"/>
        </w:rPr>
        <w:tab/>
        <w:t xml:space="preserve"> = "lambda:InvokeFunction"</w:t>
      </w:r>
    </w:p>
    <w:p w14:paraId="74B8D173" w14:textId="77777777" w:rsidR="00D666C1" w:rsidRPr="00C81AE5" w:rsidRDefault="00D666C1" w:rsidP="00D666C1">
      <w:pPr>
        <w:pStyle w:val="Console"/>
        <w:rPr>
          <w:lang w:val="en-US"/>
        </w:rPr>
      </w:pPr>
      <w:r w:rsidRPr="00C81AE5">
        <w:rPr>
          <w:lang w:val="en-US"/>
        </w:rPr>
        <w:tab/>
        <w:t>function name</w:t>
      </w:r>
      <w:r w:rsidRPr="00C81AE5">
        <w:rPr>
          <w:lang w:val="en-US"/>
        </w:rPr>
        <w:tab/>
        <w:t xml:space="preserve"> = aws_lambda_function.user_review_task.function_name</w:t>
      </w:r>
    </w:p>
    <w:p w14:paraId="71480D67" w14:textId="77777777" w:rsidR="00D666C1" w:rsidRPr="00C81AE5" w:rsidRDefault="00D666C1" w:rsidP="00D666C1">
      <w:pPr>
        <w:pStyle w:val="Console"/>
        <w:rPr>
          <w:lang w:val="en-US"/>
        </w:rPr>
      </w:pPr>
      <w:r w:rsidRPr="00C81AE5">
        <w:rPr>
          <w:lang w:val="en-US"/>
        </w:rPr>
        <w:tab/>
        <w:t>principal</w:t>
      </w:r>
      <w:r w:rsidRPr="00C81AE5">
        <w:rPr>
          <w:lang w:val="en-US"/>
        </w:rPr>
        <w:tab/>
      </w:r>
      <w:r w:rsidRPr="00C81AE5">
        <w:rPr>
          <w:lang w:val="en-US"/>
        </w:rPr>
        <w:tab/>
        <w:t xml:space="preserve"> = "apigateway.amazonaws.com"</w:t>
      </w:r>
    </w:p>
    <w:p w14:paraId="74372685" w14:textId="77777777" w:rsidR="00D666C1" w:rsidRPr="00C81AE5" w:rsidRDefault="00D666C1" w:rsidP="00D666C1">
      <w:pPr>
        <w:pStyle w:val="Console"/>
        <w:rPr>
          <w:lang w:val="en-US"/>
        </w:rPr>
      </w:pPr>
      <w:r w:rsidRPr="00C81AE5">
        <w:rPr>
          <w:lang w:val="en-US"/>
        </w:rPr>
        <w:t>}</w:t>
      </w:r>
    </w:p>
    <w:p w14:paraId="02CDB122" w14:textId="77777777" w:rsidR="00D666C1" w:rsidRPr="00C81AE5" w:rsidRDefault="00D666C1" w:rsidP="00D666C1">
      <w:pPr>
        <w:pStyle w:val="Console"/>
        <w:rPr>
          <w:lang w:val="en-US"/>
        </w:rPr>
      </w:pPr>
    </w:p>
    <w:p w14:paraId="28111FB9" w14:textId="77777777" w:rsidR="00D666C1" w:rsidRPr="00200B77" w:rsidRDefault="00D666C1" w:rsidP="00D666C1">
      <w:r w:rsidRPr="00200B77">
        <w:t xml:space="preserve">AWS Lambda’s are only accessible via authorized API gateway </w:t>
      </w:r>
      <w:r>
        <w:t>i</w:t>
      </w:r>
      <w:r w:rsidRPr="00200B77">
        <w:t>nvocation</w:t>
      </w:r>
      <w:r>
        <w:t>.</w:t>
      </w:r>
    </w:p>
    <w:p w14:paraId="33FAC2CB" w14:textId="77777777" w:rsidR="00D666C1" w:rsidRPr="00C81AE5" w:rsidRDefault="00D666C1" w:rsidP="00D666C1">
      <w:pPr>
        <w:pStyle w:val="ConsoleSmall"/>
        <w:rPr>
          <w:lang w:val="en-US"/>
        </w:rPr>
      </w:pPr>
    </w:p>
    <w:p w14:paraId="360FB446" w14:textId="77777777" w:rsidR="00D666C1" w:rsidRPr="00C81AE5" w:rsidRDefault="00D666C1" w:rsidP="00D666C1">
      <w:pPr>
        <w:pStyle w:val="ConsoleSmall"/>
        <w:rPr>
          <w:lang w:val="en-US"/>
        </w:rPr>
      </w:pPr>
      <w:r w:rsidRPr="00C81AE5">
        <w:rPr>
          <w:lang w:val="en-US"/>
        </w:rPr>
        <w:t>module "submissions_forms_formId_workbook_cors" {</w:t>
      </w:r>
    </w:p>
    <w:p w14:paraId="1383A2B2" w14:textId="77777777" w:rsidR="00D666C1" w:rsidRPr="00C81AE5" w:rsidRDefault="00D666C1" w:rsidP="00D666C1">
      <w:pPr>
        <w:pStyle w:val="ConsoleSmall"/>
        <w:rPr>
          <w:lang w:val="en-US"/>
        </w:rPr>
      </w:pPr>
      <w:r w:rsidRPr="00C81AE5">
        <w:rPr>
          <w:lang w:val="en-US"/>
        </w:rPr>
        <w:tab/>
        <w:t>source</w:t>
      </w:r>
      <w:r w:rsidRPr="00C81AE5">
        <w:rPr>
          <w:lang w:val="en-US"/>
        </w:rPr>
        <w:tab/>
        <w:t xml:space="preserve"> = "squidfunk/api-gateway-enable-cors/aws" </w:t>
      </w:r>
    </w:p>
    <w:p w14:paraId="3C054228" w14:textId="77777777" w:rsidR="00D666C1" w:rsidRPr="00C81AE5" w:rsidRDefault="00D666C1" w:rsidP="00D666C1">
      <w:pPr>
        <w:pStyle w:val="ConsoleSmall"/>
        <w:rPr>
          <w:lang w:val="en-US"/>
        </w:rPr>
      </w:pPr>
      <w:r w:rsidRPr="00C81AE5">
        <w:rPr>
          <w:lang w:val="en-US"/>
        </w:rPr>
        <w:tab/>
        <w:t>version</w:t>
      </w:r>
      <w:r w:rsidRPr="00C81AE5">
        <w:rPr>
          <w:lang w:val="en-US"/>
        </w:rPr>
        <w:tab/>
        <w:t xml:space="preserve"> = "0.3.3"</w:t>
      </w:r>
    </w:p>
    <w:p w14:paraId="30C7DAEA" w14:textId="77777777" w:rsidR="00D666C1" w:rsidRPr="00C81AE5" w:rsidRDefault="00D666C1" w:rsidP="00D666C1">
      <w:pPr>
        <w:pStyle w:val="ConsoleSmall"/>
        <w:rPr>
          <w:lang w:val="en-US"/>
        </w:rPr>
      </w:pPr>
      <w:r w:rsidRPr="00C81AE5">
        <w:rPr>
          <w:lang w:val="en-US"/>
        </w:rPr>
        <w:tab/>
        <w:t xml:space="preserve">allow_origin </w:t>
      </w:r>
      <w:r w:rsidRPr="00C81AE5">
        <w:rPr>
          <w:lang w:val="en-US"/>
        </w:rPr>
        <w:tab/>
        <w:t>= "${var.allowLocalhost ? "*" : var.useCloudfrontURL ? "https://${aws_cloudfront_distribution.s3_distribution.domain_name}" : var.formalDomain}"</w:t>
      </w:r>
    </w:p>
    <w:p w14:paraId="7E260970" w14:textId="77777777" w:rsidR="00D666C1" w:rsidRPr="00C81AE5" w:rsidRDefault="00D666C1" w:rsidP="00D666C1">
      <w:pPr>
        <w:pStyle w:val="ConsoleSmall"/>
        <w:rPr>
          <w:lang w:val="en-US"/>
        </w:rPr>
      </w:pPr>
    </w:p>
    <w:p w14:paraId="14450401" w14:textId="77777777" w:rsidR="00D666C1" w:rsidRPr="00C81AE5" w:rsidRDefault="00D666C1" w:rsidP="00D666C1">
      <w:pPr>
        <w:pStyle w:val="ConsoleSmall"/>
        <w:rPr>
          <w:lang w:val="en-US"/>
        </w:rPr>
      </w:pPr>
      <w:r w:rsidRPr="00C81AE5">
        <w:rPr>
          <w:lang w:val="en-US"/>
        </w:rPr>
        <w:tab/>
        <w:t xml:space="preserve">api_id </w:t>
      </w:r>
      <w:r w:rsidRPr="00C81AE5">
        <w:rPr>
          <w:lang w:val="en-US"/>
        </w:rPr>
        <w:tab/>
      </w:r>
      <w:r w:rsidRPr="00C81AE5">
        <w:rPr>
          <w:lang w:val="en-US"/>
        </w:rPr>
        <w:tab/>
      </w:r>
      <w:r w:rsidRPr="00C81AE5">
        <w:rPr>
          <w:lang w:val="en-US"/>
        </w:rPr>
        <w:tab/>
      </w:r>
      <w:r w:rsidRPr="00C81AE5">
        <w:rPr>
          <w:lang w:val="en-US"/>
        </w:rPr>
        <w:tab/>
        <w:t>= aws_api_gateway_rest_api.cpuc_rps_api.id</w:t>
      </w:r>
    </w:p>
    <w:p w14:paraId="36B746A6" w14:textId="77777777" w:rsidR="00D666C1" w:rsidRPr="00C81AE5" w:rsidRDefault="00D666C1" w:rsidP="00D666C1">
      <w:pPr>
        <w:pStyle w:val="ConsoleSmall"/>
        <w:rPr>
          <w:lang w:val="en-US"/>
        </w:rPr>
      </w:pPr>
      <w:r w:rsidRPr="00C81AE5">
        <w:rPr>
          <w:lang w:val="en-US"/>
        </w:rPr>
        <w:tab/>
        <w:t xml:space="preserve">api_resource_id </w:t>
      </w:r>
      <w:r w:rsidRPr="00C81AE5">
        <w:rPr>
          <w:lang w:val="en-US"/>
        </w:rPr>
        <w:tab/>
        <w:t>= aws_api_gateway_resource.submissions_forms_formId_workbook.id</w:t>
      </w:r>
    </w:p>
    <w:p w14:paraId="301E0F32" w14:textId="77777777" w:rsidR="00D666C1" w:rsidRPr="00C81AE5" w:rsidRDefault="00D666C1" w:rsidP="00D666C1">
      <w:pPr>
        <w:pStyle w:val="ConsoleSmall"/>
        <w:rPr>
          <w:sz w:val="12"/>
          <w:szCs w:val="12"/>
          <w:lang w:val="en-US"/>
        </w:rPr>
      </w:pPr>
      <w:r w:rsidRPr="00C81AE5">
        <w:rPr>
          <w:sz w:val="12"/>
          <w:szCs w:val="12"/>
          <w:lang w:val="en-US"/>
        </w:rPr>
        <w:t>}</w:t>
      </w:r>
    </w:p>
    <w:p w14:paraId="0C39B02F" w14:textId="77777777" w:rsidR="00D666C1" w:rsidRPr="00C81AE5" w:rsidRDefault="00D666C1" w:rsidP="00D666C1">
      <w:pPr>
        <w:pStyle w:val="ConsoleSmall"/>
        <w:rPr>
          <w:lang w:val="en-US"/>
        </w:rPr>
      </w:pPr>
    </w:p>
    <w:p w14:paraId="1C28A556" w14:textId="186E216B" w:rsidR="00D666C1" w:rsidRPr="00200B77" w:rsidRDefault="00D666C1" w:rsidP="009170C5">
      <w:pPr>
        <w:keepNext/>
      </w:pPr>
      <w:r w:rsidRPr="00200B77">
        <w:t xml:space="preserve">Cross-Origin resource sharing (CORS) enabled on API Gateway enabled for each </w:t>
      </w:r>
      <w:r>
        <w:t>Lambda</w:t>
      </w:r>
      <w:r w:rsidRPr="00200B77">
        <w:t xml:space="preserve"> to ensure security source. </w:t>
      </w:r>
      <w:r w:rsidRPr="006B7931">
        <w:rPr>
          <w:rStyle w:val="HyperlinkStyleChar"/>
          <w:bCs/>
        </w:rPr>
        <w:t>(</w:t>
      </w:r>
      <w:hyperlink r:id="rId70" w:history="1">
        <w:r w:rsidRPr="006B7931">
          <w:rPr>
            <w:rStyle w:val="HyperlinkStyleChar"/>
            <w:bCs/>
          </w:rPr>
          <w:t>https://docs.aws.amazon.com/AmazonS3/latest/userguide/cors.html</w:t>
        </w:r>
      </w:hyperlink>
      <w:r w:rsidRPr="006B7931">
        <w:rPr>
          <w:rStyle w:val="HyperlinkStyleChar"/>
          <w:bCs/>
        </w:rPr>
        <w:t>)</w:t>
      </w:r>
      <w:r w:rsidR="00693E0F">
        <w:rPr>
          <w:rStyle w:val="HyperlinkStyleChar"/>
          <w:bCs/>
        </w:rPr>
        <w:t>.</w:t>
      </w:r>
    </w:p>
    <w:p w14:paraId="5E5B98CD" w14:textId="77777777" w:rsidR="00D666C1" w:rsidRPr="00C81AE5" w:rsidRDefault="00D666C1" w:rsidP="00D666C1">
      <w:pPr>
        <w:pStyle w:val="Console"/>
        <w:rPr>
          <w:lang w:val="en-US"/>
        </w:rPr>
      </w:pPr>
    </w:p>
    <w:p w14:paraId="7B01D207" w14:textId="77777777" w:rsidR="00D666C1" w:rsidRPr="00C81AE5" w:rsidRDefault="00D666C1" w:rsidP="00D666C1">
      <w:pPr>
        <w:pStyle w:val="Console"/>
        <w:rPr>
          <w:lang w:val="en-US"/>
        </w:rPr>
      </w:pPr>
      <w:r w:rsidRPr="00C81AE5">
        <w:rPr>
          <w:lang w:val="en-US"/>
        </w:rPr>
        <w:t>resource "aws_iam_role_policy_attachment" "form_validation_get_lambda_policy" {</w:t>
      </w:r>
    </w:p>
    <w:p w14:paraId="0FE3436B" w14:textId="77777777" w:rsidR="00D666C1" w:rsidRPr="00C81AE5" w:rsidRDefault="00D666C1" w:rsidP="00D666C1">
      <w:pPr>
        <w:pStyle w:val="Console"/>
        <w:rPr>
          <w:lang w:val="en-US"/>
        </w:rPr>
      </w:pPr>
      <w:r w:rsidRPr="00C81AE5">
        <w:rPr>
          <w:lang w:val="en-US"/>
        </w:rPr>
        <w:tab/>
        <w:t xml:space="preserve">role </w:t>
      </w:r>
      <w:r w:rsidRPr="00C81AE5">
        <w:rPr>
          <w:lang w:val="en-US"/>
        </w:rPr>
        <w:tab/>
      </w:r>
      <w:r w:rsidRPr="00C81AE5">
        <w:rPr>
          <w:lang w:val="en-US"/>
        </w:rPr>
        <w:tab/>
      </w:r>
      <w:r w:rsidRPr="00C81AE5">
        <w:rPr>
          <w:lang w:val="en-US"/>
        </w:rPr>
        <w:tab/>
        <w:t xml:space="preserve">= "${aws_iam_role.form_validation_get_lambda_exec.name}" </w:t>
      </w:r>
    </w:p>
    <w:p w14:paraId="1C9E1081" w14:textId="77777777" w:rsidR="00D666C1" w:rsidRPr="00C81AE5" w:rsidRDefault="00D666C1" w:rsidP="00D666C1">
      <w:pPr>
        <w:pStyle w:val="Console"/>
        <w:rPr>
          <w:lang w:val="en-US"/>
        </w:rPr>
      </w:pPr>
      <w:r w:rsidRPr="00C81AE5">
        <w:rPr>
          <w:lang w:val="en-US"/>
        </w:rPr>
        <w:tab/>
        <w:t>policy_arn = aws_iam_policy.DB_access.arn</w:t>
      </w:r>
    </w:p>
    <w:p w14:paraId="76EBD3EA" w14:textId="77777777" w:rsidR="00D666C1" w:rsidRPr="00C81AE5" w:rsidRDefault="00D666C1" w:rsidP="00D666C1">
      <w:pPr>
        <w:pStyle w:val="Console"/>
        <w:rPr>
          <w:lang w:val="en-US"/>
        </w:rPr>
      </w:pPr>
      <w:r w:rsidRPr="00C81AE5">
        <w:rPr>
          <w:lang w:val="en-US"/>
        </w:rPr>
        <w:t>}</w:t>
      </w:r>
    </w:p>
    <w:p w14:paraId="502DBAE8" w14:textId="77777777" w:rsidR="00D666C1" w:rsidRPr="00C81AE5" w:rsidRDefault="00D666C1" w:rsidP="00D666C1">
      <w:pPr>
        <w:pStyle w:val="Console"/>
        <w:rPr>
          <w:lang w:val="en-US"/>
        </w:rPr>
      </w:pPr>
    </w:p>
    <w:p w14:paraId="05683CB6" w14:textId="77777777" w:rsidR="00D666C1" w:rsidRPr="00C81AE5" w:rsidRDefault="00D666C1" w:rsidP="00D666C1">
      <w:pPr>
        <w:pStyle w:val="Console"/>
        <w:rPr>
          <w:lang w:val="en-US"/>
        </w:rPr>
      </w:pPr>
      <w:r w:rsidRPr="00C81AE5">
        <w:rPr>
          <w:lang w:val="en-US"/>
        </w:rPr>
        <w:t>resource "aws_iam_role" "form_validation_get_lambda_exec" {</w:t>
      </w:r>
    </w:p>
    <w:p w14:paraId="0AEDD136" w14:textId="77777777" w:rsidR="00D666C1" w:rsidRPr="00C81AE5" w:rsidRDefault="00D666C1" w:rsidP="00D666C1">
      <w:pPr>
        <w:pStyle w:val="Console"/>
        <w:rPr>
          <w:lang w:val="en-US"/>
        </w:rPr>
      </w:pPr>
      <w:r w:rsidRPr="00C81AE5">
        <w:rPr>
          <w:lang w:val="en-US"/>
        </w:rPr>
        <w:tab/>
        <w:t>name = "${var.enviro}_${var.project}_cpuc_form_validation_get_lambda_exec_role"</w:t>
      </w:r>
    </w:p>
    <w:p w14:paraId="607FB5D8" w14:textId="77777777" w:rsidR="00D666C1" w:rsidRPr="00C81AE5" w:rsidRDefault="00D666C1" w:rsidP="00D666C1">
      <w:pPr>
        <w:pStyle w:val="Console"/>
        <w:rPr>
          <w:lang w:val="en-US"/>
        </w:rPr>
      </w:pPr>
      <w:r w:rsidRPr="00C81AE5">
        <w:rPr>
          <w:lang w:val="en-US"/>
        </w:rPr>
        <w:tab/>
        <w:t>assume_role_policy = aws_iam_role.DB_access.assume_role_policy</w:t>
      </w:r>
    </w:p>
    <w:p w14:paraId="1E700646" w14:textId="77777777" w:rsidR="00D666C1" w:rsidRPr="00C81AE5" w:rsidRDefault="00D666C1" w:rsidP="00D666C1">
      <w:pPr>
        <w:pStyle w:val="Console"/>
        <w:rPr>
          <w:lang w:val="en-US"/>
        </w:rPr>
      </w:pPr>
      <w:r w:rsidRPr="00C81AE5">
        <w:rPr>
          <w:lang w:val="en-US"/>
        </w:rPr>
        <w:t>}</w:t>
      </w:r>
    </w:p>
    <w:p w14:paraId="4AAD66FF" w14:textId="77777777" w:rsidR="00D666C1" w:rsidRPr="00C81AE5" w:rsidRDefault="00D666C1" w:rsidP="00D666C1">
      <w:pPr>
        <w:pStyle w:val="Console"/>
        <w:rPr>
          <w:lang w:val="en-US"/>
        </w:rPr>
      </w:pPr>
    </w:p>
    <w:p w14:paraId="79552DFC" w14:textId="77777777" w:rsidR="00D666C1" w:rsidRPr="00C81AE5" w:rsidRDefault="00D666C1" w:rsidP="009170C5">
      <w:pPr>
        <w:pStyle w:val="Heading3"/>
      </w:pPr>
      <w:bookmarkStart w:id="39" w:name="_Toc199518110"/>
      <w:r w:rsidRPr="00C81AE5">
        <w:t>GuardDuty</w:t>
      </w:r>
      <w:bookmarkEnd w:id="39"/>
    </w:p>
    <w:p w14:paraId="53D20539" w14:textId="77777777" w:rsidR="00D666C1" w:rsidRPr="00C81AE5" w:rsidRDefault="00D666C1" w:rsidP="00D666C1">
      <w:pPr>
        <w:pStyle w:val="Console"/>
        <w:keepNext/>
        <w:rPr>
          <w:lang w:val="en-US"/>
        </w:rPr>
      </w:pPr>
    </w:p>
    <w:p w14:paraId="3B1F2C1B" w14:textId="77777777" w:rsidR="00D666C1" w:rsidRPr="00C81AE5" w:rsidRDefault="00D666C1" w:rsidP="00D666C1">
      <w:pPr>
        <w:pStyle w:val="Console"/>
        <w:keepNext/>
        <w:rPr>
          <w:lang w:val="en-US"/>
        </w:rPr>
      </w:pPr>
    </w:p>
    <w:p w14:paraId="35EBDDD4" w14:textId="77777777" w:rsidR="00D666C1" w:rsidRPr="00C81AE5" w:rsidRDefault="00D666C1" w:rsidP="00D666C1">
      <w:pPr>
        <w:pStyle w:val="Console"/>
        <w:keepNext/>
        <w:rPr>
          <w:lang w:val="en-US"/>
        </w:rPr>
      </w:pPr>
      <w:r w:rsidRPr="00C81AE5">
        <w:rPr>
          <w:lang w:val="en-US"/>
        </w:rPr>
        <w:t xml:space="preserve">resource "aws_guardduty_malware_protection_plan" "cpuc-s3-user-uploads-gdprotection" { </w:t>
      </w:r>
    </w:p>
    <w:p w14:paraId="34A9D593" w14:textId="77777777" w:rsidR="00D666C1" w:rsidRPr="00C81AE5" w:rsidRDefault="00D666C1" w:rsidP="00D666C1">
      <w:pPr>
        <w:pStyle w:val="Console"/>
        <w:rPr>
          <w:lang w:val="en-US"/>
        </w:rPr>
      </w:pPr>
      <w:r w:rsidRPr="00C81AE5">
        <w:rPr>
          <w:noProof/>
          <w:position w:val="-9"/>
          <w:lang w:val="en-US"/>
        </w:rPr>
        <w:drawing>
          <wp:inline distT="0" distB="0" distL="0" distR="0" wp14:anchorId="1905D8AB" wp14:editId="1055EA3F">
            <wp:extent cx="1158844" cy="162645"/>
            <wp:effectExtent l="0" t="0" r="3810" b="8890"/>
            <wp:docPr id="149965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0676" name=""/>
                    <pic:cNvPicPr/>
                  </pic:nvPicPr>
                  <pic:blipFill>
                    <a:blip r:embed="rId71"/>
                    <a:stretch>
                      <a:fillRect/>
                    </a:stretch>
                  </pic:blipFill>
                  <pic:spPr>
                    <a:xfrm>
                      <a:off x="0" y="0"/>
                      <a:ext cx="1182262" cy="165932"/>
                    </a:xfrm>
                    <a:prstGeom prst="rect">
                      <a:avLst/>
                    </a:prstGeom>
                  </pic:spPr>
                </pic:pic>
              </a:graphicData>
            </a:graphic>
          </wp:inline>
        </w:drawing>
      </w:r>
      <w:r w:rsidRPr="00C81AE5">
        <w:rPr>
          <w:lang w:val="en-US"/>
        </w:rPr>
        <w:t>.guardduty_role.arn</w:t>
      </w:r>
    </w:p>
    <w:p w14:paraId="72732DC8" w14:textId="77777777" w:rsidR="00D666C1" w:rsidRPr="00C81AE5" w:rsidRDefault="00D666C1" w:rsidP="00D666C1">
      <w:pPr>
        <w:pStyle w:val="Console"/>
        <w:rPr>
          <w:lang w:val="en-US"/>
        </w:rPr>
      </w:pPr>
    </w:p>
    <w:p w14:paraId="47B05980" w14:textId="77777777" w:rsidR="00D666C1" w:rsidRPr="00C81AE5" w:rsidRDefault="00D666C1" w:rsidP="00D666C1">
      <w:pPr>
        <w:pStyle w:val="Console"/>
        <w:rPr>
          <w:lang w:val="en-US"/>
        </w:rPr>
      </w:pPr>
      <w:r w:rsidRPr="00C81AE5">
        <w:rPr>
          <w:lang w:val="en-US"/>
        </w:rPr>
        <w:tab/>
        <w:t>protected_resource {</w:t>
      </w:r>
    </w:p>
    <w:p w14:paraId="5366697A" w14:textId="77777777" w:rsidR="00D666C1" w:rsidRPr="00C81AE5" w:rsidRDefault="00D666C1" w:rsidP="00D666C1">
      <w:pPr>
        <w:pStyle w:val="Console"/>
        <w:rPr>
          <w:lang w:val="en-US"/>
        </w:rPr>
      </w:pPr>
      <w:r w:rsidRPr="00C81AE5">
        <w:rPr>
          <w:lang w:val="en-US"/>
        </w:rPr>
        <w:tab/>
      </w:r>
      <w:r w:rsidRPr="00C81AE5">
        <w:rPr>
          <w:lang w:val="en-US"/>
        </w:rPr>
        <w:tab/>
        <w:t xml:space="preserve">s3_bucket { </w:t>
      </w:r>
    </w:p>
    <w:p w14:paraId="1AE94F54" w14:textId="77777777" w:rsidR="00D666C1" w:rsidRPr="00C81AE5" w:rsidRDefault="00D666C1" w:rsidP="00D666C1">
      <w:pPr>
        <w:pStyle w:val="Console"/>
        <w:rPr>
          <w:lang w:val="en-US"/>
        </w:rPr>
      </w:pPr>
      <w:r w:rsidRPr="00C81AE5">
        <w:rPr>
          <w:lang w:val="en-US"/>
        </w:rPr>
        <w:tab/>
      </w:r>
      <w:r w:rsidRPr="00C81AE5">
        <w:rPr>
          <w:lang w:val="en-US"/>
        </w:rPr>
        <w:tab/>
      </w:r>
      <w:r w:rsidRPr="00C81AE5">
        <w:rPr>
          <w:lang w:val="en-US"/>
        </w:rPr>
        <w:tab/>
        <w:t>bucket_name = aws_s3_bucket.cpuc-user-uploads.id</w:t>
      </w:r>
    </w:p>
    <w:p w14:paraId="03951379" w14:textId="77777777" w:rsidR="00D666C1" w:rsidRPr="00C81AE5" w:rsidRDefault="00D666C1" w:rsidP="00D666C1">
      <w:pPr>
        <w:pStyle w:val="Console"/>
        <w:rPr>
          <w:lang w:val="en-US"/>
        </w:rPr>
      </w:pPr>
      <w:r w:rsidRPr="00C81AE5">
        <w:rPr>
          <w:lang w:val="en-US"/>
        </w:rPr>
        <w:tab/>
      </w:r>
      <w:r w:rsidRPr="00C81AE5">
        <w:rPr>
          <w:lang w:val="en-US"/>
        </w:rPr>
        <w:tab/>
        <w:t>}</w:t>
      </w:r>
    </w:p>
    <w:p w14:paraId="0918C727" w14:textId="77777777" w:rsidR="00D666C1" w:rsidRPr="00C81AE5" w:rsidRDefault="00D666C1" w:rsidP="00D666C1">
      <w:pPr>
        <w:pStyle w:val="Console"/>
        <w:rPr>
          <w:lang w:val="en-US"/>
        </w:rPr>
      </w:pPr>
      <w:r w:rsidRPr="00C81AE5">
        <w:rPr>
          <w:lang w:val="en-US"/>
        </w:rPr>
        <w:tab/>
        <w:t>}</w:t>
      </w:r>
    </w:p>
    <w:p w14:paraId="169CCD81" w14:textId="77777777" w:rsidR="00D666C1" w:rsidRPr="00C81AE5" w:rsidRDefault="00D666C1" w:rsidP="00D666C1">
      <w:pPr>
        <w:pStyle w:val="Console"/>
        <w:rPr>
          <w:lang w:val="en-US"/>
        </w:rPr>
      </w:pPr>
    </w:p>
    <w:p w14:paraId="18849965" w14:textId="77777777" w:rsidR="00D666C1" w:rsidRPr="00C81AE5" w:rsidRDefault="00D666C1" w:rsidP="00D666C1">
      <w:pPr>
        <w:pStyle w:val="Console"/>
        <w:rPr>
          <w:lang w:val="en-US"/>
        </w:rPr>
      </w:pPr>
      <w:r w:rsidRPr="00C81AE5">
        <w:rPr>
          <w:lang w:val="en-US"/>
        </w:rPr>
        <w:tab/>
        <w:t>actions {</w:t>
      </w:r>
    </w:p>
    <w:p w14:paraId="31FD6EC4" w14:textId="77777777" w:rsidR="00D666C1" w:rsidRPr="00C81AE5" w:rsidRDefault="00D666C1" w:rsidP="00D666C1">
      <w:pPr>
        <w:pStyle w:val="Console"/>
        <w:rPr>
          <w:lang w:val="en-US"/>
        </w:rPr>
      </w:pPr>
      <w:r w:rsidRPr="00C81AE5">
        <w:rPr>
          <w:lang w:val="en-US"/>
        </w:rPr>
        <w:tab/>
      </w:r>
      <w:r w:rsidRPr="00C81AE5">
        <w:rPr>
          <w:lang w:val="en-US"/>
        </w:rPr>
        <w:tab/>
        <w:t>tagging {</w:t>
      </w:r>
    </w:p>
    <w:p w14:paraId="628F1C15" w14:textId="77777777" w:rsidR="00D666C1" w:rsidRPr="00C81AE5" w:rsidRDefault="00D666C1" w:rsidP="00D666C1">
      <w:pPr>
        <w:pStyle w:val="Console"/>
        <w:rPr>
          <w:lang w:val="en-US"/>
        </w:rPr>
      </w:pPr>
      <w:r w:rsidRPr="00C81AE5">
        <w:rPr>
          <w:lang w:val="en-US"/>
        </w:rPr>
        <w:tab/>
      </w:r>
      <w:r w:rsidRPr="00C81AE5">
        <w:rPr>
          <w:lang w:val="en-US"/>
        </w:rPr>
        <w:tab/>
      </w:r>
      <w:r w:rsidRPr="00C81AE5">
        <w:rPr>
          <w:lang w:val="en-US"/>
        </w:rPr>
        <w:tab/>
        <w:t>status = "ENABLED"</w:t>
      </w:r>
    </w:p>
    <w:p w14:paraId="27354B64" w14:textId="77777777" w:rsidR="00D666C1" w:rsidRPr="00C81AE5" w:rsidRDefault="00D666C1" w:rsidP="00D666C1">
      <w:pPr>
        <w:pStyle w:val="Console"/>
        <w:rPr>
          <w:lang w:val="en-US"/>
        </w:rPr>
      </w:pPr>
      <w:r w:rsidRPr="00C81AE5">
        <w:rPr>
          <w:lang w:val="en-US"/>
        </w:rPr>
        <w:tab/>
      </w:r>
      <w:r w:rsidRPr="00C81AE5">
        <w:rPr>
          <w:lang w:val="en-US"/>
        </w:rPr>
        <w:tab/>
        <w:t>}</w:t>
      </w:r>
    </w:p>
    <w:p w14:paraId="4299F52C" w14:textId="77777777" w:rsidR="00D666C1" w:rsidRPr="00C81AE5" w:rsidRDefault="00D666C1" w:rsidP="00D666C1">
      <w:pPr>
        <w:pStyle w:val="Console"/>
        <w:rPr>
          <w:lang w:val="en-US"/>
        </w:rPr>
      </w:pPr>
    </w:p>
    <w:p w14:paraId="275F7B84" w14:textId="2BDFA680" w:rsidR="00D666C1" w:rsidRPr="00200B77" w:rsidRDefault="00D666C1" w:rsidP="00D666C1">
      <w:r w:rsidRPr="00200B77">
        <w:t xml:space="preserve">GuardDuty </w:t>
      </w:r>
      <w:r w:rsidR="0091643D">
        <w:t xml:space="preserve">is </w:t>
      </w:r>
      <w:r w:rsidRPr="00200B77">
        <w:t xml:space="preserve">enabled for </w:t>
      </w:r>
      <w:r w:rsidR="0091643D" w:rsidRPr="00200B77">
        <w:t xml:space="preserve">bucket </w:t>
      </w:r>
      <w:r w:rsidRPr="00200B77">
        <w:t xml:space="preserve">upload </w:t>
      </w:r>
      <w:r w:rsidR="0091643D">
        <w:t>and</w:t>
      </w:r>
      <w:r w:rsidRPr="00200B77">
        <w:t xml:space="preserve"> will perform active virus scanning on the entire bucket and </w:t>
      </w:r>
      <w:r w:rsidR="003030C6">
        <w:t xml:space="preserve">contained </w:t>
      </w:r>
      <w:r w:rsidRPr="00200B77">
        <w:t>files.</w:t>
      </w:r>
    </w:p>
    <w:p w14:paraId="15124B53" w14:textId="77777777" w:rsidR="00D666C1" w:rsidRPr="00C81AE5" w:rsidRDefault="00D666C1" w:rsidP="009170C5">
      <w:pPr>
        <w:pStyle w:val="Heading3"/>
      </w:pPr>
      <w:bookmarkStart w:id="40" w:name="_Toc199518111"/>
      <w:r w:rsidRPr="00C81AE5">
        <w:t>VPC/Network</w:t>
      </w:r>
      <w:bookmarkEnd w:id="40"/>
    </w:p>
    <w:p w14:paraId="79E076DB" w14:textId="77777777" w:rsidR="00D666C1" w:rsidRPr="00C81AE5" w:rsidRDefault="00D666C1" w:rsidP="00D666C1">
      <w:pPr>
        <w:pStyle w:val="Console"/>
        <w:rPr>
          <w:lang w:val="en-US"/>
        </w:rPr>
      </w:pPr>
    </w:p>
    <w:p w14:paraId="333CA93E" w14:textId="77777777" w:rsidR="00D666C1" w:rsidRPr="00C81AE5" w:rsidRDefault="00D666C1" w:rsidP="00D666C1">
      <w:pPr>
        <w:pStyle w:val="Console"/>
        <w:rPr>
          <w:lang w:val="en-US"/>
        </w:rPr>
      </w:pPr>
      <w:r w:rsidRPr="00C81AE5">
        <w:rPr>
          <w:lang w:val="en-US"/>
        </w:rPr>
        <w:t>name = "${var.enviro}-${var.project}-vpc""</w:t>
      </w:r>
    </w:p>
    <w:p w14:paraId="393588C4" w14:textId="77777777" w:rsidR="00D666C1" w:rsidRPr="00C81AE5" w:rsidRDefault="00D666C1" w:rsidP="00D666C1">
      <w:pPr>
        <w:pStyle w:val="Console"/>
        <w:rPr>
          <w:lang w:val="en-US"/>
        </w:rPr>
      </w:pPr>
      <w:r w:rsidRPr="00C81AE5">
        <w:rPr>
          <w:lang w:val="en-US"/>
        </w:rPr>
        <w:t>cidr = "10.99.0.0/16"</w:t>
      </w:r>
    </w:p>
    <w:p w14:paraId="55CC877E" w14:textId="77777777" w:rsidR="00D666C1" w:rsidRPr="00C81AE5" w:rsidRDefault="00D666C1" w:rsidP="00D666C1">
      <w:pPr>
        <w:pStyle w:val="Console"/>
        <w:rPr>
          <w:lang w:val="en-US"/>
        </w:rPr>
      </w:pPr>
    </w:p>
    <w:p w14:paraId="2276C0C5" w14:textId="77777777" w:rsidR="00D666C1" w:rsidRPr="00C81AE5" w:rsidRDefault="00D666C1" w:rsidP="00D666C1">
      <w:pPr>
        <w:pStyle w:val="Console"/>
        <w:rPr>
          <w:lang w:val="en-US"/>
        </w:rPr>
      </w:pPr>
      <w:r w:rsidRPr="00C81AE5">
        <w:rPr>
          <w:lang w:val="en-US"/>
        </w:rPr>
        <w:t>azs</w:t>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t>= var.vpc_azs # removed "${var.aws_region}c", for us-west-1</w:t>
      </w:r>
    </w:p>
    <w:p w14:paraId="40CE10CB" w14:textId="77777777" w:rsidR="00D666C1" w:rsidRPr="00C81AE5" w:rsidRDefault="00D666C1" w:rsidP="00D666C1">
      <w:pPr>
        <w:pStyle w:val="Console"/>
        <w:rPr>
          <w:lang w:val="en-US"/>
        </w:rPr>
      </w:pPr>
      <w:r w:rsidRPr="00C81AE5">
        <w:rPr>
          <w:lang w:val="en-US"/>
        </w:rPr>
        <w:t>public_subnets</w:t>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t>= var.public_subnets</w:t>
      </w:r>
    </w:p>
    <w:p w14:paraId="3C6723AC" w14:textId="77777777" w:rsidR="00D666C1" w:rsidRPr="00C81AE5" w:rsidRDefault="00D666C1" w:rsidP="00D666C1">
      <w:pPr>
        <w:pStyle w:val="Console"/>
        <w:rPr>
          <w:lang w:val="en-US"/>
        </w:rPr>
      </w:pPr>
      <w:r w:rsidRPr="00C81AE5">
        <w:rPr>
          <w:lang w:val="en-US"/>
        </w:rPr>
        <w:t>private_subnets</w:t>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t>= var.private_subnets</w:t>
      </w:r>
    </w:p>
    <w:p w14:paraId="5BD054D9" w14:textId="77777777" w:rsidR="00D666C1" w:rsidRPr="00C81AE5" w:rsidRDefault="00D666C1" w:rsidP="00D666C1">
      <w:pPr>
        <w:pStyle w:val="Console"/>
        <w:rPr>
          <w:lang w:val="en-US"/>
        </w:rPr>
      </w:pPr>
      <w:r w:rsidRPr="00C81AE5">
        <w:rPr>
          <w:lang w:val="en-US"/>
        </w:rPr>
        <w:t>database_subnets</w:t>
      </w:r>
      <w:r w:rsidRPr="00C81AE5">
        <w:rPr>
          <w:lang w:val="en-US"/>
        </w:rPr>
        <w:tab/>
      </w:r>
      <w:r w:rsidRPr="00C81AE5">
        <w:rPr>
          <w:lang w:val="en-US"/>
        </w:rPr>
        <w:tab/>
      </w:r>
      <w:r w:rsidRPr="00C81AE5">
        <w:rPr>
          <w:lang w:val="en-US"/>
        </w:rPr>
        <w:tab/>
      </w:r>
      <w:r w:rsidRPr="00C81AE5">
        <w:rPr>
          <w:lang w:val="en-US"/>
        </w:rPr>
        <w:tab/>
      </w:r>
      <w:r w:rsidRPr="00C81AE5">
        <w:rPr>
          <w:lang w:val="en-US"/>
        </w:rPr>
        <w:tab/>
        <w:t>= var.database_subnets</w:t>
      </w:r>
    </w:p>
    <w:p w14:paraId="62540117" w14:textId="77777777" w:rsidR="00D666C1" w:rsidRPr="00C81AE5" w:rsidRDefault="00D666C1" w:rsidP="00D666C1">
      <w:pPr>
        <w:pStyle w:val="Console"/>
        <w:rPr>
          <w:lang w:val="en-US"/>
        </w:rPr>
      </w:pPr>
      <w:r w:rsidRPr="00C81AE5">
        <w:rPr>
          <w:lang w:val="en-US"/>
        </w:rPr>
        <w:t>default_route_table_tags</w:t>
      </w:r>
      <w:r w:rsidRPr="00C81AE5">
        <w:rPr>
          <w:lang w:val="en-US"/>
        </w:rPr>
        <w:tab/>
        <w:t>= { DefaultRouteTable = true }</w:t>
      </w:r>
    </w:p>
    <w:p w14:paraId="4BBABDA6" w14:textId="77777777" w:rsidR="00D666C1" w:rsidRPr="00C81AE5" w:rsidRDefault="00D666C1" w:rsidP="00D666C1">
      <w:pPr>
        <w:pStyle w:val="Console"/>
        <w:rPr>
          <w:lang w:val="en-US"/>
        </w:rPr>
      </w:pPr>
    </w:p>
    <w:p w14:paraId="560A7187" w14:textId="77777777" w:rsidR="00D666C1" w:rsidRPr="00C81AE5" w:rsidRDefault="00D666C1" w:rsidP="00D666C1">
      <w:pPr>
        <w:pStyle w:val="Console"/>
        <w:rPr>
          <w:lang w:val="en-US"/>
        </w:rPr>
      </w:pPr>
      <w:r w:rsidRPr="00C81AE5">
        <w:rPr>
          <w:lang w:val="en-US"/>
        </w:rPr>
        <w:t>enable_dns_hostnames</w:t>
      </w:r>
      <w:r w:rsidRPr="00C81AE5">
        <w:rPr>
          <w:lang w:val="en-US"/>
        </w:rPr>
        <w:tab/>
        <w:t xml:space="preserve"> </w:t>
      </w:r>
      <w:r w:rsidRPr="00C81AE5">
        <w:rPr>
          <w:lang w:val="en-US"/>
        </w:rPr>
        <w:tab/>
        <w:t>= true</w:t>
      </w:r>
    </w:p>
    <w:p w14:paraId="69B23B48" w14:textId="77777777" w:rsidR="00D666C1" w:rsidRPr="00C81AE5" w:rsidRDefault="00D666C1" w:rsidP="00D666C1">
      <w:pPr>
        <w:pStyle w:val="Console"/>
        <w:rPr>
          <w:lang w:val="en-US"/>
        </w:rPr>
      </w:pPr>
      <w:r w:rsidRPr="00C81AE5">
        <w:rPr>
          <w:lang w:val="en-US"/>
        </w:rPr>
        <w:t xml:space="preserve">enable_dns_support </w:t>
      </w:r>
      <w:r w:rsidRPr="00C81AE5">
        <w:rPr>
          <w:lang w:val="en-US"/>
        </w:rPr>
        <w:tab/>
      </w:r>
      <w:r w:rsidRPr="00C81AE5">
        <w:rPr>
          <w:lang w:val="en-US"/>
        </w:rPr>
        <w:tab/>
      </w:r>
      <w:r w:rsidRPr="00C81AE5">
        <w:rPr>
          <w:lang w:val="en-US"/>
        </w:rPr>
        <w:tab/>
        <w:t>= true</w:t>
      </w:r>
    </w:p>
    <w:p w14:paraId="759920EE" w14:textId="77777777" w:rsidR="00D666C1" w:rsidRPr="00C81AE5" w:rsidRDefault="00D666C1" w:rsidP="00D666C1">
      <w:pPr>
        <w:pStyle w:val="Console"/>
        <w:rPr>
          <w:lang w:val="en-US"/>
        </w:rPr>
      </w:pPr>
      <w:r w:rsidRPr="00C81AE5">
        <w:rPr>
          <w:lang w:val="en-US"/>
        </w:rPr>
        <w:t xml:space="preserve">enable_nat_gateway </w:t>
      </w:r>
      <w:r w:rsidRPr="00C81AE5">
        <w:rPr>
          <w:lang w:val="en-US"/>
        </w:rPr>
        <w:tab/>
      </w:r>
      <w:r w:rsidRPr="00C81AE5">
        <w:rPr>
          <w:lang w:val="en-US"/>
        </w:rPr>
        <w:tab/>
      </w:r>
      <w:r w:rsidRPr="00C81AE5">
        <w:rPr>
          <w:lang w:val="en-US"/>
        </w:rPr>
        <w:tab/>
        <w:t>= false # Disabled NAT to be able to run this example quicker</w:t>
      </w:r>
    </w:p>
    <w:p w14:paraId="0E913A42" w14:textId="77777777" w:rsidR="00D666C1" w:rsidRPr="00C81AE5" w:rsidRDefault="00D666C1" w:rsidP="00D666C1">
      <w:pPr>
        <w:pStyle w:val="Console"/>
        <w:rPr>
          <w:lang w:val="en-US"/>
        </w:rPr>
      </w:pPr>
      <w:r w:rsidRPr="00C81AE5">
        <w:rPr>
          <w:lang w:val="en-US"/>
        </w:rPr>
        <w:t xml:space="preserve">enable_vpn_gateway </w:t>
      </w:r>
      <w:r w:rsidRPr="00C81AE5">
        <w:rPr>
          <w:lang w:val="en-US"/>
        </w:rPr>
        <w:tab/>
      </w:r>
      <w:r w:rsidRPr="00C81AE5">
        <w:rPr>
          <w:lang w:val="en-US"/>
        </w:rPr>
        <w:tab/>
      </w:r>
      <w:r w:rsidRPr="00C81AE5">
        <w:rPr>
          <w:lang w:val="en-US"/>
        </w:rPr>
        <w:tab/>
        <w:t>= true</w:t>
      </w:r>
    </w:p>
    <w:p w14:paraId="7474A9C0" w14:textId="77777777" w:rsidR="00D666C1" w:rsidRPr="00C81AE5" w:rsidRDefault="00D666C1" w:rsidP="00D666C1">
      <w:pPr>
        <w:pStyle w:val="Console"/>
        <w:rPr>
          <w:lang w:val="en-US"/>
        </w:rPr>
      </w:pPr>
      <w:r w:rsidRPr="00C81AE5">
        <w:rPr>
          <w:lang w:val="en-US"/>
        </w:rPr>
        <w:t xml:space="preserve">single_nat_gateway </w:t>
      </w:r>
      <w:r w:rsidRPr="00C81AE5">
        <w:rPr>
          <w:lang w:val="en-US"/>
        </w:rPr>
        <w:tab/>
      </w:r>
      <w:r w:rsidRPr="00C81AE5">
        <w:rPr>
          <w:lang w:val="en-US"/>
        </w:rPr>
        <w:tab/>
      </w:r>
      <w:r w:rsidRPr="00C81AE5">
        <w:rPr>
          <w:lang w:val="en-US"/>
        </w:rPr>
        <w:tab/>
        <w:t>= true</w:t>
      </w:r>
    </w:p>
    <w:p w14:paraId="3AA1184C" w14:textId="77777777" w:rsidR="00D666C1" w:rsidRPr="00C81AE5" w:rsidRDefault="00D666C1" w:rsidP="00D666C1">
      <w:pPr>
        <w:pStyle w:val="Console"/>
        <w:rPr>
          <w:lang w:val="en-US"/>
        </w:rPr>
      </w:pPr>
      <w:r w:rsidRPr="00C81AE5">
        <w:rPr>
          <w:lang w:val="en-US"/>
        </w:rPr>
        <w:t>one_nat_gateway_per_az</w:t>
      </w:r>
      <w:r w:rsidRPr="00C81AE5">
        <w:rPr>
          <w:lang w:val="en-US"/>
        </w:rPr>
        <w:tab/>
      </w:r>
      <w:r w:rsidRPr="00C81AE5">
        <w:rPr>
          <w:lang w:val="en-US"/>
        </w:rPr>
        <w:tab/>
        <w:t>= false</w:t>
      </w:r>
    </w:p>
    <w:p w14:paraId="512DE4AA" w14:textId="77777777" w:rsidR="00D666C1" w:rsidRPr="00C81AE5" w:rsidRDefault="00D666C1" w:rsidP="00D666C1">
      <w:pPr>
        <w:pStyle w:val="Console"/>
        <w:rPr>
          <w:lang w:val="en-US"/>
        </w:rPr>
      </w:pPr>
    </w:p>
    <w:p w14:paraId="68AA2B6B" w14:textId="3E033EE3" w:rsidR="00D666C1" w:rsidRPr="00200B77" w:rsidRDefault="003030C6" w:rsidP="00D666C1">
      <w:r>
        <w:t>The n</w:t>
      </w:r>
      <w:r w:rsidR="00D666C1" w:rsidRPr="00200B77">
        <w:t>etwork and VPC are grouped into Public, Private, and Database subnets. The Private subnet has query access to the database subnet. Public is limited to only public facing points. This restricts the public facing access points to prohibit/restrict access to the private and/or database subnets.</w:t>
      </w:r>
    </w:p>
    <w:p w14:paraId="635083A8" w14:textId="77777777" w:rsidR="00D666C1" w:rsidRPr="009170C5" w:rsidRDefault="00D666C1" w:rsidP="009170C5">
      <w:pPr>
        <w:pStyle w:val="Heading3"/>
        <w:keepNext/>
      </w:pPr>
      <w:bookmarkStart w:id="41" w:name="_Toc199518112"/>
      <w:r w:rsidRPr="009170C5">
        <w:t>AWS Cognito Pool</w:t>
      </w:r>
      <w:bookmarkEnd w:id="41"/>
    </w:p>
    <w:p w14:paraId="22D7B16E" w14:textId="77777777" w:rsidR="00D666C1" w:rsidRPr="00C81AE5" w:rsidRDefault="00D666C1" w:rsidP="00447422">
      <w:pPr>
        <w:pStyle w:val="Console"/>
        <w:keepNext/>
        <w:rPr>
          <w:lang w:val="en-US"/>
        </w:rPr>
      </w:pPr>
    </w:p>
    <w:p w14:paraId="47BE83EE" w14:textId="77777777" w:rsidR="00D666C1" w:rsidRPr="00C81AE5" w:rsidRDefault="00D666C1" w:rsidP="00447422">
      <w:pPr>
        <w:pStyle w:val="Console"/>
        <w:keepNext/>
        <w:rPr>
          <w:lang w:val="en-US"/>
        </w:rPr>
      </w:pPr>
      <w:r w:rsidRPr="00C81AE5">
        <w:rPr>
          <w:lang w:val="en-US"/>
        </w:rPr>
        <w:t>resource "aws_cognito_user_pool" "user_pool" {</w:t>
      </w:r>
    </w:p>
    <w:p w14:paraId="72D8196D" w14:textId="77777777" w:rsidR="00D666C1" w:rsidRPr="00C81AE5" w:rsidRDefault="00D666C1" w:rsidP="00447422">
      <w:pPr>
        <w:pStyle w:val="Console"/>
        <w:keepNext/>
        <w:rPr>
          <w:lang w:val="en-US"/>
        </w:rPr>
      </w:pPr>
      <w:r w:rsidRPr="00C81AE5">
        <w:rPr>
          <w:lang w:val="en-US"/>
        </w:rPr>
        <w:tab/>
        <w:t>name = "${var.enviro}_${var.project}_User_Pool"</w:t>
      </w:r>
    </w:p>
    <w:p w14:paraId="67544DE0" w14:textId="77777777" w:rsidR="00D666C1" w:rsidRPr="00C81AE5" w:rsidRDefault="00D666C1" w:rsidP="009170C5">
      <w:pPr>
        <w:pStyle w:val="Console"/>
        <w:keepNext/>
        <w:rPr>
          <w:lang w:val="en-US"/>
        </w:rPr>
      </w:pPr>
    </w:p>
    <w:p w14:paraId="283C7E24" w14:textId="77777777" w:rsidR="00D666C1" w:rsidRPr="00C81AE5" w:rsidRDefault="00D666C1" w:rsidP="00D666C1">
      <w:pPr>
        <w:pStyle w:val="Console"/>
        <w:rPr>
          <w:lang w:val="en-US"/>
        </w:rPr>
      </w:pPr>
      <w:r w:rsidRPr="00C81AE5">
        <w:rPr>
          <w:lang w:val="en-US"/>
        </w:rPr>
        <w:tab/>
        <w:t>auto_verified_attributes</w:t>
      </w:r>
      <w:r w:rsidRPr="00C81AE5">
        <w:rPr>
          <w:lang w:val="en-US"/>
        </w:rPr>
        <w:tab/>
        <w:t>= ["email"]</w:t>
      </w:r>
    </w:p>
    <w:p w14:paraId="33BFF6E8" w14:textId="77777777" w:rsidR="00D666C1" w:rsidRPr="00C81AE5" w:rsidRDefault="00D666C1" w:rsidP="00D666C1">
      <w:pPr>
        <w:pStyle w:val="Console"/>
        <w:rPr>
          <w:lang w:val="en-US"/>
        </w:rPr>
      </w:pPr>
      <w:r w:rsidRPr="00C81AE5">
        <w:rPr>
          <w:lang w:val="en-US"/>
        </w:rPr>
        <w:tab/>
        <w:t>alias_attributes</w:t>
      </w:r>
      <w:r w:rsidRPr="00C81AE5">
        <w:rPr>
          <w:lang w:val="en-US"/>
        </w:rPr>
        <w:tab/>
      </w:r>
      <w:r w:rsidRPr="00C81AE5">
        <w:rPr>
          <w:lang w:val="en-US"/>
        </w:rPr>
        <w:tab/>
      </w:r>
      <w:r w:rsidRPr="00C81AE5">
        <w:rPr>
          <w:lang w:val="en-US"/>
        </w:rPr>
        <w:tab/>
      </w:r>
      <w:r w:rsidRPr="00C81AE5">
        <w:rPr>
          <w:lang w:val="en-US"/>
        </w:rPr>
        <w:tab/>
      </w:r>
      <w:r w:rsidRPr="00C81AE5">
        <w:rPr>
          <w:lang w:val="en-US"/>
        </w:rPr>
        <w:tab/>
        <w:t>= ["preferred_username"]</w:t>
      </w:r>
    </w:p>
    <w:p w14:paraId="666FF53A" w14:textId="77777777" w:rsidR="00D666C1" w:rsidRPr="00C81AE5" w:rsidRDefault="00D666C1" w:rsidP="00D666C1">
      <w:pPr>
        <w:pStyle w:val="Console"/>
        <w:rPr>
          <w:lang w:val="en-US"/>
        </w:rPr>
      </w:pPr>
    </w:p>
    <w:p w14:paraId="701F8ED4" w14:textId="77777777" w:rsidR="00D666C1" w:rsidRPr="00C81AE5" w:rsidRDefault="00D666C1" w:rsidP="00D666C1">
      <w:pPr>
        <w:pStyle w:val="Console"/>
        <w:rPr>
          <w:lang w:val="en-US"/>
        </w:rPr>
      </w:pPr>
      <w:r w:rsidRPr="00C81AE5">
        <w:rPr>
          <w:lang w:val="en-US"/>
        </w:rPr>
        <w:tab/>
        <w:t>password_policy {</w:t>
      </w:r>
    </w:p>
    <w:p w14:paraId="05B75647" w14:textId="77777777" w:rsidR="00D666C1" w:rsidRPr="00C81AE5" w:rsidRDefault="00D666C1" w:rsidP="00D666C1">
      <w:pPr>
        <w:pStyle w:val="Console"/>
        <w:rPr>
          <w:lang w:val="en-US"/>
        </w:rPr>
      </w:pPr>
      <w:r w:rsidRPr="00C81AE5">
        <w:rPr>
          <w:lang w:val="en-US"/>
        </w:rPr>
        <w:tab/>
      </w:r>
      <w:r w:rsidRPr="00C81AE5">
        <w:rPr>
          <w:lang w:val="en-US"/>
        </w:rPr>
        <w:tab/>
        <w:t>minimum_length = 14</w:t>
      </w:r>
    </w:p>
    <w:p w14:paraId="65758DA0" w14:textId="77777777" w:rsidR="00D666C1" w:rsidRPr="00C81AE5" w:rsidRDefault="00D666C1" w:rsidP="00D666C1">
      <w:pPr>
        <w:pStyle w:val="Console"/>
        <w:rPr>
          <w:lang w:val="en-US"/>
        </w:rPr>
      </w:pPr>
      <w:r w:rsidRPr="00C81AE5">
        <w:rPr>
          <w:lang w:val="en-US"/>
        </w:rPr>
        <w:tab/>
        <w:t>}</w:t>
      </w:r>
    </w:p>
    <w:p w14:paraId="69C716ED" w14:textId="77777777" w:rsidR="00D666C1" w:rsidRPr="00C81AE5" w:rsidRDefault="00D666C1" w:rsidP="00D666C1">
      <w:pPr>
        <w:pStyle w:val="Console"/>
        <w:rPr>
          <w:lang w:val="en-US"/>
        </w:rPr>
      </w:pPr>
    </w:p>
    <w:p w14:paraId="15C78034" w14:textId="77777777" w:rsidR="00D666C1" w:rsidRPr="00C81AE5" w:rsidRDefault="00D666C1" w:rsidP="00D666C1">
      <w:pPr>
        <w:pStyle w:val="Console"/>
        <w:rPr>
          <w:lang w:val="en-US"/>
        </w:rPr>
      </w:pPr>
      <w:r w:rsidRPr="00C81AE5">
        <w:rPr>
          <w:lang w:val="en-US"/>
        </w:rPr>
        <w:tab/>
        <w:t>mfa_configuration = "OPTIONAL"</w:t>
      </w:r>
    </w:p>
    <w:p w14:paraId="218E1945" w14:textId="77777777" w:rsidR="00D666C1" w:rsidRPr="00C81AE5" w:rsidRDefault="00D666C1" w:rsidP="00D666C1">
      <w:pPr>
        <w:pStyle w:val="Console"/>
        <w:rPr>
          <w:lang w:val="en-US"/>
        </w:rPr>
      </w:pPr>
      <w:r w:rsidRPr="00C81AE5">
        <w:rPr>
          <w:lang w:val="en-US"/>
        </w:rPr>
        <w:tab/>
        <w:t>sms_authentication_message = "Your security code is {####}"</w:t>
      </w:r>
    </w:p>
    <w:p w14:paraId="636C1F64" w14:textId="77777777" w:rsidR="00D666C1" w:rsidRPr="00C81AE5" w:rsidRDefault="00D666C1" w:rsidP="00D666C1">
      <w:pPr>
        <w:pStyle w:val="Console"/>
        <w:rPr>
          <w:lang w:val="en-US"/>
        </w:rPr>
      </w:pPr>
    </w:p>
    <w:p w14:paraId="45FD296D" w14:textId="77777777" w:rsidR="00D666C1" w:rsidRPr="00C81AE5" w:rsidRDefault="00D666C1" w:rsidP="00D666C1">
      <w:pPr>
        <w:pStyle w:val="Console"/>
        <w:rPr>
          <w:lang w:val="en-US"/>
        </w:rPr>
      </w:pPr>
      <w:r w:rsidRPr="00C81AE5">
        <w:rPr>
          <w:lang w:val="en-US"/>
        </w:rPr>
        <w:tab/>
        <w:t>software_token_mfa_configuration {</w:t>
      </w:r>
    </w:p>
    <w:p w14:paraId="1C2B1C3B" w14:textId="77777777" w:rsidR="00D666C1" w:rsidRPr="00C81AE5" w:rsidRDefault="00D666C1" w:rsidP="00D666C1">
      <w:pPr>
        <w:pStyle w:val="Console"/>
        <w:rPr>
          <w:lang w:val="en-US"/>
        </w:rPr>
      </w:pPr>
      <w:r w:rsidRPr="00C81AE5">
        <w:rPr>
          <w:lang w:val="en-US"/>
        </w:rPr>
        <w:tab/>
      </w:r>
      <w:r w:rsidRPr="00C81AE5">
        <w:rPr>
          <w:lang w:val="en-US"/>
        </w:rPr>
        <w:tab/>
        <w:t>enabled = true</w:t>
      </w:r>
    </w:p>
    <w:p w14:paraId="3CE6D0E9" w14:textId="77777777" w:rsidR="00D666C1" w:rsidRPr="00C81AE5" w:rsidRDefault="00D666C1" w:rsidP="00D666C1">
      <w:pPr>
        <w:pStyle w:val="Console"/>
        <w:rPr>
          <w:lang w:val="en-US"/>
        </w:rPr>
      </w:pPr>
      <w:r w:rsidRPr="00C81AE5">
        <w:rPr>
          <w:lang w:val="en-US"/>
        </w:rPr>
        <w:tab/>
        <w:t>}</w:t>
      </w:r>
    </w:p>
    <w:p w14:paraId="7DE94D70" w14:textId="77777777" w:rsidR="00D666C1" w:rsidRPr="00C81AE5" w:rsidRDefault="00D666C1" w:rsidP="00D666C1">
      <w:pPr>
        <w:pStyle w:val="Console"/>
        <w:rPr>
          <w:lang w:val="en-US"/>
        </w:rPr>
      </w:pPr>
    </w:p>
    <w:p w14:paraId="7A4CB6DF" w14:textId="47031A68" w:rsidR="00D666C1" w:rsidRPr="00200B77" w:rsidRDefault="00D666C1" w:rsidP="00D666C1">
      <w:r w:rsidRPr="00200B77">
        <w:t>AWS Cognito user pools provide several security benefits</w:t>
      </w:r>
      <w:r w:rsidR="00CD156A">
        <w:t xml:space="preserve"> such as</w:t>
      </w:r>
      <w:r w:rsidRPr="00200B77">
        <w:t xml:space="preserve"> multi-factor authentication (MFA) to enhance user sign-in security by requiring a second form of verification. Additionally, it includes threat protection features that monitor sign-ins for risk indicators and can block suspicious activities. AWS Cognito also integrates with other AWS services such as AWS Lambda and API Gateway, allowing you to build secure, serverless applications. These features collectively help secure </w:t>
      </w:r>
      <w:r w:rsidR="00CD156A">
        <w:t>the</w:t>
      </w:r>
      <w:r w:rsidRPr="00200B77">
        <w:t xml:space="preserve"> application against network intrusion, password guessing, and user impersonation.</w:t>
      </w:r>
    </w:p>
    <w:p w14:paraId="6C108C82" w14:textId="5D18D3D5" w:rsidR="00D666C1" w:rsidRPr="00200B77" w:rsidRDefault="00D666C1" w:rsidP="00D666C1">
      <w:pPr>
        <w:spacing w:line="240" w:lineRule="auto"/>
        <w:rPr>
          <w:rFonts w:cs="Arial"/>
          <w:color w:val="2D2E2E"/>
          <w:shd w:val="clear" w:color="auto" w:fill="FFFFFF"/>
        </w:rPr>
      </w:pPr>
      <w:r w:rsidRPr="00200B77">
        <w:rPr>
          <w:rFonts w:cs="Arial"/>
          <w:color w:val="2D2E2E"/>
          <w:shd w:val="clear" w:color="auto" w:fill="FFFFFF"/>
        </w:rPr>
        <w:t xml:space="preserve">AWS manages security on multiple fronts, covering both infrastructure as well as network level requirements. This includes the security of the data centers, servers, and databases, as well as network segmentation, among others. </w:t>
      </w:r>
      <w:r w:rsidR="006607F1">
        <w:rPr>
          <w:rFonts w:cs="Arial"/>
          <w:color w:val="2D2E2E"/>
          <w:shd w:val="clear" w:color="auto" w:fill="FFFFFF"/>
        </w:rPr>
        <w:t>Additionally</w:t>
      </w:r>
      <w:r w:rsidRPr="00200B77">
        <w:rPr>
          <w:rFonts w:cs="Arial"/>
          <w:color w:val="2D2E2E"/>
          <w:shd w:val="clear" w:color="auto" w:fill="FFFFFF"/>
        </w:rPr>
        <w:t>, AWS manages the updating and patching responsibilities of the host operating system and the physical security of all server hardware and infrastructure.</w:t>
      </w:r>
    </w:p>
    <w:p w14:paraId="51EB4F09" w14:textId="77777777" w:rsidR="00D666C1" w:rsidRPr="00200B77" w:rsidRDefault="00D666C1" w:rsidP="009170C5">
      <w:pPr>
        <w:pStyle w:val="Heading3"/>
      </w:pPr>
      <w:bookmarkStart w:id="42" w:name="_Toc199518113"/>
      <w:r w:rsidRPr="00200B77">
        <w:t>Service Deletion Prevention</w:t>
      </w:r>
      <w:bookmarkEnd w:id="42"/>
    </w:p>
    <w:p w14:paraId="4B43F731" w14:textId="7AF4F9D4" w:rsidR="00D666C1" w:rsidRPr="00200B77" w:rsidRDefault="00236B27" w:rsidP="00D666C1">
      <w:r>
        <w:t>The CPUC RPSD system has</w:t>
      </w:r>
      <w:r w:rsidR="00D666C1" w:rsidRPr="00200B77">
        <w:t xml:space="preserve"> the following components with Deletion Prevention enabled to ensure that data and or configuration is not lost during a modification or change to the service.</w:t>
      </w:r>
    </w:p>
    <w:p w14:paraId="096EF45C" w14:textId="77777777" w:rsidR="00D666C1" w:rsidRPr="00200B77" w:rsidRDefault="00D666C1" w:rsidP="00D666C1">
      <w:pPr>
        <w:pStyle w:val="ListBullet"/>
      </w:pPr>
      <w:r w:rsidRPr="00200B77">
        <w:t>RDS Database</w:t>
      </w:r>
    </w:p>
    <w:p w14:paraId="00A133EF" w14:textId="77777777" w:rsidR="00D666C1" w:rsidRPr="00C81AE5" w:rsidRDefault="00D666C1" w:rsidP="00D666C1">
      <w:pPr>
        <w:pStyle w:val="Console"/>
        <w:rPr>
          <w:lang w:val="en-US"/>
        </w:rPr>
      </w:pPr>
    </w:p>
    <w:p w14:paraId="43520861" w14:textId="77777777" w:rsidR="00D666C1" w:rsidRPr="00C81AE5" w:rsidRDefault="00D666C1" w:rsidP="00D666C1">
      <w:pPr>
        <w:pStyle w:val="Console"/>
        <w:rPr>
          <w:lang w:val="en-US"/>
        </w:rPr>
      </w:pPr>
      <w:r w:rsidRPr="00C81AE5">
        <w:rPr>
          <w:lang w:val="en-US"/>
        </w:rPr>
        <w:t>deletion_protection = true</w:t>
      </w:r>
    </w:p>
    <w:p w14:paraId="3D183FB1" w14:textId="77777777" w:rsidR="00D666C1" w:rsidRPr="00C81AE5" w:rsidRDefault="00D666C1" w:rsidP="00D666C1">
      <w:pPr>
        <w:pStyle w:val="Console"/>
        <w:rPr>
          <w:lang w:val="en-US"/>
        </w:rPr>
      </w:pPr>
    </w:p>
    <w:p w14:paraId="66502F0F" w14:textId="77777777" w:rsidR="00D666C1" w:rsidRPr="00200B77" w:rsidRDefault="00D666C1" w:rsidP="00D666C1">
      <w:pPr>
        <w:pStyle w:val="ListBullet"/>
      </w:pPr>
      <w:r w:rsidRPr="00200B77">
        <w:t>Cognito Pool</w:t>
      </w:r>
    </w:p>
    <w:p w14:paraId="2D2A3069" w14:textId="77777777" w:rsidR="00D666C1" w:rsidRPr="00C81AE5" w:rsidRDefault="00D666C1" w:rsidP="00D666C1">
      <w:pPr>
        <w:pStyle w:val="Console"/>
        <w:rPr>
          <w:lang w:val="en-US"/>
        </w:rPr>
      </w:pPr>
    </w:p>
    <w:p w14:paraId="468FFD71" w14:textId="77777777" w:rsidR="00D666C1" w:rsidRPr="00C81AE5" w:rsidRDefault="00D666C1" w:rsidP="00D666C1">
      <w:pPr>
        <w:pStyle w:val="Console"/>
        <w:rPr>
          <w:lang w:val="en-US"/>
        </w:rPr>
      </w:pPr>
      <w:r w:rsidRPr="00C81AE5">
        <w:rPr>
          <w:lang w:val="en-US"/>
        </w:rPr>
        <w:t>lifecycle {</w:t>
      </w:r>
    </w:p>
    <w:p w14:paraId="1CFAB4F7" w14:textId="77777777" w:rsidR="00D666C1" w:rsidRPr="00C81AE5" w:rsidRDefault="00D666C1" w:rsidP="00D666C1">
      <w:pPr>
        <w:pStyle w:val="Console"/>
        <w:rPr>
          <w:lang w:val="en-US"/>
        </w:rPr>
      </w:pPr>
      <w:r w:rsidRPr="00C81AE5">
        <w:rPr>
          <w:lang w:val="en-US"/>
        </w:rPr>
        <w:tab/>
        <w:t>prevent_destroy = true</w:t>
      </w:r>
    </w:p>
    <w:p w14:paraId="58FD2432" w14:textId="77777777" w:rsidR="00D666C1" w:rsidRPr="00C81AE5" w:rsidRDefault="00D666C1" w:rsidP="00D666C1">
      <w:pPr>
        <w:pStyle w:val="Console"/>
        <w:rPr>
          <w:lang w:val="en-US"/>
        </w:rPr>
      </w:pPr>
      <w:r w:rsidRPr="00C81AE5">
        <w:rPr>
          <w:lang w:val="en-US"/>
        </w:rPr>
        <w:t>}</w:t>
      </w:r>
    </w:p>
    <w:p w14:paraId="02628269" w14:textId="77777777" w:rsidR="00D666C1" w:rsidRPr="00C81AE5" w:rsidRDefault="00D666C1" w:rsidP="00D666C1">
      <w:pPr>
        <w:pStyle w:val="Console"/>
        <w:rPr>
          <w:lang w:val="en-US"/>
        </w:rPr>
      </w:pPr>
    </w:p>
    <w:p w14:paraId="1831AD5F" w14:textId="77777777" w:rsidR="00D666C1" w:rsidRPr="00200B77" w:rsidRDefault="00D666C1" w:rsidP="00D666C1">
      <w:pPr>
        <w:pStyle w:val="ListBullet"/>
      </w:pPr>
      <w:r w:rsidRPr="00200B77">
        <w:t>S3 Buckets User Uploads</w:t>
      </w:r>
    </w:p>
    <w:p w14:paraId="44D4C3F8" w14:textId="77777777" w:rsidR="00D666C1" w:rsidRPr="00C81AE5" w:rsidRDefault="00D666C1" w:rsidP="00D666C1">
      <w:pPr>
        <w:pStyle w:val="Console"/>
        <w:rPr>
          <w:lang w:val="en-US"/>
        </w:rPr>
      </w:pPr>
    </w:p>
    <w:p w14:paraId="316EE340" w14:textId="77777777" w:rsidR="00D666C1" w:rsidRPr="00C81AE5" w:rsidRDefault="00D666C1" w:rsidP="00D666C1">
      <w:pPr>
        <w:pStyle w:val="Console"/>
        <w:rPr>
          <w:lang w:val="en-US"/>
        </w:rPr>
      </w:pPr>
      <w:r w:rsidRPr="00C81AE5">
        <w:rPr>
          <w:lang w:val="en-US"/>
        </w:rPr>
        <w:t>lifecycle {</w:t>
      </w:r>
    </w:p>
    <w:p w14:paraId="0610E625" w14:textId="77777777" w:rsidR="00D666C1" w:rsidRPr="00C81AE5" w:rsidRDefault="00D666C1" w:rsidP="00D666C1">
      <w:pPr>
        <w:pStyle w:val="Console"/>
        <w:rPr>
          <w:lang w:val="en-US"/>
        </w:rPr>
      </w:pPr>
      <w:r w:rsidRPr="00C81AE5">
        <w:rPr>
          <w:lang w:val="en-US"/>
        </w:rPr>
        <w:tab/>
        <w:t>prevent_destroy = true</w:t>
      </w:r>
    </w:p>
    <w:p w14:paraId="5159CF64" w14:textId="77777777" w:rsidR="00D666C1" w:rsidRPr="00C81AE5" w:rsidRDefault="00D666C1" w:rsidP="00D666C1">
      <w:pPr>
        <w:pStyle w:val="Console"/>
        <w:rPr>
          <w:lang w:val="en-US"/>
        </w:rPr>
      </w:pPr>
      <w:r w:rsidRPr="00C81AE5">
        <w:rPr>
          <w:lang w:val="en-US"/>
        </w:rPr>
        <w:t>}</w:t>
      </w:r>
    </w:p>
    <w:p w14:paraId="7D7600C6" w14:textId="77777777" w:rsidR="00D666C1" w:rsidRPr="00C81AE5" w:rsidRDefault="00D666C1" w:rsidP="00D666C1">
      <w:pPr>
        <w:pStyle w:val="Console"/>
        <w:rPr>
          <w:lang w:val="en-US"/>
        </w:rPr>
      </w:pPr>
    </w:p>
    <w:p w14:paraId="330896C7" w14:textId="23213666" w:rsidR="00D666C1" w:rsidRPr="00200B77" w:rsidRDefault="00D666C1" w:rsidP="009170C5">
      <w:pPr>
        <w:pStyle w:val="Heading3"/>
        <w:keepNext/>
      </w:pPr>
      <w:bookmarkStart w:id="43" w:name="_Toc199518114"/>
      <w:r w:rsidRPr="00200B77">
        <w:t xml:space="preserve">AWS WAF </w:t>
      </w:r>
      <w:r w:rsidR="00236B27" w:rsidRPr="00200B77">
        <w:t xml:space="preserve">(Web Application Firewall) </w:t>
      </w:r>
      <w:r w:rsidRPr="00200B77">
        <w:t>and Shield Policy</w:t>
      </w:r>
      <w:bookmarkEnd w:id="43"/>
    </w:p>
    <w:p w14:paraId="6B8D2B07" w14:textId="77777777" w:rsidR="00D666C1" w:rsidRPr="00200B77" w:rsidRDefault="00D666C1" w:rsidP="00D666C1">
      <w:r w:rsidRPr="00200B77">
        <w:t xml:space="preserve">Amazon services WAF and Shield are included when using AWS CloudFront. Specifically, these services enhance protection against standard threats made by random attackers on the internet. WAF and Shield </w:t>
      </w:r>
      <w:r>
        <w:t xml:space="preserve">provide high level </w:t>
      </w:r>
      <w:r w:rsidRPr="00200B77">
        <w:t>protect</w:t>
      </w:r>
      <w:r>
        <w:t>ion</w:t>
      </w:r>
      <w:r w:rsidRPr="00200B77">
        <w:t xml:space="preserve"> against many typical malicious attacks </w:t>
      </w:r>
      <w:r>
        <w:t>such as a</w:t>
      </w:r>
      <w:r w:rsidRPr="00200B77">
        <w:t xml:space="preserve"> DDoS </w:t>
      </w:r>
      <w:r>
        <w:t>(</w:t>
      </w:r>
      <w:r w:rsidRPr="00200B77">
        <w:t>distributed denial of service</w:t>
      </w:r>
      <w:r>
        <w:t>)</w:t>
      </w:r>
      <w:r w:rsidRPr="00200B77">
        <w:t>. Additionally, if events occur</w:t>
      </w:r>
      <w:r>
        <w:t>,</w:t>
      </w:r>
      <w:r w:rsidRPr="00200B77">
        <w:t xml:space="preserve"> AWS automatically log</w:t>
      </w:r>
      <w:r>
        <w:t>s</w:t>
      </w:r>
      <w:r w:rsidRPr="00200B77">
        <w:t xml:space="preserve"> the event and information from the event (</w:t>
      </w:r>
      <w:r>
        <w:t>e.g., the</w:t>
      </w:r>
      <w:r w:rsidRPr="00200B77">
        <w:t xml:space="preserve"> attacker</w:t>
      </w:r>
      <w:r>
        <w:t>’s</w:t>
      </w:r>
      <w:r w:rsidRPr="00200B77">
        <w:t xml:space="preserve"> IP address)</w:t>
      </w:r>
      <w:r>
        <w:t>.</w:t>
      </w:r>
    </w:p>
    <w:p w14:paraId="21B8AA79" w14:textId="2790BDB3" w:rsidR="00D666C1" w:rsidRPr="00200B77" w:rsidRDefault="00D666C1" w:rsidP="00D666C1">
      <w:r w:rsidRPr="00200B77">
        <w:t xml:space="preserve">WAF is </w:t>
      </w:r>
      <w:r>
        <w:t xml:space="preserve">regionally </w:t>
      </w:r>
      <w:r w:rsidRPr="00200B77">
        <w:t>configured to only allow US traffic</w:t>
      </w:r>
      <w:r>
        <w:t xml:space="preserve"> to</w:t>
      </w:r>
      <w:r w:rsidRPr="00200B77">
        <w:t xml:space="preserve"> protect the AWS API Gateway and Cognito pool.</w:t>
      </w:r>
    </w:p>
    <w:p w14:paraId="4470B268" w14:textId="77777777" w:rsidR="00D666C1" w:rsidRPr="00C81AE5" w:rsidRDefault="00D666C1" w:rsidP="00D666C1">
      <w:pPr>
        <w:pStyle w:val="Console"/>
        <w:rPr>
          <w:lang w:val="en-US"/>
        </w:rPr>
      </w:pPr>
    </w:p>
    <w:p w14:paraId="32792071" w14:textId="77777777" w:rsidR="00D666C1" w:rsidRPr="00C81AE5" w:rsidRDefault="00D666C1" w:rsidP="00D666C1">
      <w:pPr>
        <w:pStyle w:val="Console"/>
        <w:rPr>
          <w:lang w:val="en-US"/>
        </w:rPr>
      </w:pPr>
      <w:r w:rsidRPr="00C81AE5">
        <w:rPr>
          <w:lang w:val="en-US"/>
        </w:rPr>
        <w:t xml:space="preserve">resource "aws_wafv2_web_acl_logging_configuration" "waf_logging" { </w:t>
      </w:r>
    </w:p>
    <w:p w14:paraId="6BDE4EAA" w14:textId="77777777" w:rsidR="00D666C1" w:rsidRPr="00C81AE5" w:rsidRDefault="00D666C1" w:rsidP="00D666C1">
      <w:pPr>
        <w:pStyle w:val="Console"/>
        <w:tabs>
          <w:tab w:val="left" w:pos="2160"/>
        </w:tabs>
        <w:rPr>
          <w:lang w:val="en-US"/>
        </w:rPr>
      </w:pPr>
      <w:r w:rsidRPr="00C81AE5">
        <w:rPr>
          <w:lang w:val="en-US"/>
        </w:rPr>
        <w:tab/>
        <w:t>log_destination_configs</w:t>
      </w:r>
      <w:r w:rsidRPr="00C81AE5">
        <w:rPr>
          <w:lang w:val="en-US"/>
        </w:rPr>
        <w:tab/>
      </w:r>
      <w:r w:rsidRPr="00C81AE5">
        <w:rPr>
          <w:lang w:val="en-US"/>
        </w:rPr>
        <w:tab/>
        <w:t>= [aws_cloudwatch_log_group.waf_log_group.arn]</w:t>
      </w:r>
    </w:p>
    <w:p w14:paraId="4A7CB1C4" w14:textId="77777777" w:rsidR="00D666C1" w:rsidRPr="00C81AE5" w:rsidRDefault="00D666C1" w:rsidP="00D666C1">
      <w:pPr>
        <w:pStyle w:val="Console"/>
        <w:tabs>
          <w:tab w:val="left" w:pos="2160"/>
        </w:tabs>
        <w:rPr>
          <w:lang w:val="en-US"/>
        </w:rPr>
      </w:pPr>
      <w:r w:rsidRPr="00C81AE5">
        <w:rPr>
          <w:lang w:val="en-US"/>
        </w:rPr>
        <w:tab/>
        <w:t>resource_arn</w:t>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t>= aws_wafv2_web_acl.us_only_waf.arn</w:t>
      </w:r>
    </w:p>
    <w:p w14:paraId="2CBC7629" w14:textId="77777777" w:rsidR="00D666C1" w:rsidRPr="00C81AE5" w:rsidRDefault="00D666C1" w:rsidP="00D666C1">
      <w:pPr>
        <w:pStyle w:val="Console"/>
        <w:rPr>
          <w:lang w:val="en-US"/>
        </w:rPr>
      </w:pPr>
      <w:r w:rsidRPr="00C81AE5">
        <w:rPr>
          <w:lang w:val="en-US"/>
        </w:rPr>
        <w:t>}</w:t>
      </w:r>
    </w:p>
    <w:p w14:paraId="550DC116" w14:textId="77777777" w:rsidR="00D666C1" w:rsidRPr="00C81AE5" w:rsidRDefault="00D666C1" w:rsidP="00D666C1">
      <w:pPr>
        <w:pStyle w:val="Console"/>
        <w:rPr>
          <w:lang w:val="en-US"/>
        </w:rPr>
      </w:pPr>
    </w:p>
    <w:p w14:paraId="0BB539B2" w14:textId="77777777" w:rsidR="00D666C1" w:rsidRPr="00C81AE5" w:rsidRDefault="00D666C1" w:rsidP="00D666C1">
      <w:pPr>
        <w:pStyle w:val="Console"/>
        <w:rPr>
          <w:lang w:val="en-US"/>
        </w:rPr>
      </w:pPr>
      <w:r w:rsidRPr="00C81AE5">
        <w:rPr>
          <w:lang w:val="en-US"/>
        </w:rPr>
        <w:t xml:space="preserve">resource "aws_wafregional_geo_match_set" "geo_match_set" { </w:t>
      </w:r>
    </w:p>
    <w:p w14:paraId="427306D4" w14:textId="77777777" w:rsidR="00D666C1" w:rsidRPr="00C81AE5" w:rsidRDefault="00D666C1" w:rsidP="00D666C1">
      <w:pPr>
        <w:pStyle w:val="Console"/>
        <w:rPr>
          <w:lang w:val="en-US"/>
        </w:rPr>
      </w:pPr>
      <w:r w:rsidRPr="00C81AE5">
        <w:rPr>
          <w:lang w:val="en-US"/>
        </w:rPr>
        <w:tab/>
        <w:t>name = "${var.enviro}_${var.project}_WAF_geo_match_set"</w:t>
      </w:r>
    </w:p>
    <w:p w14:paraId="51D9D073" w14:textId="77777777" w:rsidR="00D666C1" w:rsidRPr="00C81AE5" w:rsidRDefault="00D666C1" w:rsidP="00D666C1">
      <w:pPr>
        <w:pStyle w:val="Console"/>
        <w:rPr>
          <w:lang w:val="en-US"/>
        </w:rPr>
      </w:pPr>
    </w:p>
    <w:p w14:paraId="2C1EB906" w14:textId="77777777" w:rsidR="00D666C1" w:rsidRPr="00C81AE5" w:rsidRDefault="00D666C1" w:rsidP="00D666C1">
      <w:pPr>
        <w:pStyle w:val="Console"/>
        <w:rPr>
          <w:lang w:val="en-US"/>
        </w:rPr>
      </w:pPr>
      <w:r w:rsidRPr="00C81AE5">
        <w:rPr>
          <w:lang w:val="en-US"/>
        </w:rPr>
        <w:tab/>
        <w:t>geo_match constraint {</w:t>
      </w:r>
    </w:p>
    <w:p w14:paraId="31ACEE93" w14:textId="77777777" w:rsidR="00D666C1" w:rsidRPr="00C81AE5" w:rsidRDefault="00D666C1" w:rsidP="00D666C1">
      <w:pPr>
        <w:pStyle w:val="Console"/>
        <w:rPr>
          <w:lang w:val="en-US"/>
        </w:rPr>
      </w:pPr>
      <w:r w:rsidRPr="00C81AE5">
        <w:rPr>
          <w:lang w:val="en-US"/>
        </w:rPr>
        <w:tab/>
      </w:r>
      <w:r w:rsidRPr="00C81AE5">
        <w:rPr>
          <w:lang w:val="en-US"/>
        </w:rPr>
        <w:tab/>
        <w:t>type = "Country"</w:t>
      </w:r>
    </w:p>
    <w:p w14:paraId="52495D9C" w14:textId="77777777" w:rsidR="00D666C1" w:rsidRPr="00C81AE5" w:rsidRDefault="00D666C1" w:rsidP="00D666C1">
      <w:pPr>
        <w:pStyle w:val="Console"/>
        <w:rPr>
          <w:lang w:val="en-US"/>
        </w:rPr>
      </w:pPr>
      <w:r w:rsidRPr="00C81AE5">
        <w:rPr>
          <w:lang w:val="en-US"/>
        </w:rPr>
        <w:tab/>
      </w:r>
      <w:r w:rsidRPr="00C81AE5">
        <w:rPr>
          <w:lang w:val="en-US"/>
        </w:rPr>
        <w:tab/>
        <w:t>value = "US"</w:t>
      </w:r>
    </w:p>
    <w:p w14:paraId="63990C33" w14:textId="77777777" w:rsidR="00D666C1" w:rsidRPr="00C81AE5" w:rsidRDefault="00D666C1" w:rsidP="00D666C1">
      <w:pPr>
        <w:pStyle w:val="Console"/>
        <w:rPr>
          <w:lang w:val="en-US"/>
        </w:rPr>
      </w:pPr>
      <w:r w:rsidRPr="00C81AE5">
        <w:rPr>
          <w:lang w:val="en-US"/>
        </w:rPr>
        <w:tab/>
        <w:t>}</w:t>
      </w:r>
    </w:p>
    <w:p w14:paraId="0175FB44" w14:textId="77777777" w:rsidR="00D666C1" w:rsidRPr="00C81AE5" w:rsidRDefault="00D666C1" w:rsidP="00D666C1">
      <w:pPr>
        <w:pStyle w:val="Console"/>
        <w:rPr>
          <w:lang w:val="en-US"/>
        </w:rPr>
      </w:pPr>
      <w:r w:rsidRPr="00C81AE5">
        <w:rPr>
          <w:lang w:val="en-US"/>
        </w:rPr>
        <w:t>}</w:t>
      </w:r>
    </w:p>
    <w:p w14:paraId="2635010C" w14:textId="77777777" w:rsidR="00D666C1" w:rsidRPr="00C81AE5" w:rsidRDefault="00D666C1" w:rsidP="00D666C1">
      <w:pPr>
        <w:pStyle w:val="Console"/>
        <w:rPr>
          <w:lang w:val="en-US"/>
        </w:rPr>
      </w:pPr>
    </w:p>
    <w:p w14:paraId="5A75FCAE" w14:textId="77777777" w:rsidR="00D666C1" w:rsidRPr="00C81AE5" w:rsidRDefault="00D666C1" w:rsidP="00D666C1">
      <w:pPr>
        <w:pStyle w:val="Console"/>
        <w:rPr>
          <w:lang w:val="en-US"/>
        </w:rPr>
      </w:pPr>
      <w:r w:rsidRPr="00C81AE5">
        <w:rPr>
          <w:lang w:val="en-US"/>
        </w:rPr>
        <w:t>resource "aws_wafv2_web_acl_association" "api_gateway_pri_waf_association" {</w:t>
      </w:r>
    </w:p>
    <w:p w14:paraId="7B6B83F3" w14:textId="77777777" w:rsidR="00D666C1" w:rsidRPr="00C81AE5" w:rsidRDefault="00D666C1" w:rsidP="00D666C1">
      <w:pPr>
        <w:pStyle w:val="Console"/>
        <w:rPr>
          <w:lang w:val="en-US"/>
        </w:rPr>
      </w:pPr>
      <w:r w:rsidRPr="00C81AE5">
        <w:rPr>
          <w:lang w:val="en-US"/>
        </w:rPr>
        <w:tab/>
        <w:t>resource_arn = aws_api_gateway_stage.api_gateway_stage.arn</w:t>
      </w:r>
    </w:p>
    <w:p w14:paraId="66B1F69D" w14:textId="77777777" w:rsidR="00D666C1" w:rsidRPr="00C81AE5" w:rsidRDefault="00D666C1" w:rsidP="00D666C1">
      <w:pPr>
        <w:pStyle w:val="Console"/>
        <w:rPr>
          <w:lang w:val="en-US"/>
        </w:rPr>
      </w:pPr>
      <w:r w:rsidRPr="00C81AE5">
        <w:rPr>
          <w:lang w:val="en-US"/>
        </w:rPr>
        <w:tab/>
        <w:t>web_acl_arn = aws_wafv2_web_acl.us_only_waf.arn</w:t>
      </w:r>
    </w:p>
    <w:p w14:paraId="544ED042" w14:textId="77777777" w:rsidR="00D666C1" w:rsidRPr="00C81AE5" w:rsidRDefault="00D666C1" w:rsidP="00D666C1">
      <w:pPr>
        <w:pStyle w:val="Console"/>
        <w:rPr>
          <w:lang w:val="en-US"/>
        </w:rPr>
      </w:pPr>
      <w:r w:rsidRPr="00C81AE5">
        <w:rPr>
          <w:lang w:val="en-US"/>
        </w:rPr>
        <w:t>}</w:t>
      </w:r>
    </w:p>
    <w:p w14:paraId="6E984B0A" w14:textId="77777777" w:rsidR="00D666C1" w:rsidRPr="00C81AE5" w:rsidRDefault="00D666C1" w:rsidP="00D666C1">
      <w:pPr>
        <w:pStyle w:val="Console"/>
        <w:rPr>
          <w:lang w:val="en-US"/>
        </w:rPr>
      </w:pPr>
    </w:p>
    <w:p w14:paraId="6383C161" w14:textId="77777777" w:rsidR="00D666C1" w:rsidRPr="00C81AE5" w:rsidRDefault="00D666C1" w:rsidP="00D666C1">
      <w:pPr>
        <w:pStyle w:val="Console"/>
        <w:rPr>
          <w:lang w:val="en-US"/>
        </w:rPr>
      </w:pPr>
      <w:r w:rsidRPr="00C81AE5">
        <w:rPr>
          <w:lang w:val="en-US"/>
        </w:rPr>
        <w:t>resource "awswafv2_web_acl_association" "cognito_pool_waf_association" {</w:t>
      </w:r>
    </w:p>
    <w:p w14:paraId="509EA517" w14:textId="77777777" w:rsidR="00D666C1" w:rsidRPr="00C81AE5" w:rsidRDefault="00D666C1" w:rsidP="00D666C1">
      <w:pPr>
        <w:pStyle w:val="Console"/>
        <w:rPr>
          <w:lang w:val="en-US"/>
        </w:rPr>
      </w:pPr>
      <w:r w:rsidRPr="00C81AE5">
        <w:rPr>
          <w:lang w:val="en-US"/>
        </w:rPr>
        <w:tab/>
        <w:t>resource_arn = aws_cognito_user_pool.user_pool.arn</w:t>
      </w:r>
    </w:p>
    <w:p w14:paraId="7130510C" w14:textId="77777777" w:rsidR="00D666C1" w:rsidRPr="00C81AE5" w:rsidRDefault="00D666C1" w:rsidP="00D666C1">
      <w:pPr>
        <w:pStyle w:val="Console"/>
        <w:rPr>
          <w:lang w:val="en-US"/>
        </w:rPr>
      </w:pPr>
      <w:r w:rsidRPr="00C81AE5">
        <w:rPr>
          <w:lang w:val="en-US"/>
        </w:rPr>
        <w:tab/>
        <w:t>web_acl_arn = aws_wafv2_web_acl.us_only_waf.arn</w:t>
      </w:r>
    </w:p>
    <w:p w14:paraId="65A23690" w14:textId="77777777" w:rsidR="00D666C1" w:rsidRPr="00C81AE5" w:rsidRDefault="00D666C1" w:rsidP="00D666C1">
      <w:pPr>
        <w:pStyle w:val="Console"/>
        <w:rPr>
          <w:lang w:val="en-US"/>
        </w:rPr>
      </w:pPr>
      <w:r w:rsidRPr="00C81AE5">
        <w:rPr>
          <w:lang w:val="en-US"/>
        </w:rPr>
        <w:t>}</w:t>
      </w:r>
    </w:p>
    <w:p w14:paraId="1B14203C" w14:textId="77777777" w:rsidR="00D666C1" w:rsidRPr="00C81AE5" w:rsidRDefault="00D666C1" w:rsidP="00D666C1">
      <w:pPr>
        <w:pStyle w:val="Console"/>
        <w:rPr>
          <w:lang w:val="en-US"/>
        </w:rPr>
      </w:pPr>
    </w:p>
    <w:p w14:paraId="6E25632E" w14:textId="77777777" w:rsidR="00D666C1" w:rsidRPr="00200B77" w:rsidRDefault="00D666C1" w:rsidP="009170C5">
      <w:pPr>
        <w:pStyle w:val="Heading3"/>
      </w:pPr>
      <w:bookmarkStart w:id="44" w:name="_Toc199518115"/>
      <w:r w:rsidRPr="00200B77">
        <w:t>Key Management/Secrets Manager</w:t>
      </w:r>
      <w:bookmarkEnd w:id="44"/>
    </w:p>
    <w:p w14:paraId="2B5ABD32" w14:textId="5C048774" w:rsidR="00D666C1" w:rsidRPr="00200B77" w:rsidRDefault="00D666C1" w:rsidP="00D666C1">
      <w:r w:rsidRPr="00200B77">
        <w:t>AWS Key Management and Secrets Manager ensure keys</w:t>
      </w:r>
      <w:r>
        <w:t>/</w:t>
      </w:r>
      <w:r w:rsidRPr="00200B77">
        <w:t xml:space="preserve">secrets are </w:t>
      </w:r>
      <w:r w:rsidR="004B5847">
        <w:t>auto rotated</w:t>
      </w:r>
      <w:r w:rsidRPr="00200B77">
        <w:t xml:space="preserve"> and securely managed</w:t>
      </w:r>
      <w:r>
        <w:t>. Program f</w:t>
      </w:r>
      <w:r w:rsidRPr="00200B77">
        <w:t>unctionality quer</w:t>
      </w:r>
      <w:r>
        <w:t>ies</w:t>
      </w:r>
      <w:r w:rsidRPr="00200B77">
        <w:t xml:space="preserve"> the key</w:t>
      </w:r>
      <w:r>
        <w:t>/secret</w:t>
      </w:r>
      <w:r w:rsidRPr="00200B77">
        <w:t xml:space="preserve"> </w:t>
      </w:r>
      <w:r>
        <w:t>as needed</w:t>
      </w:r>
      <w:r w:rsidRPr="00200B77">
        <w:t xml:space="preserve"> ensur</w:t>
      </w:r>
      <w:r>
        <w:t>ing</w:t>
      </w:r>
      <w:r w:rsidRPr="00200B77">
        <w:t xml:space="preserve"> the latest secure key/secret</w:t>
      </w:r>
      <w:r>
        <w:t xml:space="preserve"> is referenced.</w:t>
      </w:r>
    </w:p>
    <w:p w14:paraId="5318E6C7" w14:textId="77777777" w:rsidR="00D666C1" w:rsidRPr="00200B77" w:rsidRDefault="00D666C1" w:rsidP="009170C5">
      <w:pPr>
        <w:pStyle w:val="Heading3"/>
      </w:pPr>
      <w:bookmarkStart w:id="45" w:name="_Toc199518116"/>
      <w:r w:rsidRPr="00200B77">
        <w:t>AWS Backup</w:t>
      </w:r>
      <w:bookmarkEnd w:id="45"/>
    </w:p>
    <w:p w14:paraId="7D5A424C" w14:textId="77777777" w:rsidR="00D666C1" w:rsidRPr="00200B77" w:rsidRDefault="00D666C1" w:rsidP="00D666C1">
      <w:pPr>
        <w:spacing w:line="240" w:lineRule="auto"/>
      </w:pPr>
      <w:r w:rsidRPr="00200B77">
        <w:t>The RPSD application leverages AWS Backup plan backup functionality. The backups capture the S3 buckets and Aurora database.</w:t>
      </w:r>
      <w:r>
        <w:t xml:space="preserve"> </w:t>
      </w:r>
      <w:r w:rsidRPr="00200B77">
        <w:t>Two plans are implemented:</w:t>
      </w:r>
    </w:p>
    <w:p w14:paraId="0AAE4DEE" w14:textId="77777777" w:rsidR="00D666C1" w:rsidRPr="00200B77" w:rsidRDefault="00D666C1" w:rsidP="00D666C1">
      <w:pPr>
        <w:pStyle w:val="ListBullet"/>
      </w:pPr>
      <w:r w:rsidRPr="00200B77">
        <w:t>Daily backup:</w:t>
      </w:r>
      <w:r>
        <w:t xml:space="preserve"> d</w:t>
      </w:r>
      <w:r w:rsidRPr="00200B77">
        <w:t>aily backups are retained for 30 days.</w:t>
      </w:r>
    </w:p>
    <w:p w14:paraId="5BF061BA" w14:textId="77777777" w:rsidR="00D666C1" w:rsidRPr="00200B77" w:rsidRDefault="00D666C1" w:rsidP="00D666C1">
      <w:pPr>
        <w:pStyle w:val="ListBullet"/>
        <w:spacing w:line="240" w:lineRule="auto"/>
      </w:pPr>
      <w:r w:rsidRPr="00200B77">
        <w:t>Monthly backup:</w:t>
      </w:r>
      <w:r>
        <w:t xml:space="preserve"> m</w:t>
      </w:r>
      <w:r w:rsidRPr="00200B77">
        <w:t>onthly backups are retained for 12 months.</w:t>
      </w:r>
    </w:p>
    <w:p w14:paraId="2FE1F43D" w14:textId="77777777" w:rsidR="00D666C1" w:rsidRPr="00C81AE5" w:rsidRDefault="00D666C1" w:rsidP="00D666C1">
      <w:pPr>
        <w:pStyle w:val="Console"/>
        <w:rPr>
          <w:lang w:val="en-US"/>
        </w:rPr>
      </w:pPr>
    </w:p>
    <w:p w14:paraId="0A638F92" w14:textId="77777777" w:rsidR="00D666C1" w:rsidRPr="00C81AE5" w:rsidRDefault="00D666C1" w:rsidP="00D666C1">
      <w:pPr>
        <w:pStyle w:val="Console"/>
        <w:rPr>
          <w:lang w:val="en-US"/>
        </w:rPr>
      </w:pPr>
      <w:r w:rsidRPr="00C81AE5">
        <w:rPr>
          <w:lang w:val="en-US"/>
        </w:rPr>
        <w:t>resource "aws_backup_selection" "daily" {</w:t>
      </w:r>
    </w:p>
    <w:p w14:paraId="28878B7D" w14:textId="77777777" w:rsidR="00D666C1" w:rsidRPr="00C81AE5" w:rsidRDefault="00D666C1" w:rsidP="00D666C1">
      <w:pPr>
        <w:pStyle w:val="Console"/>
        <w:rPr>
          <w:lang w:val="en-US"/>
        </w:rPr>
      </w:pPr>
      <w:r w:rsidRPr="00C81AE5">
        <w:rPr>
          <w:lang w:val="en-US"/>
        </w:rPr>
        <w:tab/>
        <w:t>count</w:t>
      </w:r>
      <w:r w:rsidRPr="00C81AE5">
        <w:rPr>
          <w:lang w:val="en-US"/>
        </w:rPr>
        <w:tab/>
      </w:r>
      <w:r w:rsidRPr="00C81AE5">
        <w:rPr>
          <w:lang w:val="en-US"/>
        </w:rPr>
        <w:tab/>
      </w:r>
      <w:r w:rsidRPr="00C81AE5">
        <w:rPr>
          <w:lang w:val="en-US"/>
        </w:rPr>
        <w:tab/>
      </w:r>
      <w:r w:rsidRPr="00C81AE5">
        <w:rPr>
          <w:lang w:val="en-US"/>
        </w:rPr>
        <w:tab/>
        <w:t>= local.daily_backup_count</w:t>
      </w:r>
    </w:p>
    <w:p w14:paraId="72FEFDC5" w14:textId="77777777" w:rsidR="00D666C1" w:rsidRPr="00C81AE5" w:rsidRDefault="00D666C1" w:rsidP="00D666C1">
      <w:pPr>
        <w:pStyle w:val="Console"/>
        <w:rPr>
          <w:lang w:val="en-US"/>
        </w:rPr>
      </w:pPr>
      <w:r w:rsidRPr="00C81AE5">
        <w:rPr>
          <w:lang w:val="en-US"/>
        </w:rPr>
        <w:tab/>
        <w:t>iam_role_arn</w:t>
      </w:r>
      <w:r w:rsidRPr="00C81AE5">
        <w:rPr>
          <w:lang w:val="en-US"/>
        </w:rPr>
        <w:tab/>
        <w:t>= aws_iam_role.service_role[0].arn</w:t>
      </w:r>
    </w:p>
    <w:p w14:paraId="3B5A53B8" w14:textId="77777777" w:rsidR="00D666C1" w:rsidRPr="00C81AE5" w:rsidRDefault="00D666C1" w:rsidP="00D666C1">
      <w:pPr>
        <w:pStyle w:val="Console"/>
        <w:rPr>
          <w:lang w:val="en-US"/>
        </w:rPr>
      </w:pPr>
      <w:r w:rsidRPr="00C81AE5">
        <w:rPr>
          <w:lang w:val="en-US"/>
        </w:rPr>
        <w:tab/>
        <w:t>name</w:t>
      </w:r>
      <w:r w:rsidRPr="00C81AE5">
        <w:rPr>
          <w:lang w:val="en-US"/>
        </w:rPr>
        <w:tab/>
      </w:r>
      <w:r w:rsidRPr="00C81AE5">
        <w:rPr>
          <w:lang w:val="en-US"/>
        </w:rPr>
        <w:tab/>
      </w:r>
      <w:r w:rsidRPr="00C81AE5">
        <w:rPr>
          <w:lang w:val="en-US"/>
        </w:rPr>
        <w:tab/>
      </w:r>
      <w:r w:rsidRPr="00C81AE5">
        <w:rPr>
          <w:lang w:val="en-US"/>
        </w:rPr>
        <w:tab/>
      </w:r>
      <w:r w:rsidRPr="00C81AE5">
        <w:rPr>
          <w:lang w:val="en-US"/>
        </w:rPr>
        <w:tab/>
        <w:t>= "${var.enviro}_${var.project}_CPUC_daily”</w:t>
      </w:r>
    </w:p>
    <w:p w14:paraId="134A9C14" w14:textId="77777777" w:rsidR="00D666C1" w:rsidRPr="00C81AE5" w:rsidRDefault="00D666C1" w:rsidP="00D666C1">
      <w:pPr>
        <w:pStyle w:val="Console"/>
        <w:rPr>
          <w:lang w:val="en-US"/>
        </w:rPr>
      </w:pPr>
      <w:r w:rsidRPr="00C81AE5">
        <w:rPr>
          <w:lang w:val="en-US"/>
        </w:rPr>
        <w:tab/>
        <w:t>plan_id</w:t>
      </w:r>
      <w:r w:rsidRPr="00C81AE5">
        <w:rPr>
          <w:lang w:val="en-US"/>
        </w:rPr>
        <w:tab/>
      </w:r>
      <w:r w:rsidRPr="00C81AE5">
        <w:rPr>
          <w:lang w:val="en-US"/>
        </w:rPr>
        <w:tab/>
      </w:r>
      <w:r w:rsidRPr="00C81AE5">
        <w:rPr>
          <w:lang w:val="en-US"/>
        </w:rPr>
        <w:tab/>
        <w:t>= aws_backup_plan.daily[0].id</w:t>
      </w:r>
    </w:p>
    <w:p w14:paraId="305263C3" w14:textId="77777777" w:rsidR="00D666C1" w:rsidRPr="00C81AE5" w:rsidRDefault="00D666C1" w:rsidP="00D666C1">
      <w:pPr>
        <w:pStyle w:val="Console"/>
        <w:rPr>
          <w:lang w:val="en-US"/>
        </w:rPr>
      </w:pPr>
      <w:r w:rsidRPr="00C81AE5">
        <w:rPr>
          <w:lang w:val="en-US"/>
        </w:rPr>
        <w:tab/>
        <w:t>resources</w:t>
      </w:r>
      <w:r w:rsidRPr="00C81AE5">
        <w:rPr>
          <w:lang w:val="en-US"/>
        </w:rPr>
        <w:tab/>
      </w:r>
      <w:r w:rsidRPr="00C81AE5">
        <w:rPr>
          <w:lang w:val="en-US"/>
        </w:rPr>
        <w:tab/>
        <w:t>=</w:t>
      </w:r>
      <w:r w:rsidRPr="00C81AE5">
        <w:rPr>
          <w:lang w:val="en-US"/>
        </w:rPr>
        <w:tab/>
        <w:t xml:space="preserve">["${module.aurora_postgresql_v2.cluster_arn}", </w:t>
      </w:r>
    </w:p>
    <w:p w14:paraId="63CA0807" w14:textId="77777777" w:rsidR="00D666C1" w:rsidRPr="00C81AE5" w:rsidRDefault="00D666C1" w:rsidP="00D666C1">
      <w:pPr>
        <w:pStyle w:val="Console"/>
        <w:rPr>
          <w:lang w:val="en-US"/>
        </w:rPr>
      </w:pP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t xml:space="preserve"> "${aws_s3_bucket.cpuc-user-uploads.arn}",</w:t>
      </w:r>
    </w:p>
    <w:p w14:paraId="58A2ECBA" w14:textId="77777777" w:rsidR="00D666C1" w:rsidRPr="00C81AE5" w:rsidRDefault="00D666C1" w:rsidP="00D666C1">
      <w:pPr>
        <w:pStyle w:val="Console"/>
        <w:rPr>
          <w:lang w:val="en-US"/>
        </w:rPr>
      </w:pP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t xml:space="preserve"> “${aws_s3_bucket.cpuc-shapefiles.arn}",</w:t>
      </w:r>
    </w:p>
    <w:p w14:paraId="7D6082E5" w14:textId="77777777" w:rsidR="00D666C1" w:rsidRPr="00C81AE5" w:rsidRDefault="00D666C1" w:rsidP="00D666C1">
      <w:pPr>
        <w:pStyle w:val="Console"/>
        <w:rPr>
          <w:lang w:val="en-US"/>
        </w:rPr>
      </w:pP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t xml:space="preserve"> "${aws_s3_bucket.lambda_layers_bucket.arn}",</w:t>
      </w:r>
    </w:p>
    <w:p w14:paraId="7A8A7789" w14:textId="77777777" w:rsidR="00D666C1" w:rsidRPr="00C81AE5" w:rsidRDefault="00D666C1" w:rsidP="00D666C1">
      <w:pPr>
        <w:pStyle w:val="Console"/>
        <w:rPr>
          <w:lang w:val="en-US"/>
        </w:rPr>
      </w:pP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t xml:space="preserve"> ]</w:t>
      </w:r>
    </w:p>
    <w:p w14:paraId="2D18B5C9" w14:textId="77777777" w:rsidR="00D666C1" w:rsidRPr="00C81AE5" w:rsidRDefault="00D666C1" w:rsidP="00D666C1">
      <w:pPr>
        <w:pStyle w:val="Console"/>
        <w:rPr>
          <w:lang w:val="en-US"/>
        </w:rPr>
      </w:pPr>
      <w:r w:rsidRPr="00C81AE5">
        <w:rPr>
          <w:lang w:val="en-US"/>
        </w:rPr>
        <w:t>}</w:t>
      </w:r>
    </w:p>
    <w:p w14:paraId="2802B2F8" w14:textId="77777777" w:rsidR="00D666C1" w:rsidRDefault="00D666C1" w:rsidP="00D666C1">
      <w:pPr>
        <w:pStyle w:val="Console"/>
        <w:rPr>
          <w:lang w:val="en-US"/>
        </w:rPr>
        <w:sectPr w:rsidR="00D666C1" w:rsidSect="00D666C1">
          <w:footerReference w:type="default" r:id="rId72"/>
          <w:type w:val="continuous"/>
          <w:pgSz w:w="12240" w:h="15840" w:code="1"/>
          <w:pgMar w:top="1800" w:right="1080" w:bottom="1123" w:left="1080" w:header="576" w:footer="576" w:gutter="0"/>
          <w:pgNumType w:start="1" w:chapStyle="1"/>
          <w:cols w:space="720"/>
          <w:docGrid w:linePitch="360"/>
        </w:sectPr>
      </w:pPr>
    </w:p>
    <w:p w14:paraId="0A988A7F" w14:textId="77777777" w:rsidR="00D666C1" w:rsidRPr="00C81AE5" w:rsidRDefault="00D666C1" w:rsidP="00D666C1">
      <w:pPr>
        <w:pStyle w:val="Console"/>
        <w:rPr>
          <w:lang w:val="en-US"/>
        </w:rPr>
      </w:pPr>
    </w:p>
    <w:p w14:paraId="52E22E6B" w14:textId="77777777" w:rsidR="0077749E" w:rsidRDefault="0077749E" w:rsidP="009170C5">
      <w:pPr>
        <w:pStyle w:val="Console"/>
      </w:pPr>
    </w:p>
    <w:p w14:paraId="00196FC4" w14:textId="38523EEE" w:rsidR="0077749E" w:rsidRPr="00200B77" w:rsidRDefault="0077749E" w:rsidP="004C5183">
      <w:pPr>
        <w:pStyle w:val="Heading9"/>
      </w:pPr>
      <w:bookmarkStart w:id="46" w:name="_Toc201681236"/>
      <w:r w:rsidRPr="00200B77">
        <w:t xml:space="preserve">Build/Deploy Services </w:t>
      </w:r>
      <w:r w:rsidR="00536B2D">
        <w:t>-</w:t>
      </w:r>
      <w:r w:rsidRPr="00200B77">
        <w:t xml:space="preserve"> Terraform</w:t>
      </w:r>
      <w:bookmarkEnd w:id="46"/>
    </w:p>
    <w:p w14:paraId="6AE15544" w14:textId="77777777" w:rsidR="0077749E" w:rsidRPr="00200B77" w:rsidRDefault="0077749E" w:rsidP="00F30609">
      <w:pPr>
        <w:pStyle w:val="AppendixHeading2"/>
      </w:pPr>
      <w:r w:rsidRPr="00200B77">
        <w:t>Requirements</w:t>
      </w:r>
    </w:p>
    <w:p w14:paraId="61911234" w14:textId="33103875" w:rsidR="0077749E" w:rsidRPr="00200B77" w:rsidRDefault="0077749E" w:rsidP="0077749E">
      <w:pPr>
        <w:pStyle w:val="ListBullet"/>
      </w:pPr>
      <w:r w:rsidRPr="00200B77">
        <w:t xml:space="preserve">Chocolatey (For Windows as Admin) - </w:t>
      </w:r>
      <w:hyperlink r:id="rId73" w:history="1">
        <w:r w:rsidRPr="00200B77">
          <w:rPr>
            <w:rStyle w:val="Hyperlink"/>
          </w:rPr>
          <w:t>https://chocolatey.org/install</w:t>
        </w:r>
      </w:hyperlink>
      <w:r w:rsidRPr="00200B77">
        <w:t>.</w:t>
      </w:r>
    </w:p>
    <w:p w14:paraId="15745027" w14:textId="50115BA8" w:rsidR="0077749E" w:rsidRPr="00DE0BEB" w:rsidRDefault="0077749E" w:rsidP="0077749E">
      <w:pPr>
        <w:pStyle w:val="ListBullet"/>
        <w:rPr>
          <w:lang w:val="pt-BR"/>
        </w:rPr>
      </w:pPr>
      <w:r w:rsidRPr="00DE0BEB">
        <w:rPr>
          <w:lang w:val="pt-BR"/>
        </w:rPr>
        <w:t xml:space="preserve">Terraform - </w:t>
      </w:r>
      <w:hyperlink r:id="rId74">
        <w:r w:rsidRPr="00DE0BEB">
          <w:rPr>
            <w:rStyle w:val="Hyperlink"/>
            <w:lang w:val="pt-BR"/>
          </w:rPr>
          <w:t>https://developer.hashicorp.com/Terraform/tutorials/aws-get-started/install-cli</w:t>
        </w:r>
      </w:hyperlink>
      <w:r w:rsidRPr="00DE0BEB">
        <w:rPr>
          <w:lang w:val="pt-BR"/>
        </w:rPr>
        <w:t>.</w:t>
      </w:r>
    </w:p>
    <w:p w14:paraId="2A3393EE" w14:textId="336C32C0" w:rsidR="0077749E" w:rsidRPr="00200B77" w:rsidRDefault="0077749E" w:rsidP="0077749E">
      <w:pPr>
        <w:pStyle w:val="ListBullet"/>
      </w:pPr>
      <w:r w:rsidRPr="00200B77">
        <w:t xml:space="preserve">AWS CLI - </w:t>
      </w:r>
      <w:hyperlink r:id="rId75">
        <w:r w:rsidRPr="00200B77">
          <w:rPr>
            <w:rStyle w:val="Hyperlink"/>
          </w:rPr>
          <w:t>https://docs.aws.amazon.com/cli/latest/userguide/getting-started-install.html</w:t>
        </w:r>
      </w:hyperlink>
      <w:r w:rsidRPr="00200B77">
        <w:t>.</w:t>
      </w:r>
    </w:p>
    <w:p w14:paraId="17BEC7F0" w14:textId="31D6E446" w:rsidR="0077749E" w:rsidRPr="00200B77" w:rsidRDefault="0077749E" w:rsidP="0077749E">
      <w:pPr>
        <w:pStyle w:val="ListBullet"/>
      </w:pPr>
      <w:r w:rsidRPr="00200B77">
        <w:t xml:space="preserve">Liquibase (Used for Migrations) - </w:t>
      </w:r>
      <w:hyperlink r:id="rId76">
        <w:r w:rsidRPr="00200B77">
          <w:rPr>
            <w:rStyle w:val="Hyperlink"/>
          </w:rPr>
          <w:t>https://docs.liquibase.com/start/install/home.html</w:t>
        </w:r>
      </w:hyperlink>
      <w:r w:rsidRPr="00200B77">
        <w:t>.</w:t>
      </w:r>
    </w:p>
    <w:p w14:paraId="0D08F7B1" w14:textId="77777777" w:rsidR="0077749E" w:rsidRPr="00200B77" w:rsidRDefault="0077749E" w:rsidP="00F30609">
      <w:pPr>
        <w:pStyle w:val="AppendixHeading2"/>
      </w:pPr>
      <w:r w:rsidRPr="00200B77">
        <w:t>Install Virtual Environment</w:t>
      </w:r>
    </w:p>
    <w:p w14:paraId="2C12E8F0" w14:textId="77777777" w:rsidR="0077749E" w:rsidRPr="00200B77" w:rsidRDefault="0077749E" w:rsidP="0077749E">
      <w:pPr>
        <w:pStyle w:val="ListBullet"/>
      </w:pPr>
      <w:r w:rsidRPr="00200B77">
        <w:t>pip3 install virtualenv</w:t>
      </w:r>
    </w:p>
    <w:p w14:paraId="6C7F1C65" w14:textId="77777777" w:rsidR="0077749E" w:rsidRPr="00200B77" w:rsidRDefault="0077749E" w:rsidP="00F30609">
      <w:pPr>
        <w:pStyle w:val="AppendixHeading2"/>
      </w:pPr>
      <w:r w:rsidRPr="00200B77">
        <w:t>Create a Virtual Environment</w:t>
      </w:r>
    </w:p>
    <w:p w14:paraId="63714D65" w14:textId="77777777" w:rsidR="0077749E" w:rsidRPr="00200B77" w:rsidRDefault="0077749E" w:rsidP="0077749E">
      <w:pPr>
        <w:pStyle w:val="ListBullet"/>
      </w:pPr>
      <w:r w:rsidRPr="00200B77">
        <w:t>virtualenv -p python3 .venv</w:t>
      </w:r>
    </w:p>
    <w:p w14:paraId="0CB2FB87" w14:textId="77777777" w:rsidR="0077749E" w:rsidRPr="00200B77" w:rsidRDefault="0077749E" w:rsidP="00F30609">
      <w:pPr>
        <w:pStyle w:val="AppendixHeading2"/>
      </w:pPr>
      <w:r w:rsidRPr="00200B77">
        <w:t>Start Virtual Environment</w:t>
      </w:r>
    </w:p>
    <w:p w14:paraId="496829BB" w14:textId="77777777" w:rsidR="0077749E" w:rsidRPr="00200B77" w:rsidRDefault="0077749E" w:rsidP="0077749E">
      <w:pPr>
        <w:pStyle w:val="ListBullet"/>
      </w:pPr>
      <w:r w:rsidRPr="00200B77">
        <w:t>&amp;‘{PATH TO venv}\scripts\activate</w:t>
      </w:r>
    </w:p>
    <w:p w14:paraId="3C15D3E9" w14:textId="77777777" w:rsidR="0077749E" w:rsidRPr="00200B77" w:rsidRDefault="0077749E" w:rsidP="00F30609">
      <w:pPr>
        <w:pStyle w:val="AppendixHeading2"/>
      </w:pPr>
      <w:r w:rsidRPr="00200B77">
        <w:t>Install Terraform</w:t>
      </w:r>
    </w:p>
    <w:p w14:paraId="2C6F577B" w14:textId="77777777" w:rsidR="0077749E" w:rsidRPr="00200B77" w:rsidRDefault="0077749E" w:rsidP="0077749E">
      <w:pPr>
        <w:pStyle w:val="ListBullet"/>
      </w:pPr>
      <w:r w:rsidRPr="00200B77">
        <w:t>choco install Terraform</w:t>
      </w:r>
    </w:p>
    <w:p w14:paraId="467BC840" w14:textId="77777777" w:rsidR="0077749E" w:rsidRPr="00200B77" w:rsidRDefault="0077749E" w:rsidP="0077749E">
      <w:pPr>
        <w:pStyle w:val="ListBullet"/>
      </w:pPr>
      <w:r w:rsidRPr="00200B77">
        <w:t>choco install git</w:t>
      </w:r>
    </w:p>
    <w:p w14:paraId="15BE0C6E" w14:textId="77777777" w:rsidR="0077749E" w:rsidRPr="00200B77" w:rsidRDefault="0077749E" w:rsidP="00F30609">
      <w:pPr>
        <w:pStyle w:val="AppendixHeading2"/>
      </w:pPr>
      <w:r w:rsidRPr="00200B77">
        <w:t>Setup AWS access</w:t>
      </w:r>
    </w:p>
    <w:p w14:paraId="36EF8EE2" w14:textId="77777777" w:rsidR="0077749E" w:rsidRPr="00200B77" w:rsidRDefault="0077749E" w:rsidP="0077749E">
      <w:pPr>
        <w:pStyle w:val="ListBullet"/>
      </w:pPr>
      <w:r w:rsidRPr="00200B77">
        <w:t>AWS configure</w:t>
      </w:r>
    </w:p>
    <w:p w14:paraId="1F49536A" w14:textId="77777777" w:rsidR="0077749E" w:rsidRPr="00200B77" w:rsidRDefault="0077749E" w:rsidP="00F30609">
      <w:pPr>
        <w:pStyle w:val="AppendixHeading2"/>
      </w:pPr>
      <w:r w:rsidRPr="00200B77">
        <w:t>Terraform Create Workspace</w:t>
      </w:r>
    </w:p>
    <w:p w14:paraId="5B11BEC8" w14:textId="77777777" w:rsidR="0077749E" w:rsidRPr="00200B77" w:rsidRDefault="0077749E" w:rsidP="0077749E">
      <w:pPr>
        <w:pStyle w:val="ListBullet"/>
      </w:pPr>
      <w:r w:rsidRPr="00200B77">
        <w:t>Terraform workspace new {name}</w:t>
      </w:r>
    </w:p>
    <w:p w14:paraId="52D0DE1D" w14:textId="77777777" w:rsidR="0077749E" w:rsidRPr="00200B77" w:rsidRDefault="0077749E" w:rsidP="00F30609">
      <w:pPr>
        <w:pStyle w:val="AppendixHeading2"/>
      </w:pPr>
      <w:r w:rsidRPr="00200B77">
        <w:t>Terraform Initialization</w:t>
      </w:r>
    </w:p>
    <w:p w14:paraId="31E5E81C" w14:textId="77777777" w:rsidR="0077749E" w:rsidRPr="00200B77" w:rsidRDefault="0077749E" w:rsidP="0077749E">
      <w:pPr>
        <w:pStyle w:val="FirstParagraph"/>
      </w:pPr>
      <w:r w:rsidRPr="00200B77">
        <w:t>Open the Terraform Main Folder in the VSCode and in the root directory (that contains other directories like modules, template etc.), and type the command given below for Terraform initialization:</w:t>
      </w:r>
    </w:p>
    <w:p w14:paraId="5C065163" w14:textId="77777777" w:rsidR="0077749E" w:rsidRPr="00200B77" w:rsidRDefault="0077749E" w:rsidP="0077749E">
      <w:pPr>
        <w:pStyle w:val="ListBullet"/>
      </w:pPr>
      <w:r w:rsidRPr="00200B77">
        <w:t>Terraform init ‘-backend-config=backend.hcl’</w:t>
      </w:r>
    </w:p>
    <w:p w14:paraId="796D2D49" w14:textId="77777777" w:rsidR="0077749E" w:rsidRPr="00200B77" w:rsidRDefault="0077749E" w:rsidP="0077749E">
      <w:pPr>
        <w:pStyle w:val="FirstParagraph"/>
      </w:pPr>
      <w:r w:rsidRPr="00200B77">
        <w:t>The backend has shared buckets. These manage those shared buckets across the build states.</w:t>
      </w:r>
    </w:p>
    <w:p w14:paraId="6C6F400E" w14:textId="77777777" w:rsidR="0077749E" w:rsidRPr="00200B77" w:rsidRDefault="0077749E" w:rsidP="007333C9">
      <w:pPr>
        <w:pStyle w:val="AppendixHeading2"/>
        <w:keepNext/>
      </w:pPr>
      <w:r w:rsidRPr="00200B77">
        <w:t>Terraform Apply</w:t>
      </w:r>
    </w:p>
    <w:p w14:paraId="02F940B7" w14:textId="77777777" w:rsidR="0077749E" w:rsidRPr="00200B77" w:rsidRDefault="0077749E" w:rsidP="0077749E">
      <w:pPr>
        <w:pStyle w:val="FirstParagraph"/>
      </w:pPr>
      <w:r w:rsidRPr="00200B77">
        <w:t>Once Terraform is initialized, run the command below to see which resources get deployed if the Terraform script runs successfully:</w:t>
      </w:r>
    </w:p>
    <w:p w14:paraId="2F34680D" w14:textId="77777777" w:rsidR="0077749E" w:rsidRPr="00200B77" w:rsidRDefault="0077749E" w:rsidP="0077749E">
      <w:pPr>
        <w:pStyle w:val="ListBullet"/>
      </w:pPr>
      <w:r w:rsidRPr="00200B77">
        <w:t>To deploy the pipeline for a workspace, replace the -target argument below with “module.pipeline”</w:t>
      </w:r>
      <w:r>
        <w:t>.</w:t>
      </w:r>
    </w:p>
    <w:p w14:paraId="08887DB7" w14:textId="77777777" w:rsidR="0077749E" w:rsidRPr="00200B77" w:rsidRDefault="0077749E" w:rsidP="0077749E">
      <w:pPr>
        <w:pStyle w:val="ListBullet"/>
      </w:pPr>
      <w:r w:rsidRPr="00200B77">
        <w:t>Terraform plan -var-file=“vars/{INSERT_ENV_File}.tfvars”.</w:t>
      </w:r>
    </w:p>
    <w:p w14:paraId="774B886E" w14:textId="77777777" w:rsidR="0077749E" w:rsidRPr="00200B77" w:rsidRDefault="0077749E" w:rsidP="0077749E">
      <w:pPr>
        <w:pStyle w:val="ListBullet2"/>
      </w:pPr>
      <w:r w:rsidRPr="00200B77">
        <w:t>ex. Terraform plan -target=“module.project” -var-file=“vars/dev-cpuc-env.tfvars”.</w:t>
      </w:r>
    </w:p>
    <w:p w14:paraId="27BDD195" w14:textId="77777777" w:rsidR="0077749E" w:rsidRPr="00200B77" w:rsidRDefault="0077749E" w:rsidP="0077749E">
      <w:pPr>
        <w:pStyle w:val="FirstParagraph"/>
      </w:pPr>
      <w:r w:rsidRPr="00200B77">
        <w:t xml:space="preserve">The variable configuration file is </w:t>
      </w:r>
      <w:r w:rsidRPr="00200B77">
        <w:rPr>
          <w:b/>
          <w:bCs/>
        </w:rPr>
        <w:t>Terraform.auto.tfvars</w:t>
      </w:r>
      <w:r w:rsidRPr="00200B77">
        <w:t>. You can change the attribute parameters values there to suit your needs/preferences.</w:t>
      </w:r>
    </w:p>
    <w:p w14:paraId="381E1114" w14:textId="77777777" w:rsidR="0077749E" w:rsidRPr="00200B77" w:rsidRDefault="0077749E" w:rsidP="0077749E">
      <w:pPr>
        <w:pStyle w:val="BodyText"/>
      </w:pPr>
      <w:r w:rsidRPr="00200B77">
        <w:t>To deploy infrastructure, run the command below in the root folder:</w:t>
      </w:r>
    </w:p>
    <w:p w14:paraId="7481FED5" w14:textId="77777777" w:rsidR="0077749E" w:rsidRPr="00200B77" w:rsidRDefault="0077749E" w:rsidP="0077749E">
      <w:pPr>
        <w:pStyle w:val="ListBullet"/>
      </w:pPr>
      <w:r w:rsidRPr="00200B77">
        <w:t>Terraform apply -var-file=“vars/{INSERT_ENV_File}.tfvars”</w:t>
      </w:r>
    </w:p>
    <w:p w14:paraId="3A1A3807" w14:textId="77777777" w:rsidR="0077749E" w:rsidRPr="00200B77" w:rsidRDefault="0077749E" w:rsidP="0077749E">
      <w:pPr>
        <w:pStyle w:val="ListBullet2"/>
      </w:pPr>
      <w:r w:rsidRPr="00200B77">
        <w:t>ex. Terraform apply -target=“module.project” -var-file=“vars/dev-cpuc-env.tfvars”</w:t>
      </w:r>
    </w:p>
    <w:p w14:paraId="1AE427C2" w14:textId="77777777" w:rsidR="0077749E" w:rsidRPr="00200B77" w:rsidRDefault="0077749E" w:rsidP="0077749E">
      <w:pPr>
        <w:pStyle w:val="Note"/>
        <w:keepNext/>
      </w:pPr>
      <w:r w:rsidRPr="00200B77">
        <w:t>Note: remember to run above command in the /Terraform_infra_1 folder. Otherwise, it will return ERROR due to a file location issue.</w:t>
      </w:r>
    </w:p>
    <w:p w14:paraId="3DD5EE55" w14:textId="77777777" w:rsidR="0077749E" w:rsidRPr="00200B77" w:rsidRDefault="0077749E" w:rsidP="0077749E">
      <w:r w:rsidRPr="00200B77">
        <w:t>After the command starts to run, Terraform will show the resources being created and will ask for your permission to build up resources.</w:t>
      </w:r>
    </w:p>
    <w:p w14:paraId="5324F6D7" w14:textId="77777777" w:rsidR="0077749E" w:rsidRPr="00200B77" w:rsidRDefault="0077749E" w:rsidP="0077749E">
      <w:pPr>
        <w:pStyle w:val="BodyText"/>
      </w:pPr>
      <w:r w:rsidRPr="00200B77">
        <w:t>Enter “yes” to initiate the AWS infrastructure build up and deployment.</w:t>
      </w:r>
    </w:p>
    <w:p w14:paraId="4C1E6647" w14:textId="77777777" w:rsidR="0077749E" w:rsidRPr="00200B77" w:rsidRDefault="0077749E" w:rsidP="00F30609">
      <w:pPr>
        <w:pStyle w:val="AppendixHeading2"/>
      </w:pPr>
      <w:r w:rsidRPr="00200B77">
        <w:t>Terraform Destroy</w:t>
      </w:r>
    </w:p>
    <w:p w14:paraId="45469945" w14:textId="77777777" w:rsidR="0077749E" w:rsidRPr="00200B77" w:rsidRDefault="0077749E" w:rsidP="0077749E">
      <w:pPr>
        <w:pStyle w:val="FirstParagraph"/>
      </w:pPr>
      <w:r w:rsidRPr="00200B77">
        <w:t>If you want to destroy the Terraform, type the command below:</w:t>
      </w:r>
    </w:p>
    <w:p w14:paraId="4072BFFD" w14:textId="77777777" w:rsidR="0077749E" w:rsidRPr="00200B77" w:rsidRDefault="0077749E" w:rsidP="0077749E">
      <w:pPr>
        <w:pStyle w:val="ListBullet"/>
      </w:pPr>
      <w:r w:rsidRPr="00200B77">
        <w:t>Terraform destroy -var-file=“vars/{INSERT_ENV_File}.tfvars”</w:t>
      </w:r>
    </w:p>
    <w:p w14:paraId="0D3C112C" w14:textId="77777777" w:rsidR="0077749E" w:rsidRPr="00200B77" w:rsidRDefault="0077749E" w:rsidP="0077749E">
      <w:pPr>
        <w:pStyle w:val="ListBullet2"/>
      </w:pPr>
      <w:r w:rsidRPr="00200B77">
        <w:t>ex. Terraform destroy -var-file=“vars/dev-cpuc-env.tfvars”</w:t>
      </w:r>
    </w:p>
    <w:p w14:paraId="546B8AAB" w14:textId="77777777" w:rsidR="0077749E" w:rsidRPr="00200B77" w:rsidRDefault="0077749E" w:rsidP="0077749E">
      <w:pPr>
        <w:pStyle w:val="FirstParagraph"/>
      </w:pPr>
      <w:r w:rsidRPr="00200B77">
        <w:t>On running this, Terraform will show resources being destroyed and will ask your permission to clean up resources.</w:t>
      </w:r>
    </w:p>
    <w:p w14:paraId="3CB3991D" w14:textId="5B066B34" w:rsidR="0077749E" w:rsidRPr="00200B77" w:rsidRDefault="0077749E" w:rsidP="0077749E">
      <w:pPr>
        <w:pStyle w:val="BodyText"/>
      </w:pPr>
      <w:r w:rsidRPr="00200B77">
        <w:t xml:space="preserve">Type </w:t>
      </w:r>
      <w:r w:rsidR="00536B2D">
        <w:t>-</w:t>
      </w:r>
      <w:r w:rsidRPr="00200B77">
        <w:t xml:space="preserve"> </w:t>
      </w:r>
      <w:r w:rsidRPr="00200B77">
        <w:rPr>
          <w:b/>
          <w:bCs/>
        </w:rPr>
        <w:t>yes</w:t>
      </w:r>
      <w:r w:rsidRPr="00200B77">
        <w:t xml:space="preserve"> </w:t>
      </w:r>
      <w:r w:rsidR="00536B2D">
        <w:t>-</w:t>
      </w:r>
      <w:r w:rsidRPr="00200B77">
        <w:t xml:space="preserve"> and AWS infrastructure will start the cleanup, and the resources will be destroyed.</w:t>
      </w:r>
    </w:p>
    <w:p w14:paraId="5105C2F4" w14:textId="77777777" w:rsidR="0077749E" w:rsidRPr="00200B77" w:rsidRDefault="0077749E" w:rsidP="00F30609">
      <w:pPr>
        <w:pStyle w:val="AppendixHeading2"/>
      </w:pPr>
      <w:r w:rsidRPr="00200B77">
        <w:t>Requirements</w:t>
      </w:r>
    </w:p>
    <w:p w14:paraId="6514E72D" w14:textId="77777777" w:rsidR="0077749E" w:rsidRPr="00200B77" w:rsidRDefault="0077749E" w:rsidP="0077749E">
      <w:pPr>
        <w:pStyle w:val="FirstParagraph"/>
      </w:pPr>
      <w:r w:rsidRPr="00200B77">
        <w:t>No requirements.</w:t>
      </w:r>
    </w:p>
    <w:p w14:paraId="6DF58FB2" w14:textId="77777777" w:rsidR="0077749E" w:rsidRPr="004C5183" w:rsidRDefault="0077749E" w:rsidP="00F30609">
      <w:pPr>
        <w:pStyle w:val="AppendixHeading2"/>
      </w:pPr>
      <w:r w:rsidRPr="004C5183">
        <w:t>Providers</w:t>
      </w:r>
    </w:p>
    <w:tbl>
      <w:tblPr>
        <w:tblStyle w:val="CPUCTable1"/>
        <w:tblW w:w="5000" w:type="pct"/>
        <w:tblLayout w:type="fixed"/>
        <w:tblLook w:val="0020" w:firstRow="1" w:lastRow="0" w:firstColumn="0" w:lastColumn="0" w:noHBand="0" w:noVBand="0"/>
      </w:tblPr>
      <w:tblGrid>
        <w:gridCol w:w="5035"/>
        <w:gridCol w:w="5035"/>
      </w:tblGrid>
      <w:tr w:rsidR="0077749E" w:rsidRPr="00200B77" w14:paraId="51D17D45" w14:textId="77777777" w:rsidTr="00D362E7">
        <w:trPr>
          <w:cnfStyle w:val="100000000000" w:firstRow="1" w:lastRow="0" w:firstColumn="0" w:lastColumn="0" w:oddVBand="0" w:evenVBand="0" w:oddHBand="0" w:evenHBand="0" w:firstRowFirstColumn="0" w:firstRowLastColumn="0" w:lastRowFirstColumn="0" w:lastRowLastColumn="0"/>
        </w:trPr>
        <w:tc>
          <w:tcPr>
            <w:tcW w:w="5035" w:type="dxa"/>
          </w:tcPr>
          <w:p w14:paraId="0096A484" w14:textId="77777777" w:rsidR="0077749E" w:rsidRPr="00200B77" w:rsidRDefault="0077749E" w:rsidP="00D362E7">
            <w:pPr>
              <w:pStyle w:val="Compact"/>
            </w:pPr>
            <w:r w:rsidRPr="00200B77">
              <w:t>Name</w:t>
            </w:r>
          </w:p>
        </w:tc>
        <w:tc>
          <w:tcPr>
            <w:tcW w:w="5035" w:type="dxa"/>
          </w:tcPr>
          <w:p w14:paraId="2E321161" w14:textId="77777777" w:rsidR="0077749E" w:rsidRPr="00200B77" w:rsidRDefault="0077749E" w:rsidP="00D362E7">
            <w:pPr>
              <w:pStyle w:val="Compact"/>
            </w:pPr>
            <w:r w:rsidRPr="00200B77">
              <w:t>Version</w:t>
            </w:r>
          </w:p>
        </w:tc>
      </w:tr>
      <w:tr w:rsidR="0077749E" w:rsidRPr="00200B77" w14:paraId="3BB7F766" w14:textId="77777777" w:rsidTr="00D362E7">
        <w:trPr>
          <w:cnfStyle w:val="000000100000" w:firstRow="0" w:lastRow="0" w:firstColumn="0" w:lastColumn="0" w:oddVBand="0" w:evenVBand="0" w:oddHBand="1" w:evenHBand="0" w:firstRowFirstColumn="0" w:firstRowLastColumn="0" w:lastRowFirstColumn="0" w:lastRowLastColumn="0"/>
        </w:trPr>
        <w:tc>
          <w:tcPr>
            <w:tcW w:w="5035" w:type="dxa"/>
          </w:tcPr>
          <w:p w14:paraId="6CBFACE6" w14:textId="77777777" w:rsidR="0077749E" w:rsidRPr="00C81AE5" w:rsidRDefault="0077749E" w:rsidP="00D362E7">
            <w:pPr>
              <w:pStyle w:val="Compact"/>
              <w:rPr>
                <w:sz w:val="24"/>
              </w:rPr>
            </w:pPr>
            <w:r w:rsidRPr="00C81AE5">
              <w:rPr>
                <w:sz w:val="24"/>
                <w:u w:color="3A3A3A" w:themeColor="background2" w:themeShade="40"/>
              </w:rPr>
              <w:t>archive</w:t>
            </w:r>
          </w:p>
        </w:tc>
        <w:tc>
          <w:tcPr>
            <w:tcW w:w="5035" w:type="dxa"/>
          </w:tcPr>
          <w:p w14:paraId="1058DA36" w14:textId="77777777" w:rsidR="0077749E" w:rsidRPr="00C81AE5" w:rsidRDefault="0077749E" w:rsidP="00D362E7">
            <w:pPr>
              <w:pStyle w:val="Compact"/>
              <w:rPr>
                <w:sz w:val="24"/>
              </w:rPr>
            </w:pPr>
            <w:r w:rsidRPr="00C81AE5">
              <w:rPr>
                <w:sz w:val="24"/>
              </w:rPr>
              <w:t>2.3.0</w:t>
            </w:r>
          </w:p>
        </w:tc>
      </w:tr>
      <w:tr w:rsidR="0077749E" w:rsidRPr="00200B77" w14:paraId="7EA01DA8" w14:textId="77777777" w:rsidTr="00D362E7">
        <w:tc>
          <w:tcPr>
            <w:tcW w:w="5035" w:type="dxa"/>
          </w:tcPr>
          <w:p w14:paraId="1B9ADD39" w14:textId="77777777" w:rsidR="0077749E" w:rsidRPr="00C81AE5" w:rsidRDefault="0077749E" w:rsidP="00D362E7">
            <w:pPr>
              <w:pStyle w:val="Compact"/>
              <w:rPr>
                <w:sz w:val="24"/>
              </w:rPr>
            </w:pPr>
            <w:r w:rsidRPr="00C81AE5">
              <w:rPr>
                <w:sz w:val="24"/>
                <w:u w:color="3A3A3A" w:themeColor="background2" w:themeShade="40"/>
              </w:rPr>
              <w:t>aws</w:t>
            </w:r>
          </w:p>
        </w:tc>
        <w:tc>
          <w:tcPr>
            <w:tcW w:w="5035" w:type="dxa"/>
          </w:tcPr>
          <w:p w14:paraId="1F258D08" w14:textId="77777777" w:rsidR="0077749E" w:rsidRPr="00C81AE5" w:rsidRDefault="0077749E" w:rsidP="00D362E7">
            <w:pPr>
              <w:pStyle w:val="Compact"/>
              <w:rPr>
                <w:sz w:val="24"/>
              </w:rPr>
            </w:pPr>
            <w:r w:rsidRPr="00C81AE5">
              <w:rPr>
                <w:sz w:val="24"/>
              </w:rPr>
              <w:t>4.54.0</w:t>
            </w:r>
          </w:p>
        </w:tc>
      </w:tr>
      <w:tr w:rsidR="0077749E" w:rsidRPr="00200B77" w14:paraId="11C013B9" w14:textId="77777777" w:rsidTr="00D362E7">
        <w:trPr>
          <w:cnfStyle w:val="000000100000" w:firstRow="0" w:lastRow="0" w:firstColumn="0" w:lastColumn="0" w:oddVBand="0" w:evenVBand="0" w:oddHBand="1" w:evenHBand="0" w:firstRowFirstColumn="0" w:firstRowLastColumn="0" w:lastRowFirstColumn="0" w:lastRowLastColumn="0"/>
        </w:trPr>
        <w:tc>
          <w:tcPr>
            <w:tcW w:w="5035" w:type="dxa"/>
          </w:tcPr>
          <w:p w14:paraId="5F9EA73F" w14:textId="77777777" w:rsidR="0077749E" w:rsidRPr="00C81AE5" w:rsidRDefault="0077749E" w:rsidP="00D362E7">
            <w:pPr>
              <w:pStyle w:val="Compact"/>
              <w:rPr>
                <w:sz w:val="24"/>
              </w:rPr>
            </w:pPr>
            <w:r w:rsidRPr="00C81AE5">
              <w:rPr>
                <w:sz w:val="24"/>
                <w:u w:color="3A3A3A" w:themeColor="background2" w:themeShade="40"/>
              </w:rPr>
              <w:t>random</w:t>
            </w:r>
          </w:p>
        </w:tc>
        <w:tc>
          <w:tcPr>
            <w:tcW w:w="5035" w:type="dxa"/>
          </w:tcPr>
          <w:p w14:paraId="64830768" w14:textId="77777777" w:rsidR="0077749E" w:rsidRPr="00C81AE5" w:rsidRDefault="0077749E" w:rsidP="00D362E7">
            <w:pPr>
              <w:pStyle w:val="Compact"/>
              <w:rPr>
                <w:sz w:val="24"/>
              </w:rPr>
            </w:pPr>
            <w:r w:rsidRPr="00C81AE5">
              <w:rPr>
                <w:sz w:val="24"/>
              </w:rPr>
              <w:t>3.4.3</w:t>
            </w:r>
          </w:p>
        </w:tc>
      </w:tr>
    </w:tbl>
    <w:p w14:paraId="10C16C1D" w14:textId="77777777" w:rsidR="0077749E" w:rsidRPr="00200B77" w:rsidRDefault="0077749E" w:rsidP="007333C9">
      <w:pPr>
        <w:pStyle w:val="AppendixHeading2"/>
        <w:keepNext/>
      </w:pPr>
      <w:r w:rsidRPr="00200B77">
        <w:t>Modules</w:t>
      </w:r>
    </w:p>
    <w:tbl>
      <w:tblPr>
        <w:tblStyle w:val="CPUCTable1"/>
        <w:tblW w:w="5000" w:type="pct"/>
        <w:tblLayout w:type="fixed"/>
        <w:tblLook w:val="0020" w:firstRow="1" w:lastRow="0" w:firstColumn="0" w:lastColumn="0" w:noHBand="0" w:noVBand="0"/>
      </w:tblPr>
      <w:tblGrid>
        <w:gridCol w:w="3327"/>
        <w:gridCol w:w="5035"/>
        <w:gridCol w:w="1708"/>
      </w:tblGrid>
      <w:tr w:rsidR="0077749E" w:rsidRPr="00200B77" w14:paraId="3D074BDD" w14:textId="77777777" w:rsidTr="00D362E7">
        <w:trPr>
          <w:cnfStyle w:val="100000000000" w:firstRow="1" w:lastRow="0" w:firstColumn="0" w:lastColumn="0" w:oddVBand="0" w:evenVBand="0" w:oddHBand="0" w:evenHBand="0" w:firstRowFirstColumn="0" w:firstRowLastColumn="0" w:lastRowFirstColumn="0" w:lastRowLastColumn="0"/>
        </w:trPr>
        <w:tc>
          <w:tcPr>
            <w:tcW w:w="3330" w:type="dxa"/>
          </w:tcPr>
          <w:p w14:paraId="675D4815" w14:textId="77777777" w:rsidR="0077749E" w:rsidRPr="00200B77" w:rsidRDefault="0077749E" w:rsidP="00D362E7">
            <w:pPr>
              <w:pStyle w:val="Compact"/>
            </w:pPr>
            <w:r w:rsidRPr="00200B77">
              <w:t>Name</w:t>
            </w:r>
          </w:p>
        </w:tc>
        <w:tc>
          <w:tcPr>
            <w:tcW w:w="5040" w:type="dxa"/>
          </w:tcPr>
          <w:p w14:paraId="00A34CA3" w14:textId="77777777" w:rsidR="0077749E" w:rsidRPr="00200B77" w:rsidRDefault="0077749E" w:rsidP="00D362E7">
            <w:pPr>
              <w:pStyle w:val="Compact"/>
            </w:pPr>
            <w:r w:rsidRPr="00200B77">
              <w:t>Source</w:t>
            </w:r>
          </w:p>
        </w:tc>
        <w:tc>
          <w:tcPr>
            <w:tcW w:w="1710" w:type="dxa"/>
          </w:tcPr>
          <w:p w14:paraId="13BFB81F" w14:textId="77777777" w:rsidR="0077749E" w:rsidRPr="00200B77" w:rsidRDefault="0077749E" w:rsidP="00D362E7">
            <w:pPr>
              <w:pStyle w:val="Compact"/>
            </w:pPr>
            <w:r w:rsidRPr="00200B77">
              <w:t>Version</w:t>
            </w:r>
          </w:p>
        </w:tc>
      </w:tr>
      <w:tr w:rsidR="0077749E" w:rsidRPr="00200B77" w14:paraId="687E91C1" w14:textId="77777777" w:rsidTr="00D362E7">
        <w:trPr>
          <w:cnfStyle w:val="000000100000" w:firstRow="0" w:lastRow="0" w:firstColumn="0" w:lastColumn="0" w:oddVBand="0" w:evenVBand="0" w:oddHBand="1" w:evenHBand="0" w:firstRowFirstColumn="0" w:firstRowLastColumn="0" w:lastRowFirstColumn="0" w:lastRowLastColumn="0"/>
        </w:trPr>
        <w:tc>
          <w:tcPr>
            <w:tcW w:w="3330" w:type="dxa"/>
          </w:tcPr>
          <w:p w14:paraId="5BF63104" w14:textId="77777777" w:rsidR="0077749E" w:rsidRPr="00C81AE5" w:rsidRDefault="0077749E" w:rsidP="00D362E7">
            <w:pPr>
              <w:pStyle w:val="Compact"/>
              <w:rPr>
                <w:sz w:val="24"/>
              </w:rPr>
            </w:pPr>
            <w:r w:rsidRPr="00C81AE5">
              <w:rPr>
                <w:sz w:val="24"/>
                <w:u w:color="3A3A3A" w:themeColor="background2" w:themeShade="40"/>
              </w:rPr>
              <w:t>db</w:t>
            </w:r>
          </w:p>
        </w:tc>
        <w:tc>
          <w:tcPr>
            <w:tcW w:w="5040" w:type="dxa"/>
          </w:tcPr>
          <w:p w14:paraId="0EC352CE" w14:textId="4E6EBD64" w:rsidR="0077749E" w:rsidRPr="00C81AE5" w:rsidRDefault="0077749E" w:rsidP="00D362E7">
            <w:pPr>
              <w:pStyle w:val="Compact"/>
              <w:rPr>
                <w:sz w:val="24"/>
              </w:rPr>
            </w:pPr>
            <w:hyperlink r:id="rId77" w:history="1">
              <w:r w:rsidRPr="00200B77">
                <w:rPr>
                  <w:rStyle w:val="Hyperlink"/>
                  <w:kern w:val="0"/>
                  <w:sz w:val="24"/>
                  <w14:ligatures w14:val="none"/>
                </w:rPr>
                <w:t>Terraform</w:t>
              </w:r>
              <w:r w:rsidRPr="00C81AE5">
                <w:rPr>
                  <w:rStyle w:val="Hyperlink"/>
                  <w:kern w:val="0"/>
                  <w:sz w:val="24"/>
                  <w14:ligatures w14:val="none"/>
                </w:rPr>
                <w:t>-aws-modules/rds/aws</w:t>
              </w:r>
            </w:hyperlink>
          </w:p>
        </w:tc>
        <w:tc>
          <w:tcPr>
            <w:tcW w:w="1710" w:type="dxa"/>
          </w:tcPr>
          <w:p w14:paraId="764C4EF9" w14:textId="77777777" w:rsidR="0077749E" w:rsidRPr="00C81AE5" w:rsidRDefault="0077749E" w:rsidP="00D362E7">
            <w:pPr>
              <w:pStyle w:val="Compact"/>
              <w:rPr>
                <w:sz w:val="24"/>
              </w:rPr>
            </w:pPr>
            <w:r w:rsidRPr="00C81AE5">
              <w:rPr>
                <w:sz w:val="24"/>
              </w:rPr>
              <w:t>n/a</w:t>
            </w:r>
          </w:p>
        </w:tc>
      </w:tr>
      <w:tr w:rsidR="0077749E" w:rsidRPr="00200B77" w14:paraId="2D1DA5B9" w14:textId="77777777" w:rsidTr="00D362E7">
        <w:tc>
          <w:tcPr>
            <w:tcW w:w="3330" w:type="dxa"/>
          </w:tcPr>
          <w:p w14:paraId="5AAA7726" w14:textId="77777777" w:rsidR="0077749E" w:rsidRPr="00C81AE5" w:rsidRDefault="0077749E" w:rsidP="00D362E7">
            <w:pPr>
              <w:pStyle w:val="Compact"/>
              <w:rPr>
                <w:sz w:val="24"/>
              </w:rPr>
            </w:pPr>
            <w:r w:rsidRPr="00C81AE5">
              <w:rPr>
                <w:sz w:val="24"/>
                <w:u w:color="3A3A3A" w:themeColor="background2" w:themeShade="40"/>
              </w:rPr>
              <w:t>s3_bucket</w:t>
            </w:r>
          </w:p>
        </w:tc>
        <w:tc>
          <w:tcPr>
            <w:tcW w:w="5040" w:type="dxa"/>
          </w:tcPr>
          <w:p w14:paraId="58A9C512" w14:textId="12EB270B" w:rsidR="0077749E" w:rsidRPr="00C81AE5" w:rsidRDefault="0077749E" w:rsidP="00D362E7">
            <w:pPr>
              <w:pStyle w:val="Compact"/>
              <w:rPr>
                <w:sz w:val="24"/>
              </w:rPr>
            </w:pPr>
            <w:hyperlink r:id="rId78" w:history="1">
              <w:r w:rsidRPr="00200B77">
                <w:rPr>
                  <w:rStyle w:val="Hyperlink"/>
                  <w:sz w:val="24"/>
                </w:rPr>
                <w:t>Terraform</w:t>
              </w:r>
              <w:r w:rsidRPr="00C81AE5">
                <w:rPr>
                  <w:rStyle w:val="Hyperlink"/>
                  <w:sz w:val="24"/>
                </w:rPr>
                <w:t>-aws-modules/s3-bucket/aws</w:t>
              </w:r>
            </w:hyperlink>
          </w:p>
        </w:tc>
        <w:tc>
          <w:tcPr>
            <w:tcW w:w="1710" w:type="dxa"/>
          </w:tcPr>
          <w:p w14:paraId="03FA1C55" w14:textId="77777777" w:rsidR="0077749E" w:rsidRPr="00C81AE5" w:rsidRDefault="0077749E" w:rsidP="00D362E7">
            <w:pPr>
              <w:pStyle w:val="Compact"/>
              <w:rPr>
                <w:sz w:val="24"/>
              </w:rPr>
            </w:pPr>
            <w:r w:rsidRPr="00C81AE5">
              <w:rPr>
                <w:sz w:val="24"/>
              </w:rPr>
              <w:t>~&gt; 3.4.0</w:t>
            </w:r>
          </w:p>
        </w:tc>
      </w:tr>
      <w:tr w:rsidR="0077749E" w:rsidRPr="00200B77" w14:paraId="5CD2BB1D" w14:textId="77777777" w:rsidTr="00D362E7">
        <w:trPr>
          <w:cnfStyle w:val="000000100000" w:firstRow="0" w:lastRow="0" w:firstColumn="0" w:lastColumn="0" w:oddVBand="0" w:evenVBand="0" w:oddHBand="1" w:evenHBand="0" w:firstRowFirstColumn="0" w:firstRowLastColumn="0" w:lastRowFirstColumn="0" w:lastRowLastColumn="0"/>
        </w:trPr>
        <w:tc>
          <w:tcPr>
            <w:tcW w:w="3330" w:type="dxa"/>
          </w:tcPr>
          <w:p w14:paraId="656B7090" w14:textId="77777777" w:rsidR="0077749E" w:rsidRPr="00C81AE5" w:rsidRDefault="0077749E" w:rsidP="00D362E7">
            <w:pPr>
              <w:pStyle w:val="Compact"/>
              <w:rPr>
                <w:sz w:val="24"/>
              </w:rPr>
            </w:pPr>
            <w:r w:rsidRPr="00C81AE5">
              <w:rPr>
                <w:sz w:val="24"/>
                <w:u w:color="3A3A3A" w:themeColor="background2" w:themeShade="40"/>
              </w:rPr>
              <w:t>vpc</w:t>
            </w:r>
          </w:p>
        </w:tc>
        <w:tc>
          <w:tcPr>
            <w:tcW w:w="5040" w:type="dxa"/>
          </w:tcPr>
          <w:p w14:paraId="65CA33A7" w14:textId="62459661" w:rsidR="0077749E" w:rsidRPr="00C81AE5" w:rsidRDefault="0077749E" w:rsidP="00D362E7">
            <w:pPr>
              <w:pStyle w:val="Compact"/>
              <w:rPr>
                <w:sz w:val="24"/>
              </w:rPr>
            </w:pPr>
            <w:hyperlink r:id="rId79" w:history="1">
              <w:r w:rsidRPr="00200B77">
                <w:rPr>
                  <w:rStyle w:val="Hyperlink"/>
                  <w:sz w:val="24"/>
                </w:rPr>
                <w:t>Terraform</w:t>
              </w:r>
              <w:r w:rsidRPr="00C81AE5">
                <w:rPr>
                  <w:rStyle w:val="Hyperlink"/>
                  <w:sz w:val="24"/>
                </w:rPr>
                <w:t>-aws-modules/vpc/aws</w:t>
              </w:r>
            </w:hyperlink>
          </w:p>
        </w:tc>
        <w:tc>
          <w:tcPr>
            <w:tcW w:w="1710" w:type="dxa"/>
          </w:tcPr>
          <w:p w14:paraId="192C8ABA" w14:textId="77777777" w:rsidR="0077749E" w:rsidRPr="00C81AE5" w:rsidRDefault="0077749E" w:rsidP="00D362E7">
            <w:pPr>
              <w:pStyle w:val="Compact"/>
              <w:rPr>
                <w:sz w:val="24"/>
              </w:rPr>
            </w:pPr>
            <w:r w:rsidRPr="00C81AE5">
              <w:rPr>
                <w:sz w:val="24"/>
              </w:rPr>
              <w:t>n/a</w:t>
            </w:r>
          </w:p>
        </w:tc>
      </w:tr>
    </w:tbl>
    <w:p w14:paraId="1B61348F" w14:textId="77777777" w:rsidR="0077749E" w:rsidRPr="00F30609" w:rsidRDefault="0077749E" w:rsidP="00F30609">
      <w:pPr>
        <w:pStyle w:val="AppendixHeading2"/>
      </w:pPr>
      <w:r w:rsidRPr="00F30609">
        <w:t>Resources</w:t>
      </w:r>
    </w:p>
    <w:tbl>
      <w:tblPr>
        <w:tblStyle w:val="CPUCTable1"/>
        <w:tblW w:w="5000" w:type="pct"/>
        <w:tblLayout w:type="fixed"/>
        <w:tblLook w:val="0020" w:firstRow="1" w:lastRow="0" w:firstColumn="0" w:lastColumn="0" w:noHBand="0" w:noVBand="0"/>
      </w:tblPr>
      <w:tblGrid>
        <w:gridCol w:w="5035"/>
        <w:gridCol w:w="5035"/>
      </w:tblGrid>
      <w:tr w:rsidR="0077749E" w:rsidRPr="00200B77" w14:paraId="0F961676" w14:textId="77777777" w:rsidTr="00D362E7">
        <w:trPr>
          <w:cnfStyle w:val="100000000000" w:firstRow="1" w:lastRow="0" w:firstColumn="0" w:lastColumn="0" w:oddVBand="0" w:evenVBand="0" w:oddHBand="0" w:evenHBand="0" w:firstRowFirstColumn="0" w:firstRowLastColumn="0" w:lastRowFirstColumn="0" w:lastRowLastColumn="0"/>
          <w:trHeight w:val="114"/>
        </w:trPr>
        <w:tc>
          <w:tcPr>
            <w:tcW w:w="5035" w:type="dxa"/>
          </w:tcPr>
          <w:p w14:paraId="7B2A1070" w14:textId="77777777" w:rsidR="0077749E" w:rsidRPr="00200B77" w:rsidRDefault="0077749E" w:rsidP="00D362E7">
            <w:pPr>
              <w:pStyle w:val="Compact"/>
              <w:spacing w:before="0" w:after="0"/>
            </w:pPr>
            <w:r w:rsidRPr="00200B77">
              <w:t>Name</w:t>
            </w:r>
          </w:p>
        </w:tc>
        <w:tc>
          <w:tcPr>
            <w:tcW w:w="5035" w:type="dxa"/>
          </w:tcPr>
          <w:p w14:paraId="17C58543" w14:textId="77777777" w:rsidR="0077749E" w:rsidRPr="00200B77" w:rsidRDefault="0077749E" w:rsidP="00D362E7">
            <w:pPr>
              <w:pStyle w:val="Compact"/>
              <w:spacing w:before="0" w:after="0"/>
            </w:pPr>
            <w:r w:rsidRPr="00200B77">
              <w:t>Type</w:t>
            </w:r>
          </w:p>
        </w:tc>
      </w:tr>
      <w:tr w:rsidR="0077749E" w:rsidRPr="00200B77" w14:paraId="3259C25E" w14:textId="77777777" w:rsidTr="00D362E7">
        <w:trPr>
          <w:cnfStyle w:val="000000100000" w:firstRow="0" w:lastRow="0" w:firstColumn="0" w:lastColumn="0" w:oddVBand="0" w:evenVBand="0" w:oddHBand="1" w:evenHBand="0" w:firstRowFirstColumn="0" w:firstRowLastColumn="0" w:lastRowFirstColumn="0" w:lastRowLastColumn="0"/>
        </w:trPr>
        <w:tc>
          <w:tcPr>
            <w:tcW w:w="5035" w:type="dxa"/>
          </w:tcPr>
          <w:p w14:paraId="0BE86C69" w14:textId="45FA78F4" w:rsidR="0077749E" w:rsidRPr="00200B77" w:rsidRDefault="0077749E" w:rsidP="00D362E7">
            <w:pPr>
              <w:pStyle w:val="Compact"/>
              <w:rPr>
                <w:sz w:val="24"/>
              </w:rPr>
            </w:pPr>
            <w:hyperlink r:id="rId80">
              <w:r w:rsidRPr="00200B77">
                <w:rPr>
                  <w:rStyle w:val="Hyperlink"/>
                  <w:sz w:val="24"/>
                </w:rPr>
                <w:t>aws_api_gateway_integration.hello_world</w:t>
              </w:r>
            </w:hyperlink>
          </w:p>
        </w:tc>
        <w:tc>
          <w:tcPr>
            <w:tcW w:w="5035" w:type="dxa"/>
          </w:tcPr>
          <w:p w14:paraId="6E93ACD1" w14:textId="77777777" w:rsidR="0077749E" w:rsidRPr="00200B77" w:rsidRDefault="0077749E" w:rsidP="00D362E7">
            <w:pPr>
              <w:pStyle w:val="Compact"/>
              <w:rPr>
                <w:sz w:val="24"/>
              </w:rPr>
            </w:pPr>
            <w:r w:rsidRPr="00200B77">
              <w:rPr>
                <w:sz w:val="24"/>
              </w:rPr>
              <w:t>resource</w:t>
            </w:r>
          </w:p>
        </w:tc>
      </w:tr>
      <w:tr w:rsidR="0077749E" w:rsidRPr="00200B77" w14:paraId="42EAAE31" w14:textId="77777777" w:rsidTr="00D362E7">
        <w:tc>
          <w:tcPr>
            <w:tcW w:w="5035" w:type="dxa"/>
          </w:tcPr>
          <w:p w14:paraId="38824E1D" w14:textId="387BDE6C" w:rsidR="0077749E" w:rsidRPr="00200B77" w:rsidRDefault="0077749E" w:rsidP="00D362E7">
            <w:pPr>
              <w:pStyle w:val="Compact"/>
              <w:rPr>
                <w:sz w:val="24"/>
              </w:rPr>
            </w:pPr>
            <w:hyperlink r:id="rId81">
              <w:r w:rsidRPr="00200B77">
                <w:rPr>
                  <w:rStyle w:val="Hyperlink"/>
                  <w:sz w:val="24"/>
                </w:rPr>
                <w:t>aws_api_gateway_method.hello_world</w:t>
              </w:r>
            </w:hyperlink>
          </w:p>
        </w:tc>
        <w:tc>
          <w:tcPr>
            <w:tcW w:w="5035" w:type="dxa"/>
          </w:tcPr>
          <w:p w14:paraId="79FB90B0" w14:textId="77777777" w:rsidR="0077749E" w:rsidRPr="00200B77" w:rsidRDefault="0077749E" w:rsidP="00D362E7">
            <w:pPr>
              <w:pStyle w:val="Compact"/>
              <w:rPr>
                <w:sz w:val="24"/>
              </w:rPr>
            </w:pPr>
            <w:r w:rsidRPr="00200B77">
              <w:rPr>
                <w:sz w:val="24"/>
              </w:rPr>
              <w:t>resource</w:t>
            </w:r>
          </w:p>
        </w:tc>
      </w:tr>
      <w:tr w:rsidR="0077749E" w:rsidRPr="00200B77" w14:paraId="749110EB" w14:textId="77777777" w:rsidTr="00D362E7">
        <w:trPr>
          <w:cnfStyle w:val="000000100000" w:firstRow="0" w:lastRow="0" w:firstColumn="0" w:lastColumn="0" w:oddVBand="0" w:evenVBand="0" w:oddHBand="1" w:evenHBand="0" w:firstRowFirstColumn="0" w:firstRowLastColumn="0" w:lastRowFirstColumn="0" w:lastRowLastColumn="0"/>
        </w:trPr>
        <w:tc>
          <w:tcPr>
            <w:tcW w:w="5035" w:type="dxa"/>
          </w:tcPr>
          <w:p w14:paraId="40296A30" w14:textId="30DD0BCD" w:rsidR="0077749E" w:rsidRPr="00200B77" w:rsidRDefault="0077749E" w:rsidP="00D362E7">
            <w:pPr>
              <w:pStyle w:val="Compact"/>
              <w:rPr>
                <w:sz w:val="24"/>
              </w:rPr>
            </w:pPr>
            <w:hyperlink r:id="rId82">
              <w:r w:rsidRPr="00200B77">
                <w:rPr>
                  <w:rStyle w:val="Hyperlink"/>
                  <w:sz w:val="24"/>
                </w:rPr>
                <w:t>aws_api_gateway_resource.hello_world</w:t>
              </w:r>
            </w:hyperlink>
          </w:p>
        </w:tc>
        <w:tc>
          <w:tcPr>
            <w:tcW w:w="5035" w:type="dxa"/>
          </w:tcPr>
          <w:p w14:paraId="0FDB8BDB" w14:textId="77777777" w:rsidR="0077749E" w:rsidRPr="00200B77" w:rsidRDefault="0077749E" w:rsidP="00D362E7">
            <w:pPr>
              <w:pStyle w:val="Compact"/>
              <w:rPr>
                <w:sz w:val="24"/>
              </w:rPr>
            </w:pPr>
            <w:r w:rsidRPr="00200B77">
              <w:rPr>
                <w:sz w:val="24"/>
              </w:rPr>
              <w:t>resource</w:t>
            </w:r>
          </w:p>
        </w:tc>
      </w:tr>
      <w:tr w:rsidR="0077749E" w:rsidRPr="00200B77" w14:paraId="5EDFFA77" w14:textId="77777777" w:rsidTr="00D362E7">
        <w:tc>
          <w:tcPr>
            <w:tcW w:w="5035" w:type="dxa"/>
          </w:tcPr>
          <w:p w14:paraId="7C4308B2" w14:textId="34261FAC" w:rsidR="0077749E" w:rsidRPr="00200B77" w:rsidRDefault="0077749E" w:rsidP="00D362E7">
            <w:pPr>
              <w:pStyle w:val="Compact"/>
              <w:rPr>
                <w:sz w:val="24"/>
              </w:rPr>
            </w:pPr>
            <w:hyperlink r:id="rId83">
              <w:r w:rsidRPr="00200B77">
                <w:rPr>
                  <w:rStyle w:val="Hyperlink"/>
                  <w:sz w:val="24"/>
                </w:rPr>
                <w:t>aws_api_gateway_rest_api.hello_world</w:t>
              </w:r>
            </w:hyperlink>
          </w:p>
        </w:tc>
        <w:tc>
          <w:tcPr>
            <w:tcW w:w="5035" w:type="dxa"/>
          </w:tcPr>
          <w:p w14:paraId="32B18249" w14:textId="77777777" w:rsidR="0077749E" w:rsidRPr="00200B77" w:rsidRDefault="0077749E" w:rsidP="00D362E7">
            <w:pPr>
              <w:pStyle w:val="Compact"/>
              <w:rPr>
                <w:sz w:val="24"/>
              </w:rPr>
            </w:pPr>
            <w:r w:rsidRPr="00200B77">
              <w:rPr>
                <w:sz w:val="24"/>
              </w:rPr>
              <w:t>resource</w:t>
            </w:r>
          </w:p>
        </w:tc>
      </w:tr>
      <w:tr w:rsidR="0077749E" w:rsidRPr="00200B77" w14:paraId="686FD6A1" w14:textId="77777777" w:rsidTr="00D362E7">
        <w:trPr>
          <w:cnfStyle w:val="000000100000" w:firstRow="0" w:lastRow="0" w:firstColumn="0" w:lastColumn="0" w:oddVBand="0" w:evenVBand="0" w:oddHBand="1" w:evenHBand="0" w:firstRowFirstColumn="0" w:firstRowLastColumn="0" w:lastRowFirstColumn="0" w:lastRowLastColumn="0"/>
        </w:trPr>
        <w:tc>
          <w:tcPr>
            <w:tcW w:w="5035" w:type="dxa"/>
          </w:tcPr>
          <w:p w14:paraId="5198A02A" w14:textId="68CA3A51" w:rsidR="0077749E" w:rsidRPr="00200B77" w:rsidRDefault="0077749E" w:rsidP="00D362E7">
            <w:pPr>
              <w:pStyle w:val="Compact"/>
              <w:rPr>
                <w:sz w:val="24"/>
              </w:rPr>
            </w:pPr>
            <w:hyperlink r:id="rId84">
              <w:r w:rsidRPr="00200B77">
                <w:rPr>
                  <w:rStyle w:val="Hyperlink"/>
                  <w:sz w:val="24"/>
                </w:rPr>
                <w:t>aws_codepipeline.codepipeline</w:t>
              </w:r>
            </w:hyperlink>
          </w:p>
        </w:tc>
        <w:tc>
          <w:tcPr>
            <w:tcW w:w="5035" w:type="dxa"/>
          </w:tcPr>
          <w:p w14:paraId="67454B8A" w14:textId="77777777" w:rsidR="0077749E" w:rsidRPr="00200B77" w:rsidRDefault="0077749E" w:rsidP="00D362E7">
            <w:pPr>
              <w:pStyle w:val="Compact"/>
              <w:rPr>
                <w:sz w:val="24"/>
              </w:rPr>
            </w:pPr>
            <w:r w:rsidRPr="00200B77">
              <w:rPr>
                <w:sz w:val="24"/>
              </w:rPr>
              <w:t>resource</w:t>
            </w:r>
          </w:p>
        </w:tc>
      </w:tr>
      <w:tr w:rsidR="0077749E" w:rsidRPr="00200B77" w14:paraId="105720D8" w14:textId="77777777" w:rsidTr="00D362E7">
        <w:tc>
          <w:tcPr>
            <w:tcW w:w="5035" w:type="dxa"/>
          </w:tcPr>
          <w:p w14:paraId="2589D51A" w14:textId="06FB5FB5" w:rsidR="0077749E" w:rsidRPr="00200B77" w:rsidRDefault="0077749E" w:rsidP="00D362E7">
            <w:pPr>
              <w:pStyle w:val="Compact"/>
              <w:rPr>
                <w:sz w:val="24"/>
              </w:rPr>
            </w:pPr>
            <w:hyperlink r:id="rId85">
              <w:r w:rsidRPr="00200B77">
                <w:rPr>
                  <w:rStyle w:val="Hyperlink"/>
                  <w:sz w:val="24"/>
                </w:rPr>
                <w:t>aws_codestarconnections_connection.example</w:t>
              </w:r>
            </w:hyperlink>
          </w:p>
        </w:tc>
        <w:tc>
          <w:tcPr>
            <w:tcW w:w="5035" w:type="dxa"/>
          </w:tcPr>
          <w:p w14:paraId="33C10E87" w14:textId="77777777" w:rsidR="0077749E" w:rsidRPr="00200B77" w:rsidRDefault="0077749E" w:rsidP="00D362E7">
            <w:pPr>
              <w:pStyle w:val="Compact"/>
              <w:rPr>
                <w:sz w:val="24"/>
              </w:rPr>
            </w:pPr>
            <w:r w:rsidRPr="00200B77">
              <w:rPr>
                <w:sz w:val="24"/>
              </w:rPr>
              <w:t>resource</w:t>
            </w:r>
          </w:p>
        </w:tc>
      </w:tr>
      <w:tr w:rsidR="0077749E" w:rsidRPr="00200B77" w14:paraId="77B5A6EA" w14:textId="77777777" w:rsidTr="00D362E7">
        <w:trPr>
          <w:cnfStyle w:val="000000100000" w:firstRow="0" w:lastRow="0" w:firstColumn="0" w:lastColumn="0" w:oddVBand="0" w:evenVBand="0" w:oddHBand="1" w:evenHBand="0" w:firstRowFirstColumn="0" w:firstRowLastColumn="0" w:lastRowFirstColumn="0" w:lastRowLastColumn="0"/>
        </w:trPr>
        <w:tc>
          <w:tcPr>
            <w:tcW w:w="5035" w:type="dxa"/>
          </w:tcPr>
          <w:p w14:paraId="7993C31A" w14:textId="55B8AC13" w:rsidR="0077749E" w:rsidRPr="00200B77" w:rsidRDefault="0077749E" w:rsidP="00D362E7">
            <w:pPr>
              <w:pStyle w:val="Compact"/>
              <w:rPr>
                <w:sz w:val="24"/>
              </w:rPr>
            </w:pPr>
            <w:hyperlink r:id="rId86">
              <w:r w:rsidRPr="00200B77">
                <w:rPr>
                  <w:rStyle w:val="Hyperlink"/>
                  <w:sz w:val="24"/>
                </w:rPr>
                <w:t>aws_iam_role.codepipeline_role</w:t>
              </w:r>
            </w:hyperlink>
          </w:p>
        </w:tc>
        <w:tc>
          <w:tcPr>
            <w:tcW w:w="5035" w:type="dxa"/>
          </w:tcPr>
          <w:p w14:paraId="34B0A4F9" w14:textId="77777777" w:rsidR="0077749E" w:rsidRPr="00200B77" w:rsidRDefault="0077749E" w:rsidP="00D362E7">
            <w:pPr>
              <w:pStyle w:val="Compact"/>
              <w:rPr>
                <w:sz w:val="24"/>
              </w:rPr>
            </w:pPr>
            <w:r w:rsidRPr="00200B77">
              <w:rPr>
                <w:sz w:val="24"/>
              </w:rPr>
              <w:t>resource</w:t>
            </w:r>
          </w:p>
        </w:tc>
      </w:tr>
      <w:tr w:rsidR="0077749E" w:rsidRPr="00200B77" w14:paraId="0D0D5391" w14:textId="77777777" w:rsidTr="00D362E7">
        <w:tc>
          <w:tcPr>
            <w:tcW w:w="5035" w:type="dxa"/>
          </w:tcPr>
          <w:p w14:paraId="0ED163A2" w14:textId="405D5D00" w:rsidR="0077749E" w:rsidRPr="00AB548E" w:rsidRDefault="0077749E" w:rsidP="00D362E7">
            <w:pPr>
              <w:pStyle w:val="Compact"/>
              <w:rPr>
                <w:sz w:val="24"/>
                <w:lang w:val="pt-BR"/>
              </w:rPr>
            </w:pPr>
            <w:hyperlink r:id="rId87">
              <w:r w:rsidRPr="006B7931">
                <w:rPr>
                  <w:rStyle w:val="Hyperlink"/>
                  <w:sz w:val="24"/>
                  <w:lang w:val="pt-BR"/>
                </w:rPr>
                <w:t>aws_iam_role.lambda_exec</w:t>
              </w:r>
            </w:hyperlink>
          </w:p>
        </w:tc>
        <w:tc>
          <w:tcPr>
            <w:tcW w:w="5035" w:type="dxa"/>
          </w:tcPr>
          <w:p w14:paraId="11E804D0" w14:textId="77777777" w:rsidR="0077749E" w:rsidRPr="00200B77" w:rsidRDefault="0077749E" w:rsidP="00D362E7">
            <w:pPr>
              <w:pStyle w:val="Compact"/>
              <w:rPr>
                <w:sz w:val="24"/>
              </w:rPr>
            </w:pPr>
            <w:r w:rsidRPr="00200B77">
              <w:rPr>
                <w:sz w:val="24"/>
              </w:rPr>
              <w:t>resource</w:t>
            </w:r>
          </w:p>
        </w:tc>
      </w:tr>
      <w:tr w:rsidR="0077749E" w:rsidRPr="00200B77" w14:paraId="00A3DC38" w14:textId="77777777" w:rsidTr="00D362E7">
        <w:trPr>
          <w:cnfStyle w:val="000000100000" w:firstRow="0" w:lastRow="0" w:firstColumn="0" w:lastColumn="0" w:oddVBand="0" w:evenVBand="0" w:oddHBand="1" w:evenHBand="0" w:firstRowFirstColumn="0" w:firstRowLastColumn="0" w:lastRowFirstColumn="0" w:lastRowLastColumn="0"/>
        </w:trPr>
        <w:tc>
          <w:tcPr>
            <w:tcW w:w="5035" w:type="dxa"/>
          </w:tcPr>
          <w:p w14:paraId="534B9766" w14:textId="32F90D47" w:rsidR="0077749E" w:rsidRPr="00200B77" w:rsidRDefault="0077749E" w:rsidP="00D362E7">
            <w:pPr>
              <w:pStyle w:val="Compact"/>
              <w:rPr>
                <w:sz w:val="24"/>
              </w:rPr>
            </w:pPr>
            <w:hyperlink r:id="rId88">
              <w:r w:rsidRPr="00200B77">
                <w:rPr>
                  <w:rStyle w:val="Hyperlink"/>
                  <w:sz w:val="24"/>
                </w:rPr>
                <w:t>aws_iam_role_policy.codepipeline_policy</w:t>
              </w:r>
            </w:hyperlink>
          </w:p>
        </w:tc>
        <w:tc>
          <w:tcPr>
            <w:tcW w:w="5035" w:type="dxa"/>
          </w:tcPr>
          <w:p w14:paraId="15FC06F7" w14:textId="77777777" w:rsidR="0077749E" w:rsidRPr="00200B77" w:rsidRDefault="0077749E" w:rsidP="00D362E7">
            <w:pPr>
              <w:pStyle w:val="Compact"/>
              <w:rPr>
                <w:sz w:val="24"/>
              </w:rPr>
            </w:pPr>
            <w:r w:rsidRPr="00200B77">
              <w:rPr>
                <w:sz w:val="24"/>
              </w:rPr>
              <w:t>resource</w:t>
            </w:r>
          </w:p>
        </w:tc>
      </w:tr>
      <w:tr w:rsidR="0077749E" w:rsidRPr="00200B77" w14:paraId="3F5B90CE" w14:textId="77777777" w:rsidTr="00D362E7">
        <w:tc>
          <w:tcPr>
            <w:tcW w:w="5035" w:type="dxa"/>
          </w:tcPr>
          <w:p w14:paraId="29440372" w14:textId="0254E516" w:rsidR="0077749E" w:rsidRPr="00200B77" w:rsidRDefault="0077749E" w:rsidP="00D362E7">
            <w:pPr>
              <w:pStyle w:val="Compact"/>
              <w:rPr>
                <w:sz w:val="24"/>
              </w:rPr>
            </w:pPr>
            <w:hyperlink r:id="rId89">
              <w:r w:rsidRPr="00200B77">
                <w:rPr>
                  <w:rStyle w:val="Hyperlink"/>
                  <w:sz w:val="24"/>
                </w:rPr>
                <w:t>aws_lambda_function.hello_world</w:t>
              </w:r>
            </w:hyperlink>
          </w:p>
        </w:tc>
        <w:tc>
          <w:tcPr>
            <w:tcW w:w="5035" w:type="dxa"/>
          </w:tcPr>
          <w:p w14:paraId="3145019C" w14:textId="77777777" w:rsidR="0077749E" w:rsidRPr="00200B77" w:rsidRDefault="0077749E" w:rsidP="00D362E7">
            <w:pPr>
              <w:pStyle w:val="Compact"/>
              <w:rPr>
                <w:sz w:val="24"/>
              </w:rPr>
            </w:pPr>
            <w:r w:rsidRPr="00200B77">
              <w:rPr>
                <w:sz w:val="24"/>
              </w:rPr>
              <w:t>resource</w:t>
            </w:r>
          </w:p>
        </w:tc>
      </w:tr>
      <w:tr w:rsidR="0077749E" w:rsidRPr="00200B77" w14:paraId="3F21EEF2" w14:textId="77777777" w:rsidTr="00D362E7">
        <w:trPr>
          <w:cnfStyle w:val="000000100000" w:firstRow="0" w:lastRow="0" w:firstColumn="0" w:lastColumn="0" w:oddVBand="0" w:evenVBand="0" w:oddHBand="1" w:evenHBand="0" w:firstRowFirstColumn="0" w:firstRowLastColumn="0" w:lastRowFirstColumn="0" w:lastRowLastColumn="0"/>
        </w:trPr>
        <w:tc>
          <w:tcPr>
            <w:tcW w:w="5035" w:type="dxa"/>
          </w:tcPr>
          <w:p w14:paraId="36CF09D6" w14:textId="2A8D13C6" w:rsidR="0077749E" w:rsidRPr="00200B77" w:rsidRDefault="0077749E" w:rsidP="00D362E7">
            <w:pPr>
              <w:pStyle w:val="Compact"/>
              <w:rPr>
                <w:sz w:val="24"/>
              </w:rPr>
            </w:pPr>
            <w:hyperlink r:id="rId90">
              <w:r w:rsidRPr="00200B77">
                <w:rPr>
                  <w:rStyle w:val="Hyperlink"/>
                  <w:sz w:val="24"/>
                </w:rPr>
                <w:t>aws_s3_bucket.codepipeline_bucket</w:t>
              </w:r>
            </w:hyperlink>
          </w:p>
        </w:tc>
        <w:tc>
          <w:tcPr>
            <w:tcW w:w="5035" w:type="dxa"/>
          </w:tcPr>
          <w:p w14:paraId="3FB9348E" w14:textId="77777777" w:rsidR="0077749E" w:rsidRPr="00200B77" w:rsidRDefault="0077749E" w:rsidP="00D362E7">
            <w:pPr>
              <w:pStyle w:val="Compact"/>
              <w:rPr>
                <w:sz w:val="24"/>
              </w:rPr>
            </w:pPr>
            <w:r w:rsidRPr="00200B77">
              <w:rPr>
                <w:sz w:val="24"/>
              </w:rPr>
              <w:t>resource</w:t>
            </w:r>
          </w:p>
        </w:tc>
      </w:tr>
      <w:tr w:rsidR="0077749E" w:rsidRPr="00200B77" w14:paraId="5D7D81E6" w14:textId="77777777" w:rsidTr="00D362E7">
        <w:tc>
          <w:tcPr>
            <w:tcW w:w="5035" w:type="dxa"/>
          </w:tcPr>
          <w:p w14:paraId="13D89F12" w14:textId="0200E2F7" w:rsidR="0077749E" w:rsidRPr="00200B77" w:rsidRDefault="0077749E" w:rsidP="00D362E7">
            <w:pPr>
              <w:pStyle w:val="Compact"/>
              <w:rPr>
                <w:sz w:val="24"/>
              </w:rPr>
            </w:pPr>
            <w:hyperlink r:id="rId91">
              <w:r w:rsidRPr="00200B77">
                <w:rPr>
                  <w:rStyle w:val="Hyperlink"/>
                  <w:sz w:val="24"/>
                </w:rPr>
                <w:t>aws_s3_bucket_acl.codepipeline_bucket_acl</w:t>
              </w:r>
            </w:hyperlink>
          </w:p>
        </w:tc>
        <w:tc>
          <w:tcPr>
            <w:tcW w:w="5035" w:type="dxa"/>
          </w:tcPr>
          <w:p w14:paraId="785B3141" w14:textId="77777777" w:rsidR="0077749E" w:rsidRPr="00200B77" w:rsidRDefault="0077749E" w:rsidP="00D362E7">
            <w:pPr>
              <w:pStyle w:val="Compact"/>
              <w:rPr>
                <w:sz w:val="24"/>
              </w:rPr>
            </w:pPr>
            <w:r w:rsidRPr="00200B77">
              <w:rPr>
                <w:sz w:val="24"/>
              </w:rPr>
              <w:t>resource</w:t>
            </w:r>
          </w:p>
        </w:tc>
      </w:tr>
      <w:tr w:rsidR="0077749E" w:rsidRPr="00200B77" w14:paraId="6BDDF18D" w14:textId="77777777" w:rsidTr="00D362E7">
        <w:trPr>
          <w:cnfStyle w:val="000000100000" w:firstRow="0" w:lastRow="0" w:firstColumn="0" w:lastColumn="0" w:oddVBand="0" w:evenVBand="0" w:oddHBand="1" w:evenHBand="0" w:firstRowFirstColumn="0" w:firstRowLastColumn="0" w:lastRowFirstColumn="0" w:lastRowLastColumn="0"/>
        </w:trPr>
        <w:tc>
          <w:tcPr>
            <w:tcW w:w="5035" w:type="dxa"/>
          </w:tcPr>
          <w:p w14:paraId="32ED34FD" w14:textId="32B4B421" w:rsidR="0077749E" w:rsidRPr="00200B77" w:rsidRDefault="0077749E" w:rsidP="00D362E7">
            <w:pPr>
              <w:pStyle w:val="Compact"/>
              <w:rPr>
                <w:sz w:val="24"/>
              </w:rPr>
            </w:pPr>
            <w:hyperlink r:id="rId92">
              <w:r w:rsidRPr="00200B77">
                <w:rPr>
                  <w:rStyle w:val="Hyperlink"/>
                  <w:sz w:val="24"/>
                </w:rPr>
                <w:t>aws_security_group.db_instance_securityGroup</w:t>
              </w:r>
            </w:hyperlink>
          </w:p>
        </w:tc>
        <w:tc>
          <w:tcPr>
            <w:tcW w:w="5035" w:type="dxa"/>
          </w:tcPr>
          <w:p w14:paraId="51169EFB" w14:textId="77777777" w:rsidR="0077749E" w:rsidRPr="00200B77" w:rsidRDefault="0077749E" w:rsidP="00D362E7">
            <w:pPr>
              <w:pStyle w:val="Compact"/>
              <w:rPr>
                <w:sz w:val="24"/>
              </w:rPr>
            </w:pPr>
            <w:r w:rsidRPr="00200B77">
              <w:rPr>
                <w:sz w:val="24"/>
              </w:rPr>
              <w:t>resource</w:t>
            </w:r>
          </w:p>
        </w:tc>
      </w:tr>
      <w:tr w:rsidR="0077749E" w:rsidRPr="00200B77" w14:paraId="41CF1447" w14:textId="77777777" w:rsidTr="00D362E7">
        <w:tc>
          <w:tcPr>
            <w:tcW w:w="5035" w:type="dxa"/>
          </w:tcPr>
          <w:p w14:paraId="3C889D6B" w14:textId="157458C4" w:rsidR="0077749E" w:rsidRPr="00200B77" w:rsidRDefault="0077749E" w:rsidP="00D362E7">
            <w:pPr>
              <w:pStyle w:val="Compact"/>
              <w:rPr>
                <w:sz w:val="24"/>
              </w:rPr>
            </w:pPr>
            <w:hyperlink r:id="rId93">
              <w:r w:rsidRPr="00200B77">
                <w:rPr>
                  <w:rStyle w:val="Hyperlink"/>
                  <w:sz w:val="24"/>
                </w:rPr>
                <w:t>random_string.test_suffix</w:t>
              </w:r>
            </w:hyperlink>
          </w:p>
        </w:tc>
        <w:tc>
          <w:tcPr>
            <w:tcW w:w="5035" w:type="dxa"/>
          </w:tcPr>
          <w:p w14:paraId="600BDAA0" w14:textId="77777777" w:rsidR="0077749E" w:rsidRPr="00200B77" w:rsidRDefault="0077749E" w:rsidP="00D362E7">
            <w:pPr>
              <w:pStyle w:val="Compact"/>
              <w:rPr>
                <w:sz w:val="24"/>
              </w:rPr>
            </w:pPr>
            <w:r w:rsidRPr="00200B77">
              <w:rPr>
                <w:sz w:val="24"/>
              </w:rPr>
              <w:t>resource</w:t>
            </w:r>
          </w:p>
        </w:tc>
      </w:tr>
      <w:tr w:rsidR="0077749E" w:rsidRPr="00200B77" w14:paraId="50662827" w14:textId="77777777" w:rsidTr="00D362E7">
        <w:trPr>
          <w:cnfStyle w:val="000000100000" w:firstRow="0" w:lastRow="0" w:firstColumn="0" w:lastColumn="0" w:oddVBand="0" w:evenVBand="0" w:oddHBand="1" w:evenHBand="0" w:firstRowFirstColumn="0" w:firstRowLastColumn="0" w:lastRowFirstColumn="0" w:lastRowLastColumn="0"/>
        </w:trPr>
        <w:tc>
          <w:tcPr>
            <w:tcW w:w="5035" w:type="dxa"/>
          </w:tcPr>
          <w:p w14:paraId="4049ADB4" w14:textId="1DF0C0F0" w:rsidR="0077749E" w:rsidRPr="00200B77" w:rsidRDefault="0077749E" w:rsidP="00D362E7">
            <w:pPr>
              <w:pStyle w:val="Compact"/>
              <w:rPr>
                <w:sz w:val="24"/>
              </w:rPr>
            </w:pPr>
            <w:hyperlink r:id="rId94">
              <w:r w:rsidRPr="00200B77">
                <w:rPr>
                  <w:rStyle w:val="Hyperlink"/>
                  <w:sz w:val="24"/>
                </w:rPr>
                <w:t>archive_file.hello_world</w:t>
              </w:r>
            </w:hyperlink>
          </w:p>
        </w:tc>
        <w:tc>
          <w:tcPr>
            <w:tcW w:w="5035" w:type="dxa"/>
          </w:tcPr>
          <w:p w14:paraId="659997EC" w14:textId="77777777" w:rsidR="0077749E" w:rsidRPr="00200B77" w:rsidRDefault="0077749E" w:rsidP="00D362E7">
            <w:pPr>
              <w:pStyle w:val="Compact"/>
              <w:rPr>
                <w:sz w:val="24"/>
              </w:rPr>
            </w:pPr>
            <w:r w:rsidRPr="00200B77">
              <w:rPr>
                <w:sz w:val="24"/>
              </w:rPr>
              <w:t>data source</w:t>
            </w:r>
          </w:p>
        </w:tc>
      </w:tr>
      <w:tr w:rsidR="0077749E" w:rsidRPr="00200B77" w14:paraId="0FB1AAF2" w14:textId="77777777" w:rsidTr="00D362E7">
        <w:tc>
          <w:tcPr>
            <w:tcW w:w="5035" w:type="dxa"/>
          </w:tcPr>
          <w:p w14:paraId="7A1F3DD3" w14:textId="351BCA54" w:rsidR="0077749E" w:rsidRPr="00200B77" w:rsidRDefault="0077749E" w:rsidP="00D362E7">
            <w:pPr>
              <w:pStyle w:val="Compact"/>
              <w:rPr>
                <w:sz w:val="24"/>
              </w:rPr>
            </w:pPr>
            <w:hyperlink r:id="rId95">
              <w:r w:rsidRPr="00200B77">
                <w:rPr>
                  <w:rStyle w:val="Hyperlink"/>
                  <w:sz w:val="24"/>
                </w:rPr>
                <w:t>aws_iam_policy_document.this</w:t>
              </w:r>
            </w:hyperlink>
          </w:p>
        </w:tc>
        <w:tc>
          <w:tcPr>
            <w:tcW w:w="5035" w:type="dxa"/>
          </w:tcPr>
          <w:p w14:paraId="1B93C9CE" w14:textId="77777777" w:rsidR="0077749E" w:rsidRPr="00200B77" w:rsidRDefault="0077749E" w:rsidP="00D362E7">
            <w:pPr>
              <w:pStyle w:val="Compact"/>
              <w:rPr>
                <w:sz w:val="24"/>
              </w:rPr>
            </w:pPr>
            <w:r w:rsidRPr="00200B77">
              <w:rPr>
                <w:sz w:val="24"/>
              </w:rPr>
              <w:t>data source</w:t>
            </w:r>
          </w:p>
        </w:tc>
      </w:tr>
      <w:tr w:rsidR="0077749E" w:rsidRPr="00200B77" w14:paraId="39E5C54A" w14:textId="77777777" w:rsidTr="00D362E7">
        <w:trPr>
          <w:cnfStyle w:val="000000100000" w:firstRow="0" w:lastRow="0" w:firstColumn="0" w:lastColumn="0" w:oddVBand="0" w:evenVBand="0" w:oddHBand="1" w:evenHBand="0" w:firstRowFirstColumn="0" w:firstRowLastColumn="0" w:lastRowFirstColumn="0" w:lastRowLastColumn="0"/>
        </w:trPr>
        <w:tc>
          <w:tcPr>
            <w:tcW w:w="5035" w:type="dxa"/>
          </w:tcPr>
          <w:p w14:paraId="2DF7C7DA" w14:textId="2387A5CA" w:rsidR="0077749E" w:rsidRPr="00200B77" w:rsidRDefault="0077749E" w:rsidP="00D362E7">
            <w:pPr>
              <w:pStyle w:val="Compact"/>
              <w:rPr>
                <w:sz w:val="24"/>
              </w:rPr>
            </w:pPr>
            <w:hyperlink r:id="rId96">
              <w:r w:rsidRPr="00200B77">
                <w:rPr>
                  <w:rStyle w:val="Hyperlink"/>
                  <w:sz w:val="24"/>
                </w:rPr>
                <w:t>aws_region.current</w:t>
              </w:r>
            </w:hyperlink>
          </w:p>
        </w:tc>
        <w:tc>
          <w:tcPr>
            <w:tcW w:w="5035" w:type="dxa"/>
          </w:tcPr>
          <w:p w14:paraId="15BACA0B" w14:textId="77777777" w:rsidR="0077749E" w:rsidRPr="00200B77" w:rsidRDefault="0077749E" w:rsidP="00D362E7">
            <w:pPr>
              <w:pStyle w:val="Compact"/>
              <w:rPr>
                <w:sz w:val="24"/>
              </w:rPr>
            </w:pPr>
            <w:r w:rsidRPr="00200B77">
              <w:rPr>
                <w:sz w:val="24"/>
              </w:rPr>
              <w:t>data source</w:t>
            </w:r>
          </w:p>
        </w:tc>
      </w:tr>
    </w:tbl>
    <w:p w14:paraId="3ECE71B0" w14:textId="77777777" w:rsidR="0077749E" w:rsidRPr="00200B77" w:rsidRDefault="0077749E" w:rsidP="00F30609">
      <w:pPr>
        <w:pStyle w:val="AppendixHeading2"/>
      </w:pPr>
      <w:r w:rsidRPr="00200B77">
        <w:t>Inputs</w:t>
      </w:r>
    </w:p>
    <w:tbl>
      <w:tblPr>
        <w:tblStyle w:val="CPUCTable1"/>
        <w:tblW w:w="5000" w:type="pct"/>
        <w:tblLayout w:type="fixed"/>
        <w:tblLook w:val="0020" w:firstRow="1" w:lastRow="0" w:firstColumn="0" w:lastColumn="0" w:noHBand="0" w:noVBand="0"/>
      </w:tblPr>
      <w:tblGrid>
        <w:gridCol w:w="3325"/>
        <w:gridCol w:w="1686"/>
        <w:gridCol w:w="1686"/>
        <w:gridCol w:w="1686"/>
        <w:gridCol w:w="1687"/>
      </w:tblGrid>
      <w:tr w:rsidR="0077749E" w:rsidRPr="00200B77" w14:paraId="05286243" w14:textId="77777777" w:rsidTr="00D362E7">
        <w:trPr>
          <w:cnfStyle w:val="100000000000" w:firstRow="1" w:lastRow="0" w:firstColumn="0" w:lastColumn="0" w:oddVBand="0" w:evenVBand="0" w:oddHBand="0" w:evenHBand="0" w:firstRowFirstColumn="0" w:firstRowLastColumn="0" w:lastRowFirstColumn="0" w:lastRowLastColumn="0"/>
        </w:trPr>
        <w:tc>
          <w:tcPr>
            <w:tcW w:w="3325" w:type="dxa"/>
          </w:tcPr>
          <w:p w14:paraId="10EC438F" w14:textId="77777777" w:rsidR="0077749E" w:rsidRPr="00200B77" w:rsidRDefault="0077749E" w:rsidP="00D362E7">
            <w:pPr>
              <w:pStyle w:val="Compact"/>
            </w:pPr>
            <w:r w:rsidRPr="00200B77">
              <w:t>Name</w:t>
            </w:r>
          </w:p>
        </w:tc>
        <w:tc>
          <w:tcPr>
            <w:tcW w:w="1686" w:type="dxa"/>
          </w:tcPr>
          <w:p w14:paraId="52E87786" w14:textId="77777777" w:rsidR="0077749E" w:rsidRPr="00200B77" w:rsidRDefault="0077749E" w:rsidP="00D362E7">
            <w:pPr>
              <w:pStyle w:val="Compact"/>
            </w:pPr>
            <w:r w:rsidRPr="00200B77">
              <w:t>Description</w:t>
            </w:r>
          </w:p>
        </w:tc>
        <w:tc>
          <w:tcPr>
            <w:tcW w:w="1686" w:type="dxa"/>
          </w:tcPr>
          <w:p w14:paraId="3B3E40D2" w14:textId="77777777" w:rsidR="0077749E" w:rsidRPr="00200B77" w:rsidRDefault="0077749E" w:rsidP="00D362E7">
            <w:pPr>
              <w:pStyle w:val="Compact"/>
            </w:pPr>
            <w:r w:rsidRPr="00200B77">
              <w:t>Type</w:t>
            </w:r>
          </w:p>
        </w:tc>
        <w:tc>
          <w:tcPr>
            <w:tcW w:w="1686" w:type="dxa"/>
          </w:tcPr>
          <w:p w14:paraId="5E499CC4" w14:textId="77777777" w:rsidR="0077749E" w:rsidRPr="00200B77" w:rsidRDefault="0077749E" w:rsidP="00D362E7">
            <w:pPr>
              <w:pStyle w:val="Compact"/>
            </w:pPr>
            <w:r w:rsidRPr="00200B77">
              <w:t>Default</w:t>
            </w:r>
          </w:p>
        </w:tc>
        <w:tc>
          <w:tcPr>
            <w:tcW w:w="1687" w:type="dxa"/>
          </w:tcPr>
          <w:p w14:paraId="490FFB4C" w14:textId="77777777" w:rsidR="0077749E" w:rsidRPr="00200B77" w:rsidRDefault="0077749E" w:rsidP="00D362E7">
            <w:pPr>
              <w:pStyle w:val="Compact"/>
              <w:jc w:val="center"/>
            </w:pPr>
            <w:r w:rsidRPr="00200B77">
              <w:t>Required</w:t>
            </w:r>
          </w:p>
        </w:tc>
      </w:tr>
      <w:tr w:rsidR="0077749E" w:rsidRPr="00200B77" w14:paraId="20E84AAD" w14:textId="77777777" w:rsidTr="00D362E7">
        <w:trPr>
          <w:cnfStyle w:val="000000100000" w:firstRow="0" w:lastRow="0" w:firstColumn="0" w:lastColumn="0" w:oddVBand="0" w:evenVBand="0" w:oddHBand="1" w:evenHBand="0" w:firstRowFirstColumn="0" w:firstRowLastColumn="0" w:lastRowFirstColumn="0" w:lastRowLastColumn="0"/>
        </w:trPr>
        <w:tc>
          <w:tcPr>
            <w:tcW w:w="3325" w:type="dxa"/>
          </w:tcPr>
          <w:p w14:paraId="794E5B09" w14:textId="77777777" w:rsidR="0077749E" w:rsidRPr="00C81AE5" w:rsidRDefault="0077749E" w:rsidP="00D362E7">
            <w:pPr>
              <w:pStyle w:val="Compact"/>
              <w:rPr>
                <w:sz w:val="24"/>
              </w:rPr>
            </w:pPr>
            <w:r w:rsidRPr="00C81AE5">
              <w:rPr>
                <w:sz w:val="24"/>
                <w:u w:color="3A3A3A" w:themeColor="background2" w:themeShade="40"/>
              </w:rPr>
              <w:t>allocated_storage</w:t>
            </w:r>
          </w:p>
        </w:tc>
        <w:tc>
          <w:tcPr>
            <w:tcW w:w="1686" w:type="dxa"/>
          </w:tcPr>
          <w:p w14:paraId="4E075909" w14:textId="77777777" w:rsidR="0077749E" w:rsidRPr="00C81AE5" w:rsidRDefault="0077749E" w:rsidP="00D362E7">
            <w:pPr>
              <w:pStyle w:val="Compact"/>
              <w:rPr>
                <w:sz w:val="24"/>
              </w:rPr>
            </w:pPr>
            <w:r w:rsidRPr="00C81AE5">
              <w:rPr>
                <w:sz w:val="24"/>
              </w:rPr>
              <w:t>n/a</w:t>
            </w:r>
          </w:p>
        </w:tc>
        <w:tc>
          <w:tcPr>
            <w:tcW w:w="1686" w:type="dxa"/>
          </w:tcPr>
          <w:p w14:paraId="0AEF9659"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24679346" w14:textId="77777777" w:rsidR="0077749E" w:rsidRPr="00C81AE5" w:rsidRDefault="0077749E" w:rsidP="00D362E7">
            <w:pPr>
              <w:pStyle w:val="Compact"/>
              <w:rPr>
                <w:sz w:val="24"/>
              </w:rPr>
            </w:pPr>
            <w:r w:rsidRPr="00C81AE5">
              <w:rPr>
                <w:sz w:val="24"/>
              </w:rPr>
              <w:t>n/a</w:t>
            </w:r>
          </w:p>
        </w:tc>
        <w:tc>
          <w:tcPr>
            <w:tcW w:w="1687" w:type="dxa"/>
          </w:tcPr>
          <w:p w14:paraId="3489AE16" w14:textId="77777777" w:rsidR="0077749E" w:rsidRPr="00C81AE5" w:rsidRDefault="0077749E" w:rsidP="00D362E7">
            <w:pPr>
              <w:pStyle w:val="Compact"/>
              <w:jc w:val="center"/>
              <w:rPr>
                <w:sz w:val="24"/>
              </w:rPr>
            </w:pPr>
            <w:r w:rsidRPr="00C81AE5">
              <w:rPr>
                <w:sz w:val="24"/>
              </w:rPr>
              <w:t>yes</w:t>
            </w:r>
          </w:p>
        </w:tc>
      </w:tr>
      <w:tr w:rsidR="0077749E" w:rsidRPr="00200B77" w14:paraId="053A2CAE" w14:textId="77777777" w:rsidTr="00D362E7">
        <w:tc>
          <w:tcPr>
            <w:tcW w:w="3325" w:type="dxa"/>
          </w:tcPr>
          <w:p w14:paraId="0A8589AC" w14:textId="77777777" w:rsidR="0077749E" w:rsidRPr="00C81AE5" w:rsidRDefault="0077749E" w:rsidP="00D362E7">
            <w:pPr>
              <w:pStyle w:val="Compact"/>
              <w:rPr>
                <w:sz w:val="24"/>
              </w:rPr>
            </w:pPr>
            <w:r w:rsidRPr="00C81AE5">
              <w:rPr>
                <w:sz w:val="24"/>
                <w:u w:color="3A3A3A" w:themeColor="background2" w:themeShade="40"/>
              </w:rPr>
              <w:t>aws_region</w:t>
            </w:r>
          </w:p>
        </w:tc>
        <w:tc>
          <w:tcPr>
            <w:tcW w:w="1686" w:type="dxa"/>
          </w:tcPr>
          <w:p w14:paraId="3FFF2F27" w14:textId="77777777" w:rsidR="0077749E" w:rsidRPr="00C81AE5" w:rsidRDefault="0077749E" w:rsidP="00D362E7">
            <w:pPr>
              <w:pStyle w:val="Compact"/>
              <w:rPr>
                <w:sz w:val="24"/>
              </w:rPr>
            </w:pPr>
            <w:r w:rsidRPr="00C81AE5">
              <w:rPr>
                <w:sz w:val="24"/>
              </w:rPr>
              <w:t>n/a</w:t>
            </w:r>
          </w:p>
        </w:tc>
        <w:tc>
          <w:tcPr>
            <w:tcW w:w="1686" w:type="dxa"/>
          </w:tcPr>
          <w:p w14:paraId="3BC0B054"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6A395317" w14:textId="77777777" w:rsidR="0077749E" w:rsidRPr="00C81AE5" w:rsidRDefault="0077749E" w:rsidP="00D362E7">
            <w:pPr>
              <w:pStyle w:val="Compact"/>
              <w:rPr>
                <w:sz w:val="24"/>
              </w:rPr>
            </w:pPr>
            <w:r w:rsidRPr="00C81AE5">
              <w:rPr>
                <w:sz w:val="24"/>
              </w:rPr>
              <w:t>n/a</w:t>
            </w:r>
          </w:p>
        </w:tc>
        <w:tc>
          <w:tcPr>
            <w:tcW w:w="1687" w:type="dxa"/>
          </w:tcPr>
          <w:p w14:paraId="34358B9F" w14:textId="77777777" w:rsidR="0077749E" w:rsidRPr="00C81AE5" w:rsidRDefault="0077749E" w:rsidP="00D362E7">
            <w:pPr>
              <w:pStyle w:val="Compact"/>
              <w:jc w:val="center"/>
              <w:rPr>
                <w:sz w:val="24"/>
              </w:rPr>
            </w:pPr>
            <w:r w:rsidRPr="00C81AE5">
              <w:rPr>
                <w:sz w:val="24"/>
              </w:rPr>
              <w:t>yes</w:t>
            </w:r>
          </w:p>
        </w:tc>
      </w:tr>
      <w:tr w:rsidR="0077749E" w:rsidRPr="00200B77" w14:paraId="51D54370" w14:textId="77777777" w:rsidTr="00D362E7">
        <w:trPr>
          <w:cnfStyle w:val="000000100000" w:firstRow="0" w:lastRow="0" w:firstColumn="0" w:lastColumn="0" w:oddVBand="0" w:evenVBand="0" w:oddHBand="1" w:evenHBand="0" w:firstRowFirstColumn="0" w:firstRowLastColumn="0" w:lastRowFirstColumn="0" w:lastRowLastColumn="0"/>
        </w:trPr>
        <w:tc>
          <w:tcPr>
            <w:tcW w:w="3325" w:type="dxa"/>
          </w:tcPr>
          <w:p w14:paraId="23D0C17D" w14:textId="77777777" w:rsidR="0077749E" w:rsidRPr="00C81AE5" w:rsidRDefault="0077749E" w:rsidP="00D362E7">
            <w:pPr>
              <w:pStyle w:val="Compact"/>
              <w:rPr>
                <w:sz w:val="24"/>
              </w:rPr>
            </w:pPr>
            <w:r w:rsidRPr="00C81AE5">
              <w:rPr>
                <w:sz w:val="24"/>
                <w:u w:color="3A3A3A" w:themeColor="background2" w:themeShade="40"/>
              </w:rPr>
              <w:t>backup_window</w:t>
            </w:r>
          </w:p>
        </w:tc>
        <w:tc>
          <w:tcPr>
            <w:tcW w:w="1686" w:type="dxa"/>
          </w:tcPr>
          <w:p w14:paraId="1A9BADAE" w14:textId="77777777" w:rsidR="0077749E" w:rsidRPr="00C81AE5" w:rsidRDefault="0077749E" w:rsidP="00D362E7">
            <w:pPr>
              <w:pStyle w:val="Compact"/>
              <w:rPr>
                <w:sz w:val="24"/>
              </w:rPr>
            </w:pPr>
            <w:r w:rsidRPr="00C81AE5">
              <w:rPr>
                <w:sz w:val="24"/>
              </w:rPr>
              <w:t>n/a</w:t>
            </w:r>
          </w:p>
        </w:tc>
        <w:tc>
          <w:tcPr>
            <w:tcW w:w="1686" w:type="dxa"/>
          </w:tcPr>
          <w:p w14:paraId="6162BACF"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23A585CC" w14:textId="77777777" w:rsidR="0077749E" w:rsidRPr="00C81AE5" w:rsidRDefault="0077749E" w:rsidP="00D362E7">
            <w:pPr>
              <w:pStyle w:val="Compact"/>
              <w:rPr>
                <w:sz w:val="24"/>
              </w:rPr>
            </w:pPr>
            <w:r w:rsidRPr="00C81AE5">
              <w:rPr>
                <w:sz w:val="24"/>
              </w:rPr>
              <w:t>n/a</w:t>
            </w:r>
          </w:p>
        </w:tc>
        <w:tc>
          <w:tcPr>
            <w:tcW w:w="1687" w:type="dxa"/>
          </w:tcPr>
          <w:p w14:paraId="200A9A7C" w14:textId="77777777" w:rsidR="0077749E" w:rsidRPr="00C81AE5" w:rsidRDefault="0077749E" w:rsidP="00D362E7">
            <w:pPr>
              <w:pStyle w:val="Compact"/>
              <w:jc w:val="center"/>
              <w:rPr>
                <w:sz w:val="24"/>
              </w:rPr>
            </w:pPr>
            <w:r w:rsidRPr="00C81AE5">
              <w:rPr>
                <w:sz w:val="24"/>
              </w:rPr>
              <w:t>yes</w:t>
            </w:r>
          </w:p>
        </w:tc>
      </w:tr>
      <w:tr w:rsidR="0077749E" w:rsidRPr="00200B77" w14:paraId="4F75F1C9" w14:textId="77777777" w:rsidTr="00D362E7">
        <w:tc>
          <w:tcPr>
            <w:tcW w:w="3325" w:type="dxa"/>
          </w:tcPr>
          <w:p w14:paraId="7D8908F5" w14:textId="77777777" w:rsidR="0077749E" w:rsidRPr="00C81AE5" w:rsidRDefault="0077749E" w:rsidP="00D362E7">
            <w:pPr>
              <w:pStyle w:val="Compact"/>
              <w:rPr>
                <w:sz w:val="24"/>
              </w:rPr>
            </w:pPr>
            <w:r w:rsidRPr="00C81AE5">
              <w:rPr>
                <w:sz w:val="24"/>
                <w:u w:color="3A3A3A" w:themeColor="background2" w:themeShade="40"/>
              </w:rPr>
              <w:t>db_name</w:t>
            </w:r>
          </w:p>
        </w:tc>
        <w:tc>
          <w:tcPr>
            <w:tcW w:w="1686" w:type="dxa"/>
          </w:tcPr>
          <w:p w14:paraId="0D29A714" w14:textId="77777777" w:rsidR="0077749E" w:rsidRPr="00C81AE5" w:rsidRDefault="0077749E" w:rsidP="00D362E7">
            <w:pPr>
              <w:pStyle w:val="Compact"/>
              <w:rPr>
                <w:sz w:val="24"/>
              </w:rPr>
            </w:pPr>
            <w:r w:rsidRPr="00C81AE5">
              <w:rPr>
                <w:sz w:val="24"/>
              </w:rPr>
              <w:t>n/a</w:t>
            </w:r>
          </w:p>
        </w:tc>
        <w:tc>
          <w:tcPr>
            <w:tcW w:w="1686" w:type="dxa"/>
          </w:tcPr>
          <w:p w14:paraId="11FB585A"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72791D01" w14:textId="77777777" w:rsidR="0077749E" w:rsidRPr="00C81AE5" w:rsidRDefault="0077749E" w:rsidP="00D362E7">
            <w:pPr>
              <w:pStyle w:val="Compact"/>
              <w:rPr>
                <w:sz w:val="24"/>
              </w:rPr>
            </w:pPr>
            <w:r w:rsidRPr="00C81AE5">
              <w:rPr>
                <w:sz w:val="24"/>
              </w:rPr>
              <w:t>n/a</w:t>
            </w:r>
          </w:p>
        </w:tc>
        <w:tc>
          <w:tcPr>
            <w:tcW w:w="1687" w:type="dxa"/>
          </w:tcPr>
          <w:p w14:paraId="2B5AA4ED" w14:textId="77777777" w:rsidR="0077749E" w:rsidRPr="00C81AE5" w:rsidRDefault="0077749E" w:rsidP="00D362E7">
            <w:pPr>
              <w:pStyle w:val="Compact"/>
              <w:jc w:val="center"/>
              <w:rPr>
                <w:sz w:val="24"/>
              </w:rPr>
            </w:pPr>
            <w:r w:rsidRPr="00C81AE5">
              <w:rPr>
                <w:sz w:val="24"/>
              </w:rPr>
              <w:t>yes</w:t>
            </w:r>
          </w:p>
        </w:tc>
      </w:tr>
      <w:tr w:rsidR="0077749E" w:rsidRPr="00200B77" w14:paraId="41BD7894" w14:textId="77777777" w:rsidTr="00D362E7">
        <w:trPr>
          <w:cnfStyle w:val="000000100000" w:firstRow="0" w:lastRow="0" w:firstColumn="0" w:lastColumn="0" w:oddVBand="0" w:evenVBand="0" w:oddHBand="1" w:evenHBand="0" w:firstRowFirstColumn="0" w:firstRowLastColumn="0" w:lastRowFirstColumn="0" w:lastRowLastColumn="0"/>
        </w:trPr>
        <w:tc>
          <w:tcPr>
            <w:tcW w:w="3325" w:type="dxa"/>
          </w:tcPr>
          <w:p w14:paraId="7AC9961D" w14:textId="77777777" w:rsidR="0077749E" w:rsidRPr="00C81AE5" w:rsidRDefault="0077749E" w:rsidP="00D362E7">
            <w:pPr>
              <w:pStyle w:val="Compact"/>
              <w:rPr>
                <w:sz w:val="24"/>
              </w:rPr>
            </w:pPr>
            <w:r w:rsidRPr="00C81AE5">
              <w:rPr>
                <w:sz w:val="24"/>
                <w:u w:color="3A3A3A" w:themeColor="background2" w:themeShade="40"/>
              </w:rPr>
              <w:t>deletion_protection</w:t>
            </w:r>
          </w:p>
        </w:tc>
        <w:tc>
          <w:tcPr>
            <w:tcW w:w="1686" w:type="dxa"/>
          </w:tcPr>
          <w:p w14:paraId="2290DE88" w14:textId="77777777" w:rsidR="0077749E" w:rsidRPr="00C81AE5" w:rsidRDefault="0077749E" w:rsidP="00D362E7">
            <w:pPr>
              <w:pStyle w:val="Compact"/>
              <w:rPr>
                <w:sz w:val="24"/>
              </w:rPr>
            </w:pPr>
            <w:r w:rsidRPr="00C81AE5">
              <w:rPr>
                <w:sz w:val="24"/>
              </w:rPr>
              <w:t>n/a</w:t>
            </w:r>
          </w:p>
        </w:tc>
        <w:tc>
          <w:tcPr>
            <w:tcW w:w="1686" w:type="dxa"/>
          </w:tcPr>
          <w:p w14:paraId="2AB5D4F5"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1CB794C5" w14:textId="77777777" w:rsidR="0077749E" w:rsidRPr="00C81AE5" w:rsidRDefault="0077749E" w:rsidP="00D362E7">
            <w:pPr>
              <w:pStyle w:val="Compact"/>
              <w:rPr>
                <w:sz w:val="24"/>
              </w:rPr>
            </w:pPr>
            <w:r w:rsidRPr="00C81AE5">
              <w:rPr>
                <w:sz w:val="24"/>
              </w:rPr>
              <w:t>n/a</w:t>
            </w:r>
          </w:p>
        </w:tc>
        <w:tc>
          <w:tcPr>
            <w:tcW w:w="1687" w:type="dxa"/>
          </w:tcPr>
          <w:p w14:paraId="49D31445" w14:textId="77777777" w:rsidR="0077749E" w:rsidRPr="00C81AE5" w:rsidRDefault="0077749E" w:rsidP="00D362E7">
            <w:pPr>
              <w:pStyle w:val="Compact"/>
              <w:jc w:val="center"/>
              <w:rPr>
                <w:sz w:val="24"/>
              </w:rPr>
            </w:pPr>
            <w:r w:rsidRPr="00C81AE5">
              <w:rPr>
                <w:sz w:val="24"/>
              </w:rPr>
              <w:t>yes</w:t>
            </w:r>
          </w:p>
        </w:tc>
      </w:tr>
      <w:tr w:rsidR="0077749E" w:rsidRPr="00200B77" w14:paraId="31D0BA79" w14:textId="77777777" w:rsidTr="00D362E7">
        <w:tc>
          <w:tcPr>
            <w:tcW w:w="3325" w:type="dxa"/>
          </w:tcPr>
          <w:p w14:paraId="1CC7939E" w14:textId="77777777" w:rsidR="0077749E" w:rsidRPr="00C81AE5" w:rsidRDefault="0077749E" w:rsidP="00D362E7">
            <w:pPr>
              <w:pStyle w:val="Compact"/>
              <w:rPr>
                <w:sz w:val="24"/>
              </w:rPr>
            </w:pPr>
            <w:r w:rsidRPr="00C81AE5">
              <w:rPr>
                <w:sz w:val="24"/>
                <w:u w:color="3A3A3A" w:themeColor="background2" w:themeShade="40"/>
              </w:rPr>
              <w:t>engine</w:t>
            </w:r>
          </w:p>
        </w:tc>
        <w:tc>
          <w:tcPr>
            <w:tcW w:w="1686" w:type="dxa"/>
          </w:tcPr>
          <w:p w14:paraId="2F76E3AD" w14:textId="77777777" w:rsidR="0077749E" w:rsidRPr="00C81AE5" w:rsidRDefault="0077749E" w:rsidP="00D362E7">
            <w:pPr>
              <w:pStyle w:val="Compact"/>
              <w:rPr>
                <w:sz w:val="24"/>
              </w:rPr>
            </w:pPr>
            <w:r w:rsidRPr="00C81AE5">
              <w:rPr>
                <w:sz w:val="24"/>
              </w:rPr>
              <w:t>n/a</w:t>
            </w:r>
          </w:p>
        </w:tc>
        <w:tc>
          <w:tcPr>
            <w:tcW w:w="1686" w:type="dxa"/>
          </w:tcPr>
          <w:p w14:paraId="7F091E10"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1BD35130" w14:textId="77777777" w:rsidR="0077749E" w:rsidRPr="00C81AE5" w:rsidRDefault="0077749E" w:rsidP="00D362E7">
            <w:pPr>
              <w:pStyle w:val="Compact"/>
              <w:rPr>
                <w:sz w:val="24"/>
              </w:rPr>
            </w:pPr>
            <w:r w:rsidRPr="00C81AE5">
              <w:rPr>
                <w:sz w:val="24"/>
              </w:rPr>
              <w:t>n/a</w:t>
            </w:r>
          </w:p>
        </w:tc>
        <w:tc>
          <w:tcPr>
            <w:tcW w:w="1687" w:type="dxa"/>
          </w:tcPr>
          <w:p w14:paraId="14DE5E34" w14:textId="77777777" w:rsidR="0077749E" w:rsidRPr="00C81AE5" w:rsidRDefault="0077749E" w:rsidP="00D362E7">
            <w:pPr>
              <w:pStyle w:val="Compact"/>
              <w:jc w:val="center"/>
              <w:rPr>
                <w:sz w:val="24"/>
              </w:rPr>
            </w:pPr>
            <w:r w:rsidRPr="00C81AE5">
              <w:rPr>
                <w:sz w:val="24"/>
              </w:rPr>
              <w:t>yes</w:t>
            </w:r>
          </w:p>
        </w:tc>
      </w:tr>
      <w:tr w:rsidR="0077749E" w:rsidRPr="00200B77" w14:paraId="3084A2CF" w14:textId="77777777" w:rsidTr="00D362E7">
        <w:trPr>
          <w:cnfStyle w:val="000000100000" w:firstRow="0" w:lastRow="0" w:firstColumn="0" w:lastColumn="0" w:oddVBand="0" w:evenVBand="0" w:oddHBand="1" w:evenHBand="0" w:firstRowFirstColumn="0" w:firstRowLastColumn="0" w:lastRowFirstColumn="0" w:lastRowLastColumn="0"/>
        </w:trPr>
        <w:tc>
          <w:tcPr>
            <w:tcW w:w="3325" w:type="dxa"/>
          </w:tcPr>
          <w:p w14:paraId="2F8E75AC" w14:textId="77777777" w:rsidR="0077749E" w:rsidRPr="00C81AE5" w:rsidRDefault="0077749E" w:rsidP="00D362E7">
            <w:pPr>
              <w:pStyle w:val="Compact"/>
              <w:rPr>
                <w:sz w:val="24"/>
              </w:rPr>
            </w:pPr>
            <w:r w:rsidRPr="00C81AE5">
              <w:rPr>
                <w:sz w:val="24"/>
                <w:u w:color="3A3A3A" w:themeColor="background2" w:themeShade="40"/>
              </w:rPr>
              <w:t>engine_version</w:t>
            </w:r>
          </w:p>
        </w:tc>
        <w:tc>
          <w:tcPr>
            <w:tcW w:w="1686" w:type="dxa"/>
          </w:tcPr>
          <w:p w14:paraId="0745066E" w14:textId="77777777" w:rsidR="0077749E" w:rsidRPr="00C81AE5" w:rsidRDefault="0077749E" w:rsidP="00D362E7">
            <w:pPr>
              <w:pStyle w:val="Compact"/>
              <w:rPr>
                <w:sz w:val="24"/>
              </w:rPr>
            </w:pPr>
            <w:r w:rsidRPr="00C81AE5">
              <w:rPr>
                <w:sz w:val="24"/>
              </w:rPr>
              <w:t>n/a</w:t>
            </w:r>
          </w:p>
        </w:tc>
        <w:tc>
          <w:tcPr>
            <w:tcW w:w="1686" w:type="dxa"/>
          </w:tcPr>
          <w:p w14:paraId="7E144D40"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6BE47F4B" w14:textId="77777777" w:rsidR="0077749E" w:rsidRPr="00C81AE5" w:rsidRDefault="0077749E" w:rsidP="00D362E7">
            <w:pPr>
              <w:pStyle w:val="Compact"/>
              <w:rPr>
                <w:sz w:val="24"/>
              </w:rPr>
            </w:pPr>
            <w:r w:rsidRPr="00C81AE5">
              <w:rPr>
                <w:sz w:val="24"/>
              </w:rPr>
              <w:t>n/a</w:t>
            </w:r>
          </w:p>
        </w:tc>
        <w:tc>
          <w:tcPr>
            <w:tcW w:w="1687" w:type="dxa"/>
          </w:tcPr>
          <w:p w14:paraId="37F44194" w14:textId="77777777" w:rsidR="0077749E" w:rsidRPr="00C81AE5" w:rsidRDefault="0077749E" w:rsidP="00D362E7">
            <w:pPr>
              <w:pStyle w:val="Compact"/>
              <w:jc w:val="center"/>
              <w:rPr>
                <w:sz w:val="24"/>
              </w:rPr>
            </w:pPr>
            <w:r w:rsidRPr="00C81AE5">
              <w:rPr>
                <w:sz w:val="24"/>
              </w:rPr>
              <w:t>yes</w:t>
            </w:r>
          </w:p>
        </w:tc>
      </w:tr>
      <w:tr w:rsidR="0077749E" w:rsidRPr="00200B77" w14:paraId="306657E1" w14:textId="77777777" w:rsidTr="00D362E7">
        <w:tc>
          <w:tcPr>
            <w:tcW w:w="3325" w:type="dxa"/>
          </w:tcPr>
          <w:p w14:paraId="6B66A315" w14:textId="77777777" w:rsidR="0077749E" w:rsidRPr="00C81AE5" w:rsidRDefault="0077749E" w:rsidP="00D362E7">
            <w:pPr>
              <w:pStyle w:val="Compact"/>
              <w:rPr>
                <w:sz w:val="24"/>
              </w:rPr>
            </w:pPr>
            <w:r w:rsidRPr="00C81AE5">
              <w:rPr>
                <w:sz w:val="24"/>
                <w:u w:color="3A3A3A" w:themeColor="background2" w:themeShade="40"/>
              </w:rPr>
              <w:t>family</w:t>
            </w:r>
          </w:p>
        </w:tc>
        <w:tc>
          <w:tcPr>
            <w:tcW w:w="1686" w:type="dxa"/>
          </w:tcPr>
          <w:p w14:paraId="5B8B4C32" w14:textId="77777777" w:rsidR="0077749E" w:rsidRPr="00C81AE5" w:rsidRDefault="0077749E" w:rsidP="00D362E7">
            <w:pPr>
              <w:pStyle w:val="Compact"/>
              <w:rPr>
                <w:sz w:val="24"/>
              </w:rPr>
            </w:pPr>
            <w:r w:rsidRPr="00C81AE5">
              <w:rPr>
                <w:sz w:val="24"/>
              </w:rPr>
              <w:t>n/a</w:t>
            </w:r>
          </w:p>
        </w:tc>
        <w:tc>
          <w:tcPr>
            <w:tcW w:w="1686" w:type="dxa"/>
          </w:tcPr>
          <w:p w14:paraId="09F705D7"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64A7BD41" w14:textId="77777777" w:rsidR="0077749E" w:rsidRPr="00C81AE5" w:rsidRDefault="0077749E" w:rsidP="00D362E7">
            <w:pPr>
              <w:pStyle w:val="Compact"/>
              <w:rPr>
                <w:sz w:val="24"/>
              </w:rPr>
            </w:pPr>
            <w:r w:rsidRPr="00C81AE5">
              <w:rPr>
                <w:sz w:val="24"/>
              </w:rPr>
              <w:t>n/a</w:t>
            </w:r>
          </w:p>
        </w:tc>
        <w:tc>
          <w:tcPr>
            <w:tcW w:w="1687" w:type="dxa"/>
          </w:tcPr>
          <w:p w14:paraId="121450A4" w14:textId="77777777" w:rsidR="0077749E" w:rsidRPr="00C81AE5" w:rsidRDefault="0077749E" w:rsidP="00D362E7">
            <w:pPr>
              <w:pStyle w:val="Compact"/>
              <w:jc w:val="center"/>
              <w:rPr>
                <w:sz w:val="24"/>
              </w:rPr>
            </w:pPr>
            <w:r w:rsidRPr="00C81AE5">
              <w:rPr>
                <w:sz w:val="24"/>
              </w:rPr>
              <w:t>yes</w:t>
            </w:r>
          </w:p>
        </w:tc>
      </w:tr>
      <w:tr w:rsidR="0077749E" w:rsidRPr="00200B77" w14:paraId="38B72A50" w14:textId="77777777" w:rsidTr="00D362E7">
        <w:trPr>
          <w:cnfStyle w:val="000000100000" w:firstRow="0" w:lastRow="0" w:firstColumn="0" w:lastColumn="0" w:oddVBand="0" w:evenVBand="0" w:oddHBand="1" w:evenHBand="0" w:firstRowFirstColumn="0" w:firstRowLastColumn="0" w:lastRowFirstColumn="0" w:lastRowLastColumn="0"/>
        </w:trPr>
        <w:tc>
          <w:tcPr>
            <w:tcW w:w="3325" w:type="dxa"/>
          </w:tcPr>
          <w:p w14:paraId="61462455" w14:textId="77777777" w:rsidR="0077749E" w:rsidRPr="00C81AE5" w:rsidRDefault="0077749E" w:rsidP="00D362E7">
            <w:pPr>
              <w:pStyle w:val="Compact"/>
              <w:rPr>
                <w:sz w:val="24"/>
              </w:rPr>
            </w:pPr>
            <w:r w:rsidRPr="00C81AE5">
              <w:rPr>
                <w:sz w:val="24"/>
                <w:u w:color="3A3A3A" w:themeColor="background2" w:themeShade="40"/>
              </w:rPr>
              <w:t>identifier</w:t>
            </w:r>
          </w:p>
        </w:tc>
        <w:tc>
          <w:tcPr>
            <w:tcW w:w="1686" w:type="dxa"/>
          </w:tcPr>
          <w:p w14:paraId="5AECC9A9" w14:textId="77777777" w:rsidR="0077749E" w:rsidRPr="00C81AE5" w:rsidRDefault="0077749E" w:rsidP="00D362E7">
            <w:pPr>
              <w:pStyle w:val="Compact"/>
              <w:rPr>
                <w:sz w:val="24"/>
              </w:rPr>
            </w:pPr>
            <w:r w:rsidRPr="00C81AE5">
              <w:rPr>
                <w:sz w:val="24"/>
              </w:rPr>
              <w:t>n/a</w:t>
            </w:r>
          </w:p>
        </w:tc>
        <w:tc>
          <w:tcPr>
            <w:tcW w:w="1686" w:type="dxa"/>
          </w:tcPr>
          <w:p w14:paraId="4901511B"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52914430" w14:textId="77777777" w:rsidR="0077749E" w:rsidRPr="00C81AE5" w:rsidRDefault="0077749E" w:rsidP="00D362E7">
            <w:pPr>
              <w:pStyle w:val="Compact"/>
              <w:rPr>
                <w:sz w:val="24"/>
              </w:rPr>
            </w:pPr>
            <w:r w:rsidRPr="00C81AE5">
              <w:rPr>
                <w:sz w:val="24"/>
              </w:rPr>
              <w:t>n/a</w:t>
            </w:r>
          </w:p>
        </w:tc>
        <w:tc>
          <w:tcPr>
            <w:tcW w:w="1687" w:type="dxa"/>
          </w:tcPr>
          <w:p w14:paraId="29F1B4F0" w14:textId="77777777" w:rsidR="0077749E" w:rsidRPr="00C81AE5" w:rsidRDefault="0077749E" w:rsidP="00D362E7">
            <w:pPr>
              <w:pStyle w:val="Compact"/>
              <w:jc w:val="center"/>
              <w:rPr>
                <w:sz w:val="24"/>
              </w:rPr>
            </w:pPr>
            <w:r w:rsidRPr="00C81AE5">
              <w:rPr>
                <w:sz w:val="24"/>
              </w:rPr>
              <w:t>yes</w:t>
            </w:r>
          </w:p>
        </w:tc>
      </w:tr>
      <w:tr w:rsidR="0077749E" w:rsidRPr="00200B77" w14:paraId="70D88FD7" w14:textId="77777777" w:rsidTr="00D362E7">
        <w:tc>
          <w:tcPr>
            <w:tcW w:w="3325" w:type="dxa"/>
          </w:tcPr>
          <w:p w14:paraId="65DF11B5" w14:textId="77777777" w:rsidR="0077749E" w:rsidRPr="00C81AE5" w:rsidRDefault="0077749E" w:rsidP="00D362E7">
            <w:pPr>
              <w:pStyle w:val="Compact"/>
              <w:rPr>
                <w:sz w:val="24"/>
              </w:rPr>
            </w:pPr>
            <w:r w:rsidRPr="00C81AE5">
              <w:rPr>
                <w:sz w:val="24"/>
                <w:u w:color="3A3A3A" w:themeColor="background2" w:themeShade="40"/>
              </w:rPr>
              <w:t>instance_class</w:t>
            </w:r>
          </w:p>
        </w:tc>
        <w:tc>
          <w:tcPr>
            <w:tcW w:w="1686" w:type="dxa"/>
          </w:tcPr>
          <w:p w14:paraId="39B73401" w14:textId="77777777" w:rsidR="0077749E" w:rsidRPr="00C81AE5" w:rsidRDefault="0077749E" w:rsidP="00D362E7">
            <w:pPr>
              <w:pStyle w:val="Compact"/>
              <w:rPr>
                <w:sz w:val="24"/>
              </w:rPr>
            </w:pPr>
            <w:r w:rsidRPr="00C81AE5">
              <w:rPr>
                <w:sz w:val="24"/>
              </w:rPr>
              <w:t>n/a</w:t>
            </w:r>
          </w:p>
        </w:tc>
        <w:tc>
          <w:tcPr>
            <w:tcW w:w="1686" w:type="dxa"/>
          </w:tcPr>
          <w:p w14:paraId="4452EFBE"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3CC41CA6" w14:textId="77777777" w:rsidR="0077749E" w:rsidRPr="00C81AE5" w:rsidRDefault="0077749E" w:rsidP="00D362E7">
            <w:pPr>
              <w:pStyle w:val="Compact"/>
              <w:rPr>
                <w:sz w:val="24"/>
              </w:rPr>
            </w:pPr>
            <w:r w:rsidRPr="00C81AE5">
              <w:rPr>
                <w:sz w:val="24"/>
              </w:rPr>
              <w:t>n/a</w:t>
            </w:r>
          </w:p>
        </w:tc>
        <w:tc>
          <w:tcPr>
            <w:tcW w:w="1687" w:type="dxa"/>
          </w:tcPr>
          <w:p w14:paraId="4A8BD0DD" w14:textId="77777777" w:rsidR="0077749E" w:rsidRPr="00C81AE5" w:rsidRDefault="0077749E" w:rsidP="00D362E7">
            <w:pPr>
              <w:pStyle w:val="Compact"/>
              <w:jc w:val="center"/>
              <w:rPr>
                <w:sz w:val="24"/>
              </w:rPr>
            </w:pPr>
            <w:r w:rsidRPr="00C81AE5">
              <w:rPr>
                <w:sz w:val="24"/>
              </w:rPr>
              <w:t>yes</w:t>
            </w:r>
          </w:p>
        </w:tc>
      </w:tr>
      <w:tr w:rsidR="0077749E" w:rsidRPr="00200B77" w14:paraId="642C7AA6" w14:textId="77777777" w:rsidTr="00D362E7">
        <w:trPr>
          <w:cnfStyle w:val="000000100000" w:firstRow="0" w:lastRow="0" w:firstColumn="0" w:lastColumn="0" w:oddVBand="0" w:evenVBand="0" w:oddHBand="1" w:evenHBand="0" w:firstRowFirstColumn="0" w:firstRowLastColumn="0" w:lastRowFirstColumn="0" w:lastRowLastColumn="0"/>
        </w:trPr>
        <w:tc>
          <w:tcPr>
            <w:tcW w:w="3325" w:type="dxa"/>
          </w:tcPr>
          <w:p w14:paraId="3F1317FA" w14:textId="77777777" w:rsidR="0077749E" w:rsidRPr="00C81AE5" w:rsidRDefault="0077749E" w:rsidP="00D362E7">
            <w:pPr>
              <w:pStyle w:val="Compact"/>
              <w:rPr>
                <w:sz w:val="24"/>
              </w:rPr>
            </w:pPr>
            <w:r w:rsidRPr="00C81AE5">
              <w:rPr>
                <w:sz w:val="24"/>
                <w:u w:color="3A3A3A" w:themeColor="background2" w:themeShade="40"/>
              </w:rPr>
              <w:t>maintenance_window</w:t>
            </w:r>
          </w:p>
        </w:tc>
        <w:tc>
          <w:tcPr>
            <w:tcW w:w="1686" w:type="dxa"/>
          </w:tcPr>
          <w:p w14:paraId="5A8BA8D0" w14:textId="77777777" w:rsidR="0077749E" w:rsidRPr="00C81AE5" w:rsidRDefault="0077749E" w:rsidP="00D362E7">
            <w:pPr>
              <w:pStyle w:val="Compact"/>
              <w:rPr>
                <w:sz w:val="24"/>
              </w:rPr>
            </w:pPr>
            <w:r w:rsidRPr="00C81AE5">
              <w:rPr>
                <w:sz w:val="24"/>
              </w:rPr>
              <w:t>n/a</w:t>
            </w:r>
          </w:p>
        </w:tc>
        <w:tc>
          <w:tcPr>
            <w:tcW w:w="1686" w:type="dxa"/>
          </w:tcPr>
          <w:p w14:paraId="3AD808FB"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0CDD61B9" w14:textId="77777777" w:rsidR="0077749E" w:rsidRPr="00C81AE5" w:rsidRDefault="0077749E" w:rsidP="00D362E7">
            <w:pPr>
              <w:pStyle w:val="Compact"/>
              <w:rPr>
                <w:sz w:val="24"/>
              </w:rPr>
            </w:pPr>
            <w:r w:rsidRPr="00C81AE5">
              <w:rPr>
                <w:sz w:val="24"/>
              </w:rPr>
              <w:t>n/a</w:t>
            </w:r>
          </w:p>
        </w:tc>
        <w:tc>
          <w:tcPr>
            <w:tcW w:w="1687" w:type="dxa"/>
          </w:tcPr>
          <w:p w14:paraId="23FAB633" w14:textId="77777777" w:rsidR="0077749E" w:rsidRPr="00C81AE5" w:rsidRDefault="0077749E" w:rsidP="00D362E7">
            <w:pPr>
              <w:pStyle w:val="Compact"/>
              <w:jc w:val="center"/>
              <w:rPr>
                <w:sz w:val="24"/>
              </w:rPr>
            </w:pPr>
            <w:r w:rsidRPr="00C81AE5">
              <w:rPr>
                <w:sz w:val="24"/>
              </w:rPr>
              <w:t>yes</w:t>
            </w:r>
          </w:p>
        </w:tc>
      </w:tr>
      <w:tr w:rsidR="0077749E" w:rsidRPr="00200B77" w14:paraId="7D96E7EB" w14:textId="77777777" w:rsidTr="00D362E7">
        <w:tc>
          <w:tcPr>
            <w:tcW w:w="3325" w:type="dxa"/>
          </w:tcPr>
          <w:p w14:paraId="196A0E05" w14:textId="77777777" w:rsidR="0077749E" w:rsidRPr="00C81AE5" w:rsidRDefault="0077749E" w:rsidP="00D362E7">
            <w:pPr>
              <w:pStyle w:val="Compact"/>
              <w:rPr>
                <w:sz w:val="24"/>
              </w:rPr>
            </w:pPr>
            <w:r w:rsidRPr="00C81AE5">
              <w:rPr>
                <w:sz w:val="24"/>
                <w:u w:color="3A3A3A" w:themeColor="background2" w:themeShade="40"/>
              </w:rPr>
              <w:t>password</w:t>
            </w:r>
          </w:p>
        </w:tc>
        <w:tc>
          <w:tcPr>
            <w:tcW w:w="1686" w:type="dxa"/>
          </w:tcPr>
          <w:p w14:paraId="14A895E2" w14:textId="77777777" w:rsidR="0077749E" w:rsidRPr="00C81AE5" w:rsidRDefault="0077749E" w:rsidP="00D362E7">
            <w:pPr>
              <w:pStyle w:val="Compact"/>
              <w:rPr>
                <w:sz w:val="24"/>
              </w:rPr>
            </w:pPr>
            <w:r w:rsidRPr="00C81AE5">
              <w:rPr>
                <w:sz w:val="24"/>
              </w:rPr>
              <w:t>n/a</w:t>
            </w:r>
          </w:p>
        </w:tc>
        <w:tc>
          <w:tcPr>
            <w:tcW w:w="1686" w:type="dxa"/>
          </w:tcPr>
          <w:p w14:paraId="228ABE31"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3FAF3564" w14:textId="77777777" w:rsidR="0077749E" w:rsidRPr="00C81AE5" w:rsidRDefault="0077749E" w:rsidP="00D362E7">
            <w:pPr>
              <w:pStyle w:val="Compact"/>
              <w:rPr>
                <w:sz w:val="24"/>
              </w:rPr>
            </w:pPr>
            <w:r w:rsidRPr="00C81AE5">
              <w:rPr>
                <w:sz w:val="24"/>
              </w:rPr>
              <w:t>n/a</w:t>
            </w:r>
          </w:p>
        </w:tc>
        <w:tc>
          <w:tcPr>
            <w:tcW w:w="1687" w:type="dxa"/>
          </w:tcPr>
          <w:p w14:paraId="3FA02421" w14:textId="77777777" w:rsidR="0077749E" w:rsidRPr="00C81AE5" w:rsidRDefault="0077749E" w:rsidP="00D362E7">
            <w:pPr>
              <w:pStyle w:val="Compact"/>
              <w:jc w:val="center"/>
              <w:rPr>
                <w:sz w:val="24"/>
              </w:rPr>
            </w:pPr>
            <w:r w:rsidRPr="00C81AE5">
              <w:rPr>
                <w:sz w:val="24"/>
              </w:rPr>
              <w:t>yes</w:t>
            </w:r>
          </w:p>
        </w:tc>
      </w:tr>
      <w:tr w:rsidR="0077749E" w:rsidRPr="00200B77" w14:paraId="15219706" w14:textId="77777777" w:rsidTr="00D362E7">
        <w:trPr>
          <w:cnfStyle w:val="000000100000" w:firstRow="0" w:lastRow="0" w:firstColumn="0" w:lastColumn="0" w:oddVBand="0" w:evenVBand="0" w:oddHBand="1" w:evenHBand="0" w:firstRowFirstColumn="0" w:firstRowLastColumn="0" w:lastRowFirstColumn="0" w:lastRowLastColumn="0"/>
        </w:trPr>
        <w:tc>
          <w:tcPr>
            <w:tcW w:w="3325" w:type="dxa"/>
          </w:tcPr>
          <w:p w14:paraId="214C0BB9" w14:textId="77777777" w:rsidR="0077749E" w:rsidRPr="00C81AE5" w:rsidRDefault="0077749E" w:rsidP="00D362E7">
            <w:pPr>
              <w:pStyle w:val="Compact"/>
              <w:rPr>
                <w:sz w:val="24"/>
              </w:rPr>
            </w:pPr>
            <w:r w:rsidRPr="00C81AE5">
              <w:rPr>
                <w:sz w:val="24"/>
                <w:u w:color="3A3A3A" w:themeColor="background2" w:themeShade="40"/>
              </w:rPr>
              <w:t>port</w:t>
            </w:r>
          </w:p>
        </w:tc>
        <w:tc>
          <w:tcPr>
            <w:tcW w:w="1686" w:type="dxa"/>
          </w:tcPr>
          <w:p w14:paraId="7D6A7AAA" w14:textId="77777777" w:rsidR="0077749E" w:rsidRPr="00C81AE5" w:rsidRDefault="0077749E" w:rsidP="00D362E7">
            <w:pPr>
              <w:pStyle w:val="Compact"/>
              <w:rPr>
                <w:sz w:val="24"/>
              </w:rPr>
            </w:pPr>
            <w:r w:rsidRPr="00C81AE5">
              <w:rPr>
                <w:sz w:val="24"/>
              </w:rPr>
              <w:t>n/a</w:t>
            </w:r>
          </w:p>
        </w:tc>
        <w:tc>
          <w:tcPr>
            <w:tcW w:w="1686" w:type="dxa"/>
          </w:tcPr>
          <w:p w14:paraId="78F0D061"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4977068F" w14:textId="77777777" w:rsidR="0077749E" w:rsidRPr="00C81AE5" w:rsidRDefault="0077749E" w:rsidP="00D362E7">
            <w:pPr>
              <w:pStyle w:val="Compact"/>
              <w:rPr>
                <w:sz w:val="24"/>
              </w:rPr>
            </w:pPr>
            <w:r w:rsidRPr="00C81AE5">
              <w:rPr>
                <w:sz w:val="24"/>
              </w:rPr>
              <w:t>n/a</w:t>
            </w:r>
          </w:p>
        </w:tc>
        <w:tc>
          <w:tcPr>
            <w:tcW w:w="1687" w:type="dxa"/>
          </w:tcPr>
          <w:p w14:paraId="76437662" w14:textId="77777777" w:rsidR="0077749E" w:rsidRPr="00C81AE5" w:rsidRDefault="0077749E" w:rsidP="00D362E7">
            <w:pPr>
              <w:pStyle w:val="Compact"/>
              <w:jc w:val="center"/>
              <w:rPr>
                <w:sz w:val="24"/>
              </w:rPr>
            </w:pPr>
            <w:r w:rsidRPr="00C81AE5">
              <w:rPr>
                <w:sz w:val="24"/>
              </w:rPr>
              <w:t>yes</w:t>
            </w:r>
          </w:p>
        </w:tc>
      </w:tr>
      <w:tr w:rsidR="0077749E" w:rsidRPr="00200B77" w14:paraId="08D6C643" w14:textId="77777777" w:rsidTr="00D362E7">
        <w:tc>
          <w:tcPr>
            <w:tcW w:w="3325" w:type="dxa"/>
          </w:tcPr>
          <w:p w14:paraId="44AB79C0" w14:textId="77777777" w:rsidR="0077749E" w:rsidRPr="00C81AE5" w:rsidRDefault="0077749E" w:rsidP="00D362E7">
            <w:pPr>
              <w:pStyle w:val="Compact"/>
              <w:rPr>
                <w:sz w:val="24"/>
              </w:rPr>
            </w:pPr>
            <w:r w:rsidRPr="00C81AE5">
              <w:rPr>
                <w:sz w:val="24"/>
                <w:u w:color="3A3A3A" w:themeColor="background2" w:themeShade="40"/>
              </w:rPr>
              <w:t>private_subnets</w:t>
            </w:r>
          </w:p>
        </w:tc>
        <w:tc>
          <w:tcPr>
            <w:tcW w:w="1686" w:type="dxa"/>
          </w:tcPr>
          <w:p w14:paraId="016A99EA" w14:textId="77777777" w:rsidR="0077749E" w:rsidRPr="00C81AE5" w:rsidRDefault="0077749E" w:rsidP="00D362E7">
            <w:pPr>
              <w:pStyle w:val="Compact"/>
              <w:rPr>
                <w:sz w:val="24"/>
              </w:rPr>
            </w:pPr>
            <w:r w:rsidRPr="00C81AE5">
              <w:rPr>
                <w:sz w:val="24"/>
              </w:rPr>
              <w:t>n/a</w:t>
            </w:r>
          </w:p>
        </w:tc>
        <w:tc>
          <w:tcPr>
            <w:tcW w:w="1686" w:type="dxa"/>
          </w:tcPr>
          <w:p w14:paraId="719F4D58"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076710AD" w14:textId="77777777" w:rsidR="0077749E" w:rsidRPr="00C81AE5" w:rsidRDefault="0077749E" w:rsidP="00D362E7">
            <w:pPr>
              <w:pStyle w:val="Compact"/>
              <w:rPr>
                <w:sz w:val="24"/>
              </w:rPr>
            </w:pPr>
            <w:r w:rsidRPr="00C81AE5">
              <w:rPr>
                <w:sz w:val="24"/>
              </w:rPr>
              <w:t>n/a</w:t>
            </w:r>
          </w:p>
        </w:tc>
        <w:tc>
          <w:tcPr>
            <w:tcW w:w="1687" w:type="dxa"/>
          </w:tcPr>
          <w:p w14:paraId="17F7647D" w14:textId="77777777" w:rsidR="0077749E" w:rsidRPr="00C81AE5" w:rsidRDefault="0077749E" w:rsidP="00D362E7">
            <w:pPr>
              <w:pStyle w:val="Compact"/>
              <w:jc w:val="center"/>
              <w:rPr>
                <w:sz w:val="24"/>
              </w:rPr>
            </w:pPr>
            <w:r w:rsidRPr="00C81AE5">
              <w:rPr>
                <w:sz w:val="24"/>
              </w:rPr>
              <w:t>yes</w:t>
            </w:r>
          </w:p>
        </w:tc>
      </w:tr>
      <w:tr w:rsidR="0077749E" w:rsidRPr="00200B77" w14:paraId="4DB9475D" w14:textId="77777777" w:rsidTr="00D362E7">
        <w:trPr>
          <w:cnfStyle w:val="000000100000" w:firstRow="0" w:lastRow="0" w:firstColumn="0" w:lastColumn="0" w:oddVBand="0" w:evenVBand="0" w:oddHBand="1" w:evenHBand="0" w:firstRowFirstColumn="0" w:firstRowLastColumn="0" w:lastRowFirstColumn="0" w:lastRowLastColumn="0"/>
        </w:trPr>
        <w:tc>
          <w:tcPr>
            <w:tcW w:w="3325" w:type="dxa"/>
          </w:tcPr>
          <w:p w14:paraId="3280AA51" w14:textId="77777777" w:rsidR="0077749E" w:rsidRPr="00C81AE5" w:rsidRDefault="0077749E" w:rsidP="00D362E7">
            <w:pPr>
              <w:pStyle w:val="Compact"/>
              <w:rPr>
                <w:sz w:val="24"/>
              </w:rPr>
            </w:pPr>
            <w:r w:rsidRPr="00C81AE5">
              <w:rPr>
                <w:sz w:val="24"/>
                <w:u w:color="3A3A3A" w:themeColor="background2" w:themeShade="40"/>
              </w:rPr>
              <w:t>public_subnets</w:t>
            </w:r>
          </w:p>
        </w:tc>
        <w:tc>
          <w:tcPr>
            <w:tcW w:w="1686" w:type="dxa"/>
          </w:tcPr>
          <w:p w14:paraId="0D12C530" w14:textId="77777777" w:rsidR="0077749E" w:rsidRPr="00C81AE5" w:rsidRDefault="0077749E" w:rsidP="00D362E7">
            <w:pPr>
              <w:pStyle w:val="Compact"/>
              <w:rPr>
                <w:sz w:val="24"/>
              </w:rPr>
            </w:pPr>
            <w:r w:rsidRPr="00C81AE5">
              <w:rPr>
                <w:sz w:val="24"/>
              </w:rPr>
              <w:t>n/a</w:t>
            </w:r>
          </w:p>
        </w:tc>
        <w:tc>
          <w:tcPr>
            <w:tcW w:w="1686" w:type="dxa"/>
          </w:tcPr>
          <w:p w14:paraId="24237B29"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00389AA2" w14:textId="77777777" w:rsidR="0077749E" w:rsidRPr="00C81AE5" w:rsidRDefault="0077749E" w:rsidP="00D362E7">
            <w:pPr>
              <w:pStyle w:val="Compact"/>
              <w:rPr>
                <w:sz w:val="24"/>
              </w:rPr>
            </w:pPr>
            <w:r w:rsidRPr="00C81AE5">
              <w:rPr>
                <w:sz w:val="24"/>
              </w:rPr>
              <w:t>n/a</w:t>
            </w:r>
          </w:p>
        </w:tc>
        <w:tc>
          <w:tcPr>
            <w:tcW w:w="1687" w:type="dxa"/>
          </w:tcPr>
          <w:p w14:paraId="1690D7F3" w14:textId="77777777" w:rsidR="0077749E" w:rsidRPr="00C81AE5" w:rsidRDefault="0077749E" w:rsidP="00D362E7">
            <w:pPr>
              <w:pStyle w:val="Compact"/>
              <w:jc w:val="center"/>
              <w:rPr>
                <w:sz w:val="24"/>
              </w:rPr>
            </w:pPr>
            <w:r w:rsidRPr="00C81AE5">
              <w:rPr>
                <w:sz w:val="24"/>
              </w:rPr>
              <w:t>yes</w:t>
            </w:r>
          </w:p>
        </w:tc>
      </w:tr>
      <w:tr w:rsidR="0077749E" w:rsidRPr="00200B77" w14:paraId="065D743D" w14:textId="77777777" w:rsidTr="00D362E7">
        <w:tc>
          <w:tcPr>
            <w:tcW w:w="3325" w:type="dxa"/>
          </w:tcPr>
          <w:p w14:paraId="57F3AAEF" w14:textId="77777777" w:rsidR="0077749E" w:rsidRPr="00C81AE5" w:rsidRDefault="0077749E" w:rsidP="00D362E7">
            <w:pPr>
              <w:pStyle w:val="Compact"/>
              <w:rPr>
                <w:sz w:val="24"/>
              </w:rPr>
            </w:pPr>
            <w:r w:rsidRPr="00C81AE5">
              <w:rPr>
                <w:sz w:val="24"/>
                <w:u w:color="3A3A3A" w:themeColor="background2" w:themeShade="40"/>
              </w:rPr>
              <w:t>tags</w:t>
            </w:r>
          </w:p>
        </w:tc>
        <w:tc>
          <w:tcPr>
            <w:tcW w:w="1686" w:type="dxa"/>
          </w:tcPr>
          <w:p w14:paraId="39F1714F" w14:textId="77777777" w:rsidR="0077749E" w:rsidRPr="00C81AE5" w:rsidRDefault="0077749E" w:rsidP="00D362E7">
            <w:pPr>
              <w:pStyle w:val="Compact"/>
              <w:rPr>
                <w:sz w:val="24"/>
              </w:rPr>
            </w:pPr>
            <w:r w:rsidRPr="00C81AE5">
              <w:rPr>
                <w:sz w:val="24"/>
              </w:rPr>
              <w:t>n/a</w:t>
            </w:r>
          </w:p>
        </w:tc>
        <w:tc>
          <w:tcPr>
            <w:tcW w:w="1686" w:type="dxa"/>
          </w:tcPr>
          <w:p w14:paraId="7E94BF68"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2B800593" w14:textId="77777777" w:rsidR="0077749E" w:rsidRPr="00C81AE5" w:rsidRDefault="0077749E" w:rsidP="00D362E7">
            <w:pPr>
              <w:pStyle w:val="Compact"/>
              <w:rPr>
                <w:sz w:val="24"/>
              </w:rPr>
            </w:pPr>
            <w:r w:rsidRPr="00C81AE5">
              <w:rPr>
                <w:sz w:val="24"/>
              </w:rPr>
              <w:t>n/a</w:t>
            </w:r>
          </w:p>
        </w:tc>
        <w:tc>
          <w:tcPr>
            <w:tcW w:w="1687" w:type="dxa"/>
          </w:tcPr>
          <w:p w14:paraId="69629791" w14:textId="77777777" w:rsidR="0077749E" w:rsidRPr="00C81AE5" w:rsidRDefault="0077749E" w:rsidP="00D362E7">
            <w:pPr>
              <w:pStyle w:val="Compact"/>
              <w:jc w:val="center"/>
              <w:rPr>
                <w:sz w:val="24"/>
              </w:rPr>
            </w:pPr>
            <w:r w:rsidRPr="00C81AE5">
              <w:rPr>
                <w:sz w:val="24"/>
              </w:rPr>
              <w:t>yes</w:t>
            </w:r>
          </w:p>
        </w:tc>
      </w:tr>
      <w:tr w:rsidR="0077749E" w:rsidRPr="00200B77" w14:paraId="1F3D75DF" w14:textId="77777777" w:rsidTr="00D362E7">
        <w:trPr>
          <w:cnfStyle w:val="000000100000" w:firstRow="0" w:lastRow="0" w:firstColumn="0" w:lastColumn="0" w:oddVBand="0" w:evenVBand="0" w:oddHBand="1" w:evenHBand="0" w:firstRowFirstColumn="0" w:firstRowLastColumn="0" w:lastRowFirstColumn="0" w:lastRowLastColumn="0"/>
        </w:trPr>
        <w:tc>
          <w:tcPr>
            <w:tcW w:w="3325" w:type="dxa"/>
          </w:tcPr>
          <w:p w14:paraId="4A41047A" w14:textId="77777777" w:rsidR="0077749E" w:rsidRPr="00C81AE5" w:rsidRDefault="0077749E" w:rsidP="00D362E7">
            <w:pPr>
              <w:pStyle w:val="Compact"/>
              <w:rPr>
                <w:sz w:val="24"/>
              </w:rPr>
            </w:pPr>
            <w:r w:rsidRPr="00C81AE5">
              <w:rPr>
                <w:sz w:val="24"/>
                <w:u w:color="3A3A3A" w:themeColor="background2" w:themeShade="40"/>
              </w:rPr>
              <w:t>username</w:t>
            </w:r>
          </w:p>
        </w:tc>
        <w:tc>
          <w:tcPr>
            <w:tcW w:w="1686" w:type="dxa"/>
          </w:tcPr>
          <w:p w14:paraId="3B559EA0" w14:textId="77777777" w:rsidR="0077749E" w:rsidRPr="00C81AE5" w:rsidRDefault="0077749E" w:rsidP="00D362E7">
            <w:pPr>
              <w:pStyle w:val="Compact"/>
              <w:rPr>
                <w:sz w:val="24"/>
              </w:rPr>
            </w:pPr>
            <w:r w:rsidRPr="00C81AE5">
              <w:rPr>
                <w:sz w:val="24"/>
              </w:rPr>
              <w:t>n/a</w:t>
            </w:r>
          </w:p>
        </w:tc>
        <w:tc>
          <w:tcPr>
            <w:tcW w:w="1686" w:type="dxa"/>
          </w:tcPr>
          <w:p w14:paraId="5EB345F3"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1E8F75B6" w14:textId="77777777" w:rsidR="0077749E" w:rsidRPr="00C81AE5" w:rsidRDefault="0077749E" w:rsidP="00D362E7">
            <w:pPr>
              <w:pStyle w:val="Compact"/>
              <w:rPr>
                <w:sz w:val="24"/>
              </w:rPr>
            </w:pPr>
            <w:r w:rsidRPr="00C81AE5">
              <w:rPr>
                <w:sz w:val="24"/>
              </w:rPr>
              <w:t>n/a</w:t>
            </w:r>
          </w:p>
        </w:tc>
        <w:tc>
          <w:tcPr>
            <w:tcW w:w="1687" w:type="dxa"/>
          </w:tcPr>
          <w:p w14:paraId="00A39951" w14:textId="77777777" w:rsidR="0077749E" w:rsidRPr="00C81AE5" w:rsidRDefault="0077749E" w:rsidP="00D362E7">
            <w:pPr>
              <w:pStyle w:val="Compact"/>
              <w:jc w:val="center"/>
              <w:rPr>
                <w:sz w:val="24"/>
              </w:rPr>
            </w:pPr>
            <w:r w:rsidRPr="00C81AE5">
              <w:rPr>
                <w:sz w:val="24"/>
              </w:rPr>
              <w:t>yes</w:t>
            </w:r>
          </w:p>
        </w:tc>
      </w:tr>
      <w:tr w:rsidR="0077749E" w:rsidRPr="00200B77" w14:paraId="2EB8C98E" w14:textId="77777777" w:rsidTr="00D362E7">
        <w:tc>
          <w:tcPr>
            <w:tcW w:w="3325" w:type="dxa"/>
          </w:tcPr>
          <w:p w14:paraId="13DF9D65" w14:textId="77777777" w:rsidR="0077749E" w:rsidRPr="00C81AE5" w:rsidRDefault="0077749E" w:rsidP="00D362E7">
            <w:pPr>
              <w:pStyle w:val="Compact"/>
              <w:rPr>
                <w:sz w:val="24"/>
              </w:rPr>
            </w:pPr>
            <w:r w:rsidRPr="00C81AE5">
              <w:rPr>
                <w:sz w:val="24"/>
                <w:u w:color="3A3A3A" w:themeColor="background2" w:themeShade="40"/>
              </w:rPr>
              <w:t>vpc_cidr</w:t>
            </w:r>
          </w:p>
        </w:tc>
        <w:tc>
          <w:tcPr>
            <w:tcW w:w="1686" w:type="dxa"/>
          </w:tcPr>
          <w:p w14:paraId="04A5DF35" w14:textId="77777777" w:rsidR="0077749E" w:rsidRPr="00C81AE5" w:rsidRDefault="0077749E" w:rsidP="00D362E7">
            <w:pPr>
              <w:pStyle w:val="Compact"/>
              <w:rPr>
                <w:sz w:val="24"/>
              </w:rPr>
            </w:pPr>
            <w:r w:rsidRPr="00C81AE5">
              <w:rPr>
                <w:sz w:val="24"/>
              </w:rPr>
              <w:t>n/a</w:t>
            </w:r>
          </w:p>
        </w:tc>
        <w:tc>
          <w:tcPr>
            <w:tcW w:w="1686" w:type="dxa"/>
          </w:tcPr>
          <w:p w14:paraId="6A70B63A"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010BB996" w14:textId="77777777" w:rsidR="0077749E" w:rsidRPr="00C81AE5" w:rsidRDefault="0077749E" w:rsidP="00D362E7">
            <w:pPr>
              <w:pStyle w:val="Compact"/>
              <w:rPr>
                <w:sz w:val="24"/>
              </w:rPr>
            </w:pPr>
            <w:r w:rsidRPr="00C81AE5">
              <w:rPr>
                <w:sz w:val="24"/>
              </w:rPr>
              <w:t>n/a</w:t>
            </w:r>
          </w:p>
        </w:tc>
        <w:tc>
          <w:tcPr>
            <w:tcW w:w="1687" w:type="dxa"/>
          </w:tcPr>
          <w:p w14:paraId="39DB5781" w14:textId="77777777" w:rsidR="0077749E" w:rsidRPr="00C81AE5" w:rsidRDefault="0077749E" w:rsidP="00D362E7">
            <w:pPr>
              <w:pStyle w:val="Compact"/>
              <w:jc w:val="center"/>
              <w:rPr>
                <w:sz w:val="24"/>
              </w:rPr>
            </w:pPr>
            <w:r w:rsidRPr="00C81AE5">
              <w:rPr>
                <w:sz w:val="24"/>
              </w:rPr>
              <w:t>yes</w:t>
            </w:r>
          </w:p>
        </w:tc>
      </w:tr>
    </w:tbl>
    <w:p w14:paraId="02191BCA" w14:textId="77777777" w:rsidR="0077749E" w:rsidRPr="004E3246" w:rsidRDefault="0077749E" w:rsidP="00F30609">
      <w:pPr>
        <w:pStyle w:val="AppendixHeading2"/>
      </w:pPr>
      <w:r w:rsidRPr="004E3246">
        <w:t>Outputs</w:t>
      </w:r>
    </w:p>
    <w:tbl>
      <w:tblPr>
        <w:tblStyle w:val="CPUCTable1"/>
        <w:tblW w:w="5000" w:type="pct"/>
        <w:tblLayout w:type="fixed"/>
        <w:tblLook w:val="0020" w:firstRow="1" w:lastRow="0" w:firstColumn="0" w:lastColumn="0" w:noHBand="0" w:noVBand="0"/>
      </w:tblPr>
      <w:tblGrid>
        <w:gridCol w:w="3325"/>
        <w:gridCol w:w="6745"/>
      </w:tblGrid>
      <w:tr w:rsidR="0077749E" w:rsidRPr="00200B77" w14:paraId="7A32BDF0" w14:textId="77777777" w:rsidTr="00D362E7">
        <w:trPr>
          <w:cnfStyle w:val="100000000000" w:firstRow="1" w:lastRow="0" w:firstColumn="0" w:lastColumn="0" w:oddVBand="0" w:evenVBand="0" w:oddHBand="0" w:evenHBand="0" w:firstRowFirstColumn="0" w:firstRowLastColumn="0" w:lastRowFirstColumn="0" w:lastRowLastColumn="0"/>
        </w:trPr>
        <w:tc>
          <w:tcPr>
            <w:tcW w:w="3325" w:type="dxa"/>
          </w:tcPr>
          <w:p w14:paraId="184BC7A3" w14:textId="77777777" w:rsidR="0077749E" w:rsidRPr="00200B77" w:rsidRDefault="0077749E" w:rsidP="00D362E7">
            <w:pPr>
              <w:pStyle w:val="Compact"/>
            </w:pPr>
            <w:r w:rsidRPr="00200B77">
              <w:t>Name</w:t>
            </w:r>
          </w:p>
        </w:tc>
        <w:tc>
          <w:tcPr>
            <w:tcW w:w="6745" w:type="dxa"/>
          </w:tcPr>
          <w:p w14:paraId="2E3674FC" w14:textId="77777777" w:rsidR="0077749E" w:rsidRPr="00200B77" w:rsidRDefault="0077749E" w:rsidP="00D362E7">
            <w:pPr>
              <w:pStyle w:val="Compact"/>
            </w:pPr>
            <w:r w:rsidRPr="00200B77">
              <w:t>Description</w:t>
            </w:r>
          </w:p>
        </w:tc>
      </w:tr>
      <w:tr w:rsidR="0077749E" w:rsidRPr="00200B77" w14:paraId="5122F135" w14:textId="77777777" w:rsidTr="00D362E7">
        <w:trPr>
          <w:cnfStyle w:val="000000100000" w:firstRow="0" w:lastRow="0" w:firstColumn="0" w:lastColumn="0" w:oddVBand="0" w:evenVBand="0" w:oddHBand="1" w:evenHBand="0" w:firstRowFirstColumn="0" w:firstRowLastColumn="0" w:lastRowFirstColumn="0" w:lastRowLastColumn="0"/>
        </w:trPr>
        <w:tc>
          <w:tcPr>
            <w:tcW w:w="3325" w:type="dxa"/>
          </w:tcPr>
          <w:p w14:paraId="07AD8A97" w14:textId="77777777" w:rsidR="0077749E" w:rsidRPr="00C81AE5" w:rsidRDefault="0077749E" w:rsidP="00D362E7">
            <w:pPr>
              <w:pStyle w:val="Compact"/>
              <w:rPr>
                <w:sz w:val="24"/>
              </w:rPr>
            </w:pPr>
            <w:r w:rsidRPr="00C81AE5">
              <w:rPr>
                <w:sz w:val="24"/>
                <w:u w:color="3A3A3A" w:themeColor="background2" w:themeShade="40"/>
              </w:rPr>
              <w:t>hello_world_url</w:t>
            </w:r>
          </w:p>
        </w:tc>
        <w:tc>
          <w:tcPr>
            <w:tcW w:w="6745" w:type="dxa"/>
          </w:tcPr>
          <w:p w14:paraId="27AA73A3" w14:textId="77777777" w:rsidR="0077749E" w:rsidRPr="00C81AE5" w:rsidRDefault="0077749E" w:rsidP="00D362E7">
            <w:pPr>
              <w:pStyle w:val="Compact"/>
              <w:rPr>
                <w:sz w:val="24"/>
              </w:rPr>
            </w:pPr>
            <w:r w:rsidRPr="00C81AE5">
              <w:rPr>
                <w:sz w:val="24"/>
              </w:rPr>
              <w:t>n/a</w:t>
            </w:r>
          </w:p>
        </w:tc>
      </w:tr>
    </w:tbl>
    <w:p w14:paraId="448C528C" w14:textId="77777777" w:rsidR="0077749E" w:rsidRPr="00200B77" w:rsidRDefault="0077749E" w:rsidP="0077749E"/>
    <w:p w14:paraId="5647ABF6" w14:textId="77777777" w:rsidR="0077749E" w:rsidRDefault="0077749E" w:rsidP="0077749E">
      <w:pPr>
        <w:pStyle w:val="Subtitle"/>
        <w:sectPr w:rsidR="0077749E" w:rsidSect="00027E00">
          <w:type w:val="continuous"/>
          <w:pgSz w:w="12240" w:h="15840" w:code="1"/>
          <w:pgMar w:top="1800" w:right="1080" w:bottom="1123" w:left="1080" w:header="576" w:footer="576" w:gutter="0"/>
          <w:pgNumType w:start="0" w:chapStyle="9"/>
          <w:cols w:space="720"/>
          <w:docGrid w:linePitch="360"/>
        </w:sectPr>
      </w:pPr>
    </w:p>
    <w:p w14:paraId="689CD790" w14:textId="77777777" w:rsidR="00027E00" w:rsidRDefault="00027E00" w:rsidP="00C27DC4">
      <w:r>
        <w:br w:type="page"/>
      </w:r>
    </w:p>
    <w:p w14:paraId="0B05109F" w14:textId="02E364C0" w:rsidR="00027E00" w:rsidRPr="00101F18" w:rsidRDefault="00027E00" w:rsidP="00027E00">
      <w:pPr>
        <w:pStyle w:val="Heading9"/>
      </w:pPr>
      <w:bookmarkStart w:id="47" w:name="_Ref201680008"/>
      <w:bookmarkStart w:id="48" w:name="_Ref201680016"/>
      <w:bookmarkStart w:id="49" w:name="_Toc201681237"/>
      <w:r w:rsidRPr="00101F18">
        <w:t xml:space="preserve">Sample </w:t>
      </w:r>
      <w:r>
        <w:t>B</w:t>
      </w:r>
      <w:r w:rsidRPr="00101F18">
        <w:t>uildspec</w:t>
      </w:r>
      <w:r>
        <w:t>.yml</w:t>
      </w:r>
      <w:bookmarkEnd w:id="47"/>
      <w:bookmarkEnd w:id="48"/>
      <w:bookmarkEnd w:id="49"/>
    </w:p>
    <w:p w14:paraId="5C5B6C84" w14:textId="77777777" w:rsidR="00027E00" w:rsidRPr="00677F69" w:rsidRDefault="00027E00" w:rsidP="00027E00">
      <w:pPr>
        <w:pStyle w:val="Console"/>
      </w:pPr>
      <w:r w:rsidRPr="00677F69">
        <w:t>version: 0.2</w:t>
      </w:r>
    </w:p>
    <w:p w14:paraId="3A5EEC1B" w14:textId="77777777" w:rsidR="00027E00" w:rsidRPr="00677F69" w:rsidRDefault="00027E00" w:rsidP="00027E00">
      <w:pPr>
        <w:pStyle w:val="Console"/>
      </w:pPr>
    </w:p>
    <w:p w14:paraId="66948DB7" w14:textId="77777777" w:rsidR="00027E00" w:rsidRPr="00677F69" w:rsidRDefault="00027E00" w:rsidP="00027E00">
      <w:pPr>
        <w:pStyle w:val="Console"/>
      </w:pPr>
      <w:r w:rsidRPr="00677F69">
        <w:t>env:</w:t>
      </w:r>
    </w:p>
    <w:p w14:paraId="6C0D9160" w14:textId="77777777" w:rsidR="00027E00" w:rsidRPr="00677F69" w:rsidRDefault="00027E00" w:rsidP="00027E00">
      <w:pPr>
        <w:pStyle w:val="Console"/>
      </w:pPr>
      <w:r w:rsidRPr="00677F69">
        <w:t xml:space="preserve">  variables:</w:t>
      </w:r>
    </w:p>
    <w:p w14:paraId="5F8EFF4B" w14:textId="77777777" w:rsidR="00027E00" w:rsidRPr="00DE0BEB" w:rsidRDefault="00027E00" w:rsidP="00027E00">
      <w:pPr>
        <w:pStyle w:val="Console"/>
        <w:rPr>
          <w:lang w:val="en-US"/>
        </w:rPr>
      </w:pPr>
      <w:r w:rsidRPr="00DE0BEB">
        <w:rPr>
          <w:lang w:val="en-US"/>
        </w:rPr>
        <w:t xml:space="preserve">    AWS_DEFAULT_REGION: "us-west-1"</w:t>
      </w:r>
    </w:p>
    <w:p w14:paraId="0BE4BDFC" w14:textId="77777777" w:rsidR="00027E00" w:rsidRPr="00DE0BEB" w:rsidRDefault="00027E00" w:rsidP="00027E00">
      <w:pPr>
        <w:pStyle w:val="Console"/>
        <w:rPr>
          <w:lang w:val="en-US"/>
        </w:rPr>
      </w:pPr>
      <w:r w:rsidRPr="00DE0BEB">
        <w:rPr>
          <w:lang w:val="en-US"/>
        </w:rPr>
        <w:t xml:space="preserve">    DEPLOY_ENV: "rpsd-test"</w:t>
      </w:r>
    </w:p>
    <w:p w14:paraId="615928F0" w14:textId="77777777" w:rsidR="00027E00" w:rsidRPr="00DE0BEB" w:rsidRDefault="00027E00" w:rsidP="00027E00">
      <w:pPr>
        <w:pStyle w:val="Console"/>
        <w:rPr>
          <w:lang w:val="en-US"/>
        </w:rPr>
      </w:pPr>
      <w:r w:rsidRPr="00DE0BEB">
        <w:rPr>
          <w:lang w:val="en-US"/>
        </w:rPr>
        <w:t>phases:</w:t>
      </w:r>
    </w:p>
    <w:p w14:paraId="34846876" w14:textId="77777777" w:rsidR="00027E00" w:rsidRPr="00DE0BEB" w:rsidRDefault="00027E00" w:rsidP="00027E00">
      <w:pPr>
        <w:pStyle w:val="Console"/>
        <w:rPr>
          <w:lang w:val="en-US"/>
        </w:rPr>
      </w:pPr>
      <w:r w:rsidRPr="00DE0BEB">
        <w:rPr>
          <w:lang w:val="en-US"/>
        </w:rPr>
        <w:t xml:space="preserve">  install:</w:t>
      </w:r>
    </w:p>
    <w:p w14:paraId="56A85893" w14:textId="77777777" w:rsidR="00027E00" w:rsidRPr="00DE0BEB" w:rsidRDefault="00027E00" w:rsidP="00027E00">
      <w:pPr>
        <w:pStyle w:val="Console"/>
        <w:rPr>
          <w:lang w:val="en-US"/>
        </w:rPr>
      </w:pPr>
      <w:r w:rsidRPr="00DE0BEB">
        <w:rPr>
          <w:lang w:val="en-US"/>
        </w:rPr>
        <w:t xml:space="preserve">    runtime-versions:</w:t>
      </w:r>
    </w:p>
    <w:p w14:paraId="135AD3D9" w14:textId="77777777" w:rsidR="00027E00" w:rsidRPr="00DE0BEB" w:rsidRDefault="00027E00" w:rsidP="00027E00">
      <w:pPr>
        <w:pStyle w:val="Console"/>
        <w:rPr>
          <w:lang w:val="en-US"/>
        </w:rPr>
      </w:pPr>
      <w:r w:rsidRPr="00DE0BEB">
        <w:rPr>
          <w:lang w:val="en-US"/>
        </w:rPr>
        <w:t xml:space="preserve">      nodejs: 18.x</w:t>
      </w:r>
    </w:p>
    <w:p w14:paraId="1E7DFA82" w14:textId="77777777" w:rsidR="00027E00" w:rsidRPr="00DE0BEB" w:rsidRDefault="00027E00" w:rsidP="00027E00">
      <w:pPr>
        <w:pStyle w:val="Console"/>
        <w:rPr>
          <w:lang w:val="en-US"/>
        </w:rPr>
      </w:pPr>
      <w:r w:rsidRPr="00DE0BEB">
        <w:rPr>
          <w:lang w:val="en-US"/>
        </w:rPr>
        <w:t xml:space="preserve">      dotnet: 8.0</w:t>
      </w:r>
    </w:p>
    <w:p w14:paraId="62001C6D" w14:textId="77777777" w:rsidR="00027E00" w:rsidRPr="00DE0BEB" w:rsidRDefault="00027E00" w:rsidP="00027E00">
      <w:pPr>
        <w:pStyle w:val="Console"/>
        <w:rPr>
          <w:lang w:val="en-US"/>
        </w:rPr>
      </w:pPr>
      <w:r w:rsidRPr="00DE0BEB">
        <w:rPr>
          <w:lang w:val="en-US"/>
        </w:rPr>
        <w:t xml:space="preserve">    commands:</w:t>
      </w:r>
    </w:p>
    <w:p w14:paraId="394F5B36" w14:textId="77777777" w:rsidR="00027E00" w:rsidRPr="00DE0BEB" w:rsidRDefault="00027E00" w:rsidP="00027E00">
      <w:pPr>
        <w:pStyle w:val="Console"/>
        <w:rPr>
          <w:lang w:val="en-US"/>
        </w:rPr>
      </w:pPr>
      <w:r w:rsidRPr="00DE0BEB">
        <w:rPr>
          <w:lang w:val="en-US"/>
        </w:rPr>
        <w:t xml:space="preserve">      #Get Terraform</w:t>
      </w:r>
    </w:p>
    <w:p w14:paraId="346B09C0" w14:textId="77777777" w:rsidR="00027E00" w:rsidRPr="00DE0BEB" w:rsidRDefault="00027E00" w:rsidP="00027E00">
      <w:pPr>
        <w:pStyle w:val="Console"/>
        <w:rPr>
          <w:lang w:val="en-US"/>
        </w:rPr>
      </w:pPr>
      <w:r w:rsidRPr="00DE0BEB">
        <w:rPr>
          <w:lang w:val="en-US"/>
        </w:rPr>
        <w:t xml:space="preserve">      - "wget https://releases.hashicorp.com/terraform/1.9.4/terraform_1.9.4_linux_amd64.zip"</w:t>
      </w:r>
    </w:p>
    <w:p w14:paraId="0961CA25" w14:textId="77777777" w:rsidR="00027E00" w:rsidRPr="00DE0BEB" w:rsidRDefault="00027E00" w:rsidP="00027E00">
      <w:pPr>
        <w:pStyle w:val="Console"/>
        <w:rPr>
          <w:lang w:val="en-US"/>
        </w:rPr>
      </w:pPr>
      <w:r w:rsidRPr="00DE0BEB">
        <w:rPr>
          <w:lang w:val="en-US"/>
        </w:rPr>
        <w:t xml:space="preserve">      - "unzip terraform_1.9.4_linux_amd64.zip"</w:t>
      </w:r>
    </w:p>
    <w:p w14:paraId="0794942F" w14:textId="77777777" w:rsidR="00027E00" w:rsidRPr="00677F69" w:rsidRDefault="00027E00" w:rsidP="00027E00">
      <w:pPr>
        <w:pStyle w:val="Console"/>
      </w:pPr>
      <w:r w:rsidRPr="00DE0BEB">
        <w:rPr>
          <w:lang w:val="en-US"/>
        </w:rPr>
        <w:t xml:space="preserve">      </w:t>
      </w:r>
      <w:r w:rsidRPr="00677F69">
        <w:t>- "mv terraform /usr/local/bin"</w:t>
      </w:r>
    </w:p>
    <w:p w14:paraId="6A057F07" w14:textId="77777777" w:rsidR="00027E00" w:rsidRPr="00DE0BEB" w:rsidRDefault="00027E00" w:rsidP="00027E00">
      <w:pPr>
        <w:pStyle w:val="Console"/>
        <w:rPr>
          <w:lang w:val="en-US"/>
        </w:rPr>
      </w:pPr>
      <w:r w:rsidRPr="00677F69">
        <w:t xml:space="preserve">      </w:t>
      </w:r>
      <w:r w:rsidRPr="00DE0BEB">
        <w:rPr>
          <w:lang w:val="en-US"/>
        </w:rPr>
        <w:t>#Install liquibase</w:t>
      </w:r>
    </w:p>
    <w:p w14:paraId="6FE712F8" w14:textId="77777777" w:rsidR="00027E00" w:rsidRPr="00DE0BEB" w:rsidRDefault="00027E00" w:rsidP="00027E00">
      <w:pPr>
        <w:pStyle w:val="Console"/>
        <w:rPr>
          <w:lang w:val="en-US"/>
        </w:rPr>
      </w:pPr>
      <w:r w:rsidRPr="00DE0BEB">
        <w:rPr>
          <w:lang w:val="en-US"/>
        </w:rPr>
        <w:t xml:space="preserve">      - "wget -O- https://repo.liquibase.com/liquibase.asc | gpg --dearmor &gt; liquibase-keyring.gpg &amp;&amp; \</w:t>
      </w:r>
    </w:p>
    <w:p w14:paraId="0ECFB5B9" w14:textId="77777777" w:rsidR="00027E00" w:rsidRPr="00DE0BEB" w:rsidRDefault="00027E00" w:rsidP="00027E00">
      <w:pPr>
        <w:pStyle w:val="Console"/>
        <w:rPr>
          <w:lang w:val="en-US"/>
        </w:rPr>
      </w:pPr>
      <w:r w:rsidRPr="00DE0BEB">
        <w:rPr>
          <w:lang w:val="en-US"/>
        </w:rPr>
        <w:t xml:space="preserve">          cat liquibase-keyring.gpg | sudo tee /usr/share/keyrings/liquibase-keyring.gpg &gt; /dev/null &amp;&amp; \</w:t>
      </w:r>
    </w:p>
    <w:p w14:paraId="517B36F9" w14:textId="77777777" w:rsidR="00027E00" w:rsidRPr="00DE0BEB" w:rsidRDefault="00027E00" w:rsidP="00027E00">
      <w:pPr>
        <w:pStyle w:val="Console"/>
        <w:rPr>
          <w:lang w:val="en-US"/>
        </w:rPr>
      </w:pPr>
      <w:r w:rsidRPr="00DE0BEB">
        <w:rPr>
          <w:lang w:val="en-US"/>
        </w:rPr>
        <w:t xml:space="preserve">          echo 'deb [arch=amd64 signed-by=/usr/share/keyrings/liquibase-keyring.gpg] https://repo.liquibase.com stable main' | sudo tee /etc/apt/sources.list.d/liquibase.list"</w:t>
      </w:r>
    </w:p>
    <w:p w14:paraId="7EF8D435" w14:textId="77777777" w:rsidR="00027E00" w:rsidRPr="00DE0BEB" w:rsidRDefault="00027E00" w:rsidP="00027E00">
      <w:pPr>
        <w:pStyle w:val="Console"/>
        <w:rPr>
          <w:lang w:val="en-US"/>
        </w:rPr>
      </w:pPr>
      <w:r w:rsidRPr="00DE0BEB">
        <w:rPr>
          <w:lang w:val="en-US"/>
        </w:rPr>
        <w:t xml:space="preserve">      - "sudo apt-get update"</w:t>
      </w:r>
    </w:p>
    <w:p w14:paraId="2AF1E8B8" w14:textId="77777777" w:rsidR="00027E00" w:rsidRPr="00DE0BEB" w:rsidRDefault="00027E00" w:rsidP="00027E00">
      <w:pPr>
        <w:pStyle w:val="Console"/>
        <w:rPr>
          <w:lang w:val="en-US"/>
        </w:rPr>
      </w:pPr>
      <w:r w:rsidRPr="00DE0BEB">
        <w:rPr>
          <w:lang w:val="en-US"/>
        </w:rPr>
        <w:t xml:space="preserve">      - "sudo apt-get install liquibase"</w:t>
      </w:r>
    </w:p>
    <w:p w14:paraId="1D79B13D" w14:textId="77777777" w:rsidR="00027E00" w:rsidRPr="00DE0BEB" w:rsidRDefault="00027E00" w:rsidP="00027E00">
      <w:pPr>
        <w:pStyle w:val="Console"/>
        <w:rPr>
          <w:lang w:val="en-US"/>
        </w:rPr>
      </w:pPr>
      <w:r w:rsidRPr="00DE0BEB">
        <w:rPr>
          <w:lang w:val="en-US"/>
        </w:rPr>
        <w:t xml:space="preserve">      #Install Powershell</w:t>
      </w:r>
    </w:p>
    <w:p w14:paraId="60913532" w14:textId="77777777" w:rsidR="00027E00" w:rsidRPr="00DE0BEB" w:rsidRDefault="00027E00" w:rsidP="00027E00">
      <w:pPr>
        <w:pStyle w:val="Console"/>
        <w:rPr>
          <w:lang w:val="en-US"/>
        </w:rPr>
      </w:pPr>
      <w:r w:rsidRPr="00DE0BEB">
        <w:rPr>
          <w:lang w:val="en-US"/>
        </w:rPr>
        <w:t xml:space="preserve">      - echo Installing PowerShell</w:t>
      </w:r>
    </w:p>
    <w:p w14:paraId="3DB2964E" w14:textId="77777777" w:rsidR="00027E00" w:rsidRPr="00DE0BEB" w:rsidRDefault="00027E00" w:rsidP="00027E00">
      <w:pPr>
        <w:pStyle w:val="Console"/>
        <w:rPr>
          <w:lang w:val="en-US"/>
        </w:rPr>
      </w:pPr>
      <w:r w:rsidRPr="00DE0BEB">
        <w:rPr>
          <w:lang w:val="en-US"/>
        </w:rPr>
        <w:t xml:space="preserve">      - wget -q https://packages.microsoft.com/config/ubuntu/18.04/packages-microsoft-prod.deb</w:t>
      </w:r>
    </w:p>
    <w:p w14:paraId="073D11B2" w14:textId="77777777" w:rsidR="00027E00" w:rsidRPr="00DE0BEB" w:rsidRDefault="00027E00" w:rsidP="00027E00">
      <w:pPr>
        <w:pStyle w:val="Console"/>
        <w:rPr>
          <w:lang w:val="en-US"/>
        </w:rPr>
      </w:pPr>
      <w:r w:rsidRPr="00DE0BEB">
        <w:rPr>
          <w:lang w:val="en-US"/>
        </w:rPr>
        <w:t xml:space="preserve">      - sudo dpkg -i packages-microsoft-prod.deb</w:t>
      </w:r>
    </w:p>
    <w:p w14:paraId="4CDC8798" w14:textId="77777777" w:rsidR="00027E00" w:rsidRPr="00DE0BEB" w:rsidRDefault="00027E00" w:rsidP="00027E00">
      <w:pPr>
        <w:pStyle w:val="Console"/>
        <w:rPr>
          <w:lang w:val="en-US"/>
        </w:rPr>
      </w:pPr>
      <w:r w:rsidRPr="00DE0BEB">
        <w:rPr>
          <w:lang w:val="en-US"/>
        </w:rPr>
        <w:t xml:space="preserve">      - sudo apt-get update</w:t>
      </w:r>
    </w:p>
    <w:p w14:paraId="434AB952" w14:textId="77777777" w:rsidR="00027E00" w:rsidRPr="00DE0BEB" w:rsidRDefault="00027E00" w:rsidP="00027E00">
      <w:pPr>
        <w:pStyle w:val="Console"/>
        <w:rPr>
          <w:lang w:val="en-US"/>
        </w:rPr>
      </w:pPr>
      <w:r w:rsidRPr="00DE0BEB">
        <w:rPr>
          <w:lang w:val="en-US"/>
        </w:rPr>
        <w:t xml:space="preserve">      - sudo add-apt-repository universe</w:t>
      </w:r>
    </w:p>
    <w:p w14:paraId="24B4563B" w14:textId="77777777" w:rsidR="00027E00" w:rsidRPr="00DE0BEB" w:rsidRDefault="00027E00" w:rsidP="00027E00">
      <w:pPr>
        <w:pStyle w:val="Console"/>
        <w:rPr>
          <w:lang w:val="en-US"/>
        </w:rPr>
      </w:pPr>
      <w:r w:rsidRPr="00DE0BEB">
        <w:rPr>
          <w:lang w:val="en-US"/>
        </w:rPr>
        <w:t xml:space="preserve">      - sudo apt-get install -y powershell</w:t>
      </w:r>
    </w:p>
    <w:p w14:paraId="355CEE4D" w14:textId="77777777" w:rsidR="00027E00" w:rsidRPr="00DE0BEB" w:rsidRDefault="00027E00" w:rsidP="00027E00">
      <w:pPr>
        <w:pStyle w:val="Console"/>
        <w:rPr>
          <w:lang w:val="en-US"/>
        </w:rPr>
      </w:pPr>
      <w:r w:rsidRPr="00DE0BEB">
        <w:rPr>
          <w:lang w:val="en-US"/>
        </w:rPr>
        <w:t xml:space="preserve">      - sudo ln -s /opt/microsoft/powershell/7/pwsh /usr/local/bin/PowerShell</w:t>
      </w:r>
    </w:p>
    <w:p w14:paraId="492EC3C8" w14:textId="77777777" w:rsidR="00027E00" w:rsidRPr="00DE0BEB" w:rsidRDefault="00027E00" w:rsidP="00027E00">
      <w:pPr>
        <w:pStyle w:val="Console"/>
        <w:rPr>
          <w:lang w:val="en-US"/>
        </w:rPr>
      </w:pPr>
      <w:r w:rsidRPr="00DE0BEB">
        <w:rPr>
          <w:lang w:val="en-US"/>
        </w:rPr>
        <w:t xml:space="preserve">      - pwsh</w:t>
      </w:r>
    </w:p>
    <w:p w14:paraId="2219B842" w14:textId="77777777" w:rsidR="00027E00" w:rsidRPr="00DE0BEB" w:rsidRDefault="00027E00" w:rsidP="00027E00">
      <w:pPr>
        <w:pStyle w:val="Console"/>
        <w:rPr>
          <w:lang w:val="en-US"/>
        </w:rPr>
      </w:pPr>
      <w:r w:rsidRPr="00DE0BEB">
        <w:rPr>
          <w:lang w:val="en-US"/>
        </w:rPr>
        <w:t xml:space="preserve">      - pwsh -Command 'Install-Module -Name AWSPowerShell.NetCore -Confirm:$False -Force'</w:t>
      </w:r>
    </w:p>
    <w:p w14:paraId="4FBE8555" w14:textId="77777777" w:rsidR="00027E00" w:rsidRPr="00DE0BEB" w:rsidRDefault="00027E00" w:rsidP="00027E00">
      <w:pPr>
        <w:pStyle w:val="Console"/>
        <w:rPr>
          <w:lang w:val="en-US"/>
        </w:rPr>
      </w:pPr>
      <w:r w:rsidRPr="00DE0BEB">
        <w:rPr>
          <w:lang w:val="en-US"/>
        </w:rPr>
        <w:t xml:space="preserve">      - pwsh -Command 'Install-Module AWSLambdaPSCore -Confirm:$False -Force'</w:t>
      </w:r>
    </w:p>
    <w:p w14:paraId="5B0DE10C" w14:textId="77777777" w:rsidR="00027E00" w:rsidRPr="00DE0BEB" w:rsidRDefault="00027E00" w:rsidP="00027E00">
      <w:pPr>
        <w:pStyle w:val="Console"/>
        <w:rPr>
          <w:lang w:val="en-US"/>
        </w:rPr>
      </w:pPr>
      <w:r w:rsidRPr="00DE0BEB">
        <w:rPr>
          <w:lang w:val="en-US"/>
        </w:rPr>
        <w:t xml:space="preserve">      ## Deletes the existing manual snapshot then creates a latest</w:t>
      </w:r>
    </w:p>
    <w:p w14:paraId="3E7F7B07" w14:textId="77777777" w:rsidR="00027E00" w:rsidRPr="00DE0BEB" w:rsidRDefault="00027E00" w:rsidP="00027E00">
      <w:pPr>
        <w:pStyle w:val="Console"/>
        <w:rPr>
          <w:lang w:val="en-US"/>
        </w:rPr>
      </w:pPr>
      <w:r w:rsidRPr="00DE0BEB">
        <w:rPr>
          <w:lang w:val="en-US"/>
        </w:rPr>
        <w:t xml:space="preserve">      - aws rds delete-db-cluster-snapshot --db-cluster-snapshot-identifier rpsd-test-backup</w:t>
      </w:r>
    </w:p>
    <w:p w14:paraId="3B9F8413" w14:textId="77777777" w:rsidR="00027E00" w:rsidRPr="00DE0BEB" w:rsidRDefault="00027E00" w:rsidP="00027E00">
      <w:pPr>
        <w:pStyle w:val="Console"/>
        <w:rPr>
          <w:lang w:val="en-US"/>
        </w:rPr>
      </w:pPr>
      <w:r w:rsidRPr="00DE0BEB">
        <w:rPr>
          <w:lang w:val="en-US"/>
        </w:rPr>
        <w:t xml:space="preserve">      - aws rds create-db-cluster-snapshot --db-cluster-identifier rpsd-test-cpuc-rps-postgresqlv2 --db-cluster-snapshot-identifier rpsd-test-backup</w:t>
      </w:r>
    </w:p>
    <w:p w14:paraId="719AA025" w14:textId="77777777" w:rsidR="00027E00" w:rsidRPr="00DE0BEB" w:rsidRDefault="00027E00" w:rsidP="00027E00">
      <w:pPr>
        <w:pStyle w:val="Console"/>
        <w:rPr>
          <w:lang w:val="en-US"/>
        </w:rPr>
      </w:pPr>
      <w:r w:rsidRPr="00DE0BEB">
        <w:rPr>
          <w:lang w:val="en-US"/>
        </w:rPr>
        <w:t xml:space="preserve">      #Install npm packages</w:t>
      </w:r>
    </w:p>
    <w:p w14:paraId="53FEA413" w14:textId="77777777" w:rsidR="00027E00" w:rsidRPr="00DE0BEB" w:rsidRDefault="00027E00" w:rsidP="00027E00">
      <w:pPr>
        <w:pStyle w:val="Console"/>
        <w:rPr>
          <w:lang w:val="en-US"/>
        </w:rPr>
      </w:pPr>
      <w:r w:rsidRPr="00DE0BEB">
        <w:rPr>
          <w:lang w:val="en-US"/>
        </w:rPr>
        <w:t xml:space="preserve">      - "cd client/portal/rps"</w:t>
      </w:r>
    </w:p>
    <w:p w14:paraId="6AE957D3" w14:textId="77777777" w:rsidR="00027E00" w:rsidRPr="00DE0BEB" w:rsidRDefault="00027E00" w:rsidP="00027E00">
      <w:pPr>
        <w:pStyle w:val="Console"/>
        <w:rPr>
          <w:lang w:val="en-US"/>
        </w:rPr>
      </w:pPr>
      <w:r w:rsidRPr="00DE0BEB">
        <w:rPr>
          <w:lang w:val="en-US"/>
        </w:rPr>
        <w:t xml:space="preserve">      - "npm install"</w:t>
      </w:r>
    </w:p>
    <w:p w14:paraId="14DB1B36" w14:textId="77777777" w:rsidR="00027E00" w:rsidRPr="00DE0BEB" w:rsidRDefault="00027E00" w:rsidP="00027E00">
      <w:pPr>
        <w:pStyle w:val="Console"/>
        <w:rPr>
          <w:lang w:val="en-US"/>
        </w:rPr>
      </w:pPr>
      <w:r w:rsidRPr="00DE0BEB">
        <w:rPr>
          <w:lang w:val="en-US"/>
        </w:rPr>
        <w:t xml:space="preserve">      #Move to infrastructure folder</w:t>
      </w:r>
    </w:p>
    <w:p w14:paraId="34AFAD47" w14:textId="77777777" w:rsidR="00027E00" w:rsidRPr="00DE0BEB" w:rsidRDefault="00027E00" w:rsidP="00027E00">
      <w:pPr>
        <w:pStyle w:val="Console"/>
        <w:rPr>
          <w:lang w:val="en-US"/>
        </w:rPr>
      </w:pPr>
      <w:r w:rsidRPr="00DE0BEB">
        <w:rPr>
          <w:lang w:val="en-US"/>
        </w:rPr>
        <w:t xml:space="preserve">      - "cd ../../../infrastructure/"</w:t>
      </w:r>
    </w:p>
    <w:p w14:paraId="52973B48" w14:textId="77777777" w:rsidR="00027E00" w:rsidRPr="00DE0BEB" w:rsidRDefault="00027E00" w:rsidP="00027E00">
      <w:pPr>
        <w:pStyle w:val="Console"/>
        <w:rPr>
          <w:lang w:val="en-US"/>
        </w:rPr>
      </w:pPr>
      <w:r w:rsidRPr="00DE0BEB">
        <w:rPr>
          <w:lang w:val="en-US"/>
        </w:rPr>
        <w:t xml:space="preserve">      - "echo Installed all requirements"</w:t>
      </w:r>
    </w:p>
    <w:p w14:paraId="0ECA25BB" w14:textId="77777777" w:rsidR="00027E00" w:rsidRPr="00DE0BEB" w:rsidRDefault="00027E00" w:rsidP="00027E00">
      <w:pPr>
        <w:pStyle w:val="Console"/>
        <w:rPr>
          <w:lang w:val="en-US"/>
        </w:rPr>
      </w:pPr>
      <w:r w:rsidRPr="00DE0BEB">
        <w:rPr>
          <w:lang w:val="en-US"/>
        </w:rPr>
        <w:t xml:space="preserve">  pre_build:</w:t>
      </w:r>
    </w:p>
    <w:p w14:paraId="7C1631F9" w14:textId="77777777" w:rsidR="00027E00" w:rsidRPr="00DE0BEB" w:rsidRDefault="00027E00" w:rsidP="00027E00">
      <w:pPr>
        <w:pStyle w:val="Console"/>
        <w:rPr>
          <w:lang w:val="en-US"/>
        </w:rPr>
      </w:pPr>
      <w:r w:rsidRPr="00DE0BEB">
        <w:rPr>
          <w:lang w:val="en-US"/>
        </w:rPr>
        <w:t xml:space="preserve">    commands:</w:t>
      </w:r>
    </w:p>
    <w:p w14:paraId="7A8822C0" w14:textId="77777777" w:rsidR="00027E00" w:rsidRPr="00DE0BEB" w:rsidRDefault="00027E00" w:rsidP="00027E00">
      <w:pPr>
        <w:pStyle w:val="Console"/>
        <w:rPr>
          <w:lang w:val="en-US"/>
        </w:rPr>
      </w:pPr>
      <w:r w:rsidRPr="00DE0BEB">
        <w:rPr>
          <w:lang w:val="en-US"/>
        </w:rPr>
        <w:t xml:space="preserve">      - "terraform init '-backend-config=backend.hcl'"</w:t>
      </w:r>
    </w:p>
    <w:p w14:paraId="53AA2559" w14:textId="77777777" w:rsidR="00027E00" w:rsidRPr="00DE0BEB" w:rsidRDefault="00027E00" w:rsidP="00027E00">
      <w:pPr>
        <w:pStyle w:val="Console"/>
        <w:rPr>
          <w:lang w:val="en-US"/>
        </w:rPr>
      </w:pPr>
      <w:r w:rsidRPr="00DE0BEB">
        <w:rPr>
          <w:lang w:val="en-US"/>
        </w:rPr>
        <w:t xml:space="preserve">      - "terraform workspace select $DEPLOY_ENV"</w:t>
      </w:r>
    </w:p>
    <w:p w14:paraId="41679C13" w14:textId="77777777" w:rsidR="00027E00" w:rsidRPr="00DE0BEB" w:rsidRDefault="00027E00" w:rsidP="00027E00">
      <w:pPr>
        <w:pStyle w:val="Console"/>
        <w:rPr>
          <w:lang w:val="en-US"/>
        </w:rPr>
      </w:pPr>
      <w:r w:rsidRPr="00DE0BEB">
        <w:rPr>
          <w:lang w:val="en-US"/>
        </w:rPr>
        <w:t xml:space="preserve">  build:</w:t>
      </w:r>
    </w:p>
    <w:p w14:paraId="3EDB6F73" w14:textId="77777777" w:rsidR="00027E00" w:rsidRPr="00DE0BEB" w:rsidRDefault="00027E00" w:rsidP="00027E00">
      <w:pPr>
        <w:pStyle w:val="Console"/>
        <w:rPr>
          <w:lang w:val="en-US"/>
        </w:rPr>
      </w:pPr>
      <w:r w:rsidRPr="00DE0BEB">
        <w:rPr>
          <w:lang w:val="en-US"/>
        </w:rPr>
        <w:t xml:space="preserve">    commands:</w:t>
      </w:r>
    </w:p>
    <w:p w14:paraId="034F73DC" w14:textId="77777777" w:rsidR="00027E00" w:rsidRPr="00DE0BEB" w:rsidRDefault="00027E00" w:rsidP="00027E00">
      <w:pPr>
        <w:pStyle w:val="Console"/>
        <w:rPr>
          <w:lang w:val="en-US"/>
        </w:rPr>
      </w:pPr>
      <w:r w:rsidRPr="00DE0BEB">
        <w:rPr>
          <w:lang w:val="en-US"/>
        </w:rPr>
        <w:t xml:space="preserve">      - "cp ../client/portal/rps/.base.env ../client/portal/rps/.env"</w:t>
      </w:r>
    </w:p>
    <w:p w14:paraId="1A1C73AD" w14:textId="77777777" w:rsidR="00027E00" w:rsidRPr="00DE0BEB" w:rsidRDefault="00027E00" w:rsidP="00027E00">
      <w:pPr>
        <w:pStyle w:val="Console"/>
        <w:rPr>
          <w:lang w:val="en-US"/>
        </w:rPr>
      </w:pPr>
      <w:r w:rsidRPr="00DE0BEB">
        <w:rPr>
          <w:lang w:val="en-US"/>
        </w:rPr>
        <w:t xml:space="preserve">      - "terraform apply -target='module.project' -var-file='vars/rpsd-test-cpuc-env.tfvars' --auto-approve"</w:t>
      </w:r>
    </w:p>
    <w:p w14:paraId="508E6288" w14:textId="77777777" w:rsidR="00027E00" w:rsidRPr="00DE0BEB" w:rsidRDefault="00027E00" w:rsidP="00027E00">
      <w:pPr>
        <w:pStyle w:val="Console"/>
        <w:rPr>
          <w:lang w:val="en-US"/>
        </w:rPr>
      </w:pPr>
      <w:r w:rsidRPr="00DE0BEB">
        <w:rPr>
          <w:lang w:val="en-US"/>
        </w:rPr>
        <w:t xml:space="preserve">      - "terraform output &gt;&gt; ../client/portal/rps/.env"</w:t>
      </w:r>
    </w:p>
    <w:p w14:paraId="0166CC1C" w14:textId="77777777" w:rsidR="00027E00" w:rsidRPr="00DE0BEB" w:rsidRDefault="00027E00" w:rsidP="00027E00">
      <w:pPr>
        <w:pStyle w:val="Console"/>
        <w:rPr>
          <w:lang w:val="en-US"/>
        </w:rPr>
      </w:pPr>
      <w:r w:rsidRPr="00DE0BEB">
        <w:rPr>
          <w:lang w:val="en-US"/>
        </w:rPr>
        <w:t xml:space="preserve">      - "echo 'VITE_CPUC_ORG_ID = ef9e60ce-368f-4d1c-9af1-4ebd217df0ef' &gt;&gt; ../client/portal/rps/.env"</w:t>
      </w:r>
    </w:p>
    <w:p w14:paraId="5FB0F356" w14:textId="77777777" w:rsidR="00027E00" w:rsidRPr="00DE0BEB" w:rsidRDefault="00027E00" w:rsidP="00027E00">
      <w:pPr>
        <w:pStyle w:val="Console"/>
        <w:rPr>
          <w:lang w:val="en-US"/>
        </w:rPr>
      </w:pPr>
      <w:r w:rsidRPr="00DE0BEB">
        <w:rPr>
          <w:lang w:val="en-US"/>
        </w:rPr>
        <w:t xml:space="preserve">  post_build:</w:t>
      </w:r>
    </w:p>
    <w:p w14:paraId="227407AE" w14:textId="77777777" w:rsidR="00027E00" w:rsidRPr="00DE0BEB" w:rsidRDefault="00027E00" w:rsidP="00027E00">
      <w:pPr>
        <w:pStyle w:val="Console"/>
        <w:rPr>
          <w:lang w:val="en-US"/>
        </w:rPr>
      </w:pPr>
      <w:r w:rsidRPr="00DE0BEB">
        <w:rPr>
          <w:lang w:val="en-US"/>
        </w:rPr>
        <w:t xml:space="preserve">    commands:</w:t>
      </w:r>
    </w:p>
    <w:p w14:paraId="5857708E" w14:textId="77777777" w:rsidR="00027E00" w:rsidRPr="00DE0BEB" w:rsidRDefault="00027E00" w:rsidP="00027E00">
      <w:pPr>
        <w:pStyle w:val="Console"/>
        <w:rPr>
          <w:lang w:val="en-US"/>
        </w:rPr>
      </w:pPr>
      <w:r w:rsidRPr="00DE0BEB">
        <w:rPr>
          <w:lang w:val="en-US"/>
        </w:rPr>
        <w:t xml:space="preserve">      - "pwd"</w:t>
      </w:r>
    </w:p>
    <w:p w14:paraId="2D85E954" w14:textId="77777777" w:rsidR="00027E00" w:rsidRPr="00DE0BEB" w:rsidRDefault="00027E00" w:rsidP="00027E00">
      <w:pPr>
        <w:pStyle w:val="Console"/>
        <w:rPr>
          <w:lang w:val="en-US"/>
        </w:rPr>
      </w:pPr>
      <w:r w:rsidRPr="00DE0BEB">
        <w:rPr>
          <w:lang w:val="en-US"/>
        </w:rPr>
        <w:t xml:space="preserve">      - "cd ../client/portal/rps"</w:t>
      </w:r>
    </w:p>
    <w:p w14:paraId="05550B05" w14:textId="77777777" w:rsidR="00027E00" w:rsidRPr="00DE0BEB" w:rsidRDefault="00027E00" w:rsidP="00027E00">
      <w:pPr>
        <w:pStyle w:val="Console"/>
        <w:rPr>
          <w:lang w:val="en-US"/>
        </w:rPr>
      </w:pPr>
      <w:r w:rsidRPr="00DE0BEB">
        <w:rPr>
          <w:lang w:val="en-US"/>
        </w:rPr>
        <w:t xml:space="preserve">      - "npm install"</w:t>
      </w:r>
    </w:p>
    <w:p w14:paraId="2A946794" w14:textId="77777777" w:rsidR="00027E00" w:rsidRPr="00DE0BEB" w:rsidRDefault="00027E00" w:rsidP="00027E00">
      <w:pPr>
        <w:pStyle w:val="Console"/>
        <w:rPr>
          <w:lang w:val="en-US"/>
        </w:rPr>
      </w:pPr>
      <w:r w:rsidRPr="00DE0BEB">
        <w:rPr>
          <w:lang w:val="en-US"/>
        </w:rPr>
        <w:t xml:space="preserve">      - "npm run build"</w:t>
      </w:r>
    </w:p>
    <w:p w14:paraId="1A566B6A" w14:textId="77777777" w:rsidR="00027E00" w:rsidRPr="00DE0BEB" w:rsidRDefault="00027E00" w:rsidP="00027E00">
      <w:pPr>
        <w:pStyle w:val="Console"/>
        <w:rPr>
          <w:lang w:val="en-US"/>
        </w:rPr>
      </w:pPr>
      <w:r w:rsidRPr="00DE0BEB">
        <w:rPr>
          <w:lang w:val="en-US"/>
        </w:rPr>
        <w:t xml:space="preserve">      - "aws s3 cp dist/ s3://$DEPLOY_ENV-cpuc-rps-public-site/ --recursive"</w:t>
      </w:r>
    </w:p>
    <w:p w14:paraId="00638266" w14:textId="77777777" w:rsidR="00027E00" w:rsidRPr="00DE0BEB" w:rsidRDefault="00027E00" w:rsidP="00027E00">
      <w:pPr>
        <w:pStyle w:val="Console"/>
        <w:rPr>
          <w:lang w:val="en-US"/>
        </w:rPr>
      </w:pPr>
      <w:r w:rsidRPr="00DE0BEB">
        <w:rPr>
          <w:lang w:val="en-US"/>
        </w:rPr>
        <w:t xml:space="preserve">      - "AWS_CF_DIST_ID=$(grep AWS_CF_DIST_ID .env | cut -d'=' -f 2- | tr -d '\"')"</w:t>
      </w:r>
    </w:p>
    <w:p w14:paraId="048E4213" w14:textId="77777777" w:rsidR="00027E00" w:rsidRPr="00DE0BEB" w:rsidRDefault="00027E00" w:rsidP="00027E00">
      <w:pPr>
        <w:pStyle w:val="Console"/>
        <w:rPr>
          <w:lang w:val="en-US"/>
        </w:rPr>
      </w:pPr>
      <w:r w:rsidRPr="00DE0BEB">
        <w:rPr>
          <w:lang w:val="en-US"/>
        </w:rPr>
        <w:t xml:space="preserve">      - "echo $AWS_CF_DIST_ID"</w:t>
      </w:r>
    </w:p>
    <w:p w14:paraId="60897D29" w14:textId="77777777" w:rsidR="00027E00" w:rsidRPr="00DE0BEB" w:rsidRDefault="00027E00" w:rsidP="00027E00">
      <w:pPr>
        <w:pStyle w:val="Console"/>
        <w:rPr>
          <w:lang w:val="en-US"/>
        </w:rPr>
      </w:pPr>
      <w:r w:rsidRPr="00DE0BEB">
        <w:rPr>
          <w:lang w:val="en-US"/>
        </w:rPr>
        <w:t xml:space="preserve">      - "aws cloudfront create-invalidation --distribution-id $AWS_CF_DIST_ID --paths '/*' --debug"</w:t>
      </w:r>
    </w:p>
    <w:p w14:paraId="15938731" w14:textId="77777777" w:rsidR="00027E00" w:rsidRPr="00DE0BEB" w:rsidRDefault="00027E00" w:rsidP="00027E00">
      <w:pPr>
        <w:pStyle w:val="Console"/>
        <w:rPr>
          <w:lang w:val="en-US"/>
        </w:rPr>
        <w:sectPr w:rsidR="00027E00" w:rsidRPr="00DE0BEB" w:rsidSect="00027E00">
          <w:type w:val="continuous"/>
          <w:pgSz w:w="12240" w:h="15840" w:code="1"/>
          <w:pgMar w:top="1800" w:right="1080" w:bottom="1123" w:left="1080" w:header="576" w:footer="576" w:gutter="0"/>
          <w:pgNumType w:start="0" w:chapStyle="9"/>
          <w:cols w:space="720"/>
          <w:docGrid w:linePitch="360"/>
        </w:sectPr>
      </w:pPr>
    </w:p>
    <w:p w14:paraId="6F11D204" w14:textId="77777777" w:rsidR="0077749E" w:rsidRPr="00EA17C1" w:rsidRDefault="0077749E" w:rsidP="004C5183"/>
    <w:sectPr w:rsidR="0077749E" w:rsidRPr="00EA17C1" w:rsidSect="004C5183">
      <w:footerReference w:type="default" r:id="rId97"/>
      <w:type w:val="continuous"/>
      <w:pgSz w:w="12240" w:h="15840" w:code="1"/>
      <w:pgMar w:top="1800" w:right="1080" w:bottom="1123" w:left="1080" w:header="576" w:footer="576" w:gutter="0"/>
      <w:pgNumType w:start="0" w:chapStyle="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09994E" w14:textId="77777777" w:rsidR="0097577C" w:rsidRPr="00200B77" w:rsidRDefault="0097577C" w:rsidP="00C02478">
      <w:r w:rsidRPr="00200B77">
        <w:separator/>
      </w:r>
    </w:p>
  </w:endnote>
  <w:endnote w:type="continuationSeparator" w:id="0">
    <w:p w14:paraId="41804905" w14:textId="77777777" w:rsidR="0097577C" w:rsidRPr="00200B77" w:rsidRDefault="0097577C" w:rsidP="00C02478">
      <w:r w:rsidRPr="00200B77">
        <w:continuationSeparator/>
      </w:r>
    </w:p>
  </w:endnote>
  <w:endnote w:type="continuationNotice" w:id="1">
    <w:p w14:paraId="10DAA8A5" w14:textId="77777777" w:rsidR="0097577C" w:rsidRPr="00200B77" w:rsidRDefault="009757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aramond">
    <w:altName w:val="Cambria"/>
    <w:charset w:val="00"/>
    <w:family w:val="roman"/>
    <w:pitch w:val="variable"/>
    <w:sig w:usb0="00000287" w:usb1="00000000" w:usb2="00000000" w:usb3="00000000" w:csb0="0000009F" w:csb1="00000000"/>
  </w:font>
  <w:font w:name="Aptos">
    <w:panose1 w:val="00000000000000000000"/>
    <w:charset w:val="00"/>
    <w:family w:val="roman"/>
    <w:notTrueType/>
    <w:pitch w:val="default"/>
  </w:font>
  <w:font w:name="Wingdings 2">
    <w:charset w:val="02"/>
    <w:family w:val="roman"/>
    <w:pitch w:val="variable"/>
    <w:sig w:usb0="00000000" w:usb1="10000000" w:usb2="00000000" w:usb3="00000000" w:csb0="80000000" w:csb1="00000000"/>
  </w:font>
  <w:font w:name="Century Gothic">
    <w:altName w:val="Calibri"/>
    <w:charset w:val="00"/>
    <w:family w:val="swiss"/>
    <w:pitch w:val="variable"/>
    <w:sig w:usb0="00000287" w:usb1="00000000" w:usb2="00000000" w:usb3="00000000" w:csb0="0000009F" w:csb1="00000000"/>
  </w:font>
  <w:font w:name="Century Gothic (Body)">
    <w:altName w:val="Century Gothic"/>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ptos Narrow">
    <w:charset w:val="00"/>
    <w:family w:val="swiss"/>
    <w:pitch w:val="variable"/>
    <w:sig w:usb0="20000287" w:usb1="00000003" w:usb2="00000000" w:usb3="00000000" w:csb0="0000019F" w:csb1="00000000"/>
  </w:font>
  <w:font w:name="Aptos Display">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19216720"/>
      <w:docPartObj>
        <w:docPartGallery w:val="Page Numbers (Bottom of Page)"/>
        <w:docPartUnique/>
      </w:docPartObj>
    </w:sdtPr>
    <w:sdtContent>
      <w:p w14:paraId="1C8DF7A7" w14:textId="1506E02F" w:rsidR="001858B5" w:rsidRPr="00200B77" w:rsidRDefault="001858B5">
        <w:pPr>
          <w:pStyle w:val="Footer"/>
          <w:framePr w:wrap="none" w:vAnchor="text" w:hAnchor="margin" w:xAlign="right" w:y="1"/>
          <w:rPr>
            <w:rStyle w:val="PageNumber"/>
          </w:rPr>
        </w:pPr>
        <w:r w:rsidRPr="00200B77">
          <w:rPr>
            <w:rStyle w:val="PageNumber"/>
          </w:rPr>
          <w:fldChar w:fldCharType="begin"/>
        </w:r>
        <w:r w:rsidRPr="00200B77">
          <w:rPr>
            <w:rStyle w:val="PageNumber"/>
          </w:rPr>
          <w:instrText xml:space="preserve"> PAGE </w:instrText>
        </w:r>
        <w:r w:rsidRPr="00200B77">
          <w:rPr>
            <w:rStyle w:val="PageNumber"/>
          </w:rPr>
          <w:fldChar w:fldCharType="end"/>
        </w:r>
      </w:p>
    </w:sdtContent>
  </w:sdt>
  <w:p w14:paraId="33661E47" w14:textId="77777777" w:rsidR="001858B5" w:rsidRPr="00200B77" w:rsidRDefault="001858B5" w:rsidP="001858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1CB3A" w14:textId="4B7FA796" w:rsidR="00C02478" w:rsidRPr="00200B77" w:rsidRDefault="004B1819" w:rsidP="004B1819">
    <w:pPr>
      <w:pStyle w:val="Footer"/>
    </w:pPr>
    <w:r w:rsidRPr="00200B77">
      <w:rPr>
        <w:rFonts w:ascii="Century Gothic" w:eastAsia="Century Gothic" w:hAnsi="Century Gothic" w:cs="Times New Roman"/>
        <w:caps w:val="0"/>
        <w:color w:val="4179B8"/>
      </w:rPr>
      <w:fldChar w:fldCharType="begin"/>
    </w:r>
    <w:r w:rsidRPr="00200B77">
      <w:rPr>
        <w:rFonts w:ascii="Century Gothic" w:eastAsia="Century Gothic" w:hAnsi="Century Gothic" w:cs="Times New Roman"/>
        <w:caps w:val="0"/>
        <w:color w:val="4179B8"/>
      </w:rPr>
      <w:instrText xml:space="preserve"> STYLEREF  "Heading 1" </w:instrText>
    </w:r>
    <w:r w:rsidRPr="00200B77">
      <w:rPr>
        <w:rFonts w:ascii="Century Gothic" w:eastAsia="Century Gothic" w:hAnsi="Century Gothic" w:cs="Times New Roman"/>
        <w:caps w:val="0"/>
        <w:color w:val="4179B8"/>
      </w:rPr>
      <w:fldChar w:fldCharType="separate"/>
    </w:r>
    <w:r w:rsidR="000F4C76" w:rsidRPr="00C81AE5">
      <w:rPr>
        <w:rFonts w:ascii="Century Gothic" w:eastAsia="Century Gothic" w:hAnsi="Century Gothic" w:cs="Times New Roman"/>
        <w:caps w:val="0"/>
        <w:color w:val="4179B8"/>
      </w:rPr>
      <w:t>CPUC RPS Portal Application</w:t>
    </w:r>
    <w:r w:rsidRPr="00200B77">
      <w:rPr>
        <w:rFonts w:ascii="Century Gothic" w:eastAsia="Century Gothic" w:hAnsi="Century Gothic" w:cs="Times New Roman"/>
        <w:caps w:val="0"/>
        <w:color w:val="4179B8"/>
      </w:rPr>
      <w:fldChar w:fldCharType="end"/>
    </w:r>
    <w:r w:rsidRPr="00200B77">
      <w:rPr>
        <w:rFonts w:ascii="Century Gothic" w:hAnsi="Century Gothic"/>
      </w:rPr>
      <w:tab/>
    </w:r>
    <w:r w:rsidRPr="00200B77">
      <w:rPr>
        <w:rFonts w:ascii="Century Gothic" w:hAnsi="Century Gothic"/>
      </w:rPr>
      <w:fldChar w:fldCharType="begin"/>
    </w:r>
    <w:r w:rsidRPr="00200B77">
      <w:rPr>
        <w:rFonts w:ascii="Century Gothic" w:hAnsi="Century Gothic"/>
      </w:rPr>
      <w:instrText xml:space="preserve"> PAGE  \* Arabic </w:instrText>
    </w:r>
    <w:r w:rsidRPr="00200B77">
      <w:rPr>
        <w:rFonts w:ascii="Century Gothic" w:hAnsi="Century Gothic"/>
      </w:rPr>
      <w:fldChar w:fldCharType="separate"/>
    </w:r>
    <w:r w:rsidRPr="00200B77">
      <w:rPr>
        <w:rFonts w:ascii="Century Gothic" w:hAnsi="Century Gothic"/>
      </w:rPr>
      <w:t>1-1</w:t>
    </w:r>
    <w:r w:rsidRPr="00200B77">
      <w:rPr>
        <w:rFonts w:ascii="Century Gothic" w:hAnsi="Century Gothic"/>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2796C4" w14:textId="410139F9" w:rsidR="000F4C76" w:rsidRPr="00200B77" w:rsidRDefault="000F4C76" w:rsidP="004B1819">
    <w:pPr>
      <w:pStyle w:val="Footer"/>
    </w:pPr>
    <w:r w:rsidRPr="00200B77">
      <w:rPr>
        <w:rFonts w:ascii="Century Gothic" w:eastAsia="Century Gothic" w:hAnsi="Century Gothic" w:cs="Times New Roman"/>
        <w:caps w:val="0"/>
        <w:color w:val="4179B8"/>
      </w:rPr>
      <w:fldChar w:fldCharType="begin"/>
    </w:r>
    <w:r w:rsidRPr="00200B77">
      <w:rPr>
        <w:rFonts w:ascii="Century Gothic" w:eastAsia="Century Gothic" w:hAnsi="Century Gothic" w:cs="Times New Roman"/>
        <w:caps w:val="0"/>
        <w:color w:val="4179B8"/>
      </w:rPr>
      <w:instrText xml:space="preserve"> STYLEREF  "Heading 1" </w:instrText>
    </w:r>
    <w:r w:rsidR="00135D54">
      <w:rPr>
        <w:rFonts w:ascii="Century Gothic" w:eastAsia="Century Gothic" w:hAnsi="Century Gothic" w:cs="Times New Roman"/>
        <w:caps w:val="0"/>
        <w:color w:val="4179B8"/>
      </w:rPr>
      <w:fldChar w:fldCharType="separate"/>
    </w:r>
    <w:r w:rsidR="007B62C7">
      <w:rPr>
        <w:rFonts w:ascii="Century Gothic" w:eastAsia="Century Gothic" w:hAnsi="Century Gothic" w:cs="Times New Roman"/>
        <w:caps w:val="0"/>
        <w:noProof/>
        <w:color w:val="4179B8"/>
      </w:rPr>
      <w:t>CPUC RPSD System Architecture</w:t>
    </w:r>
    <w:r w:rsidRPr="00200B77">
      <w:rPr>
        <w:rFonts w:ascii="Century Gothic" w:eastAsia="Century Gothic" w:hAnsi="Century Gothic" w:cs="Times New Roman"/>
        <w:caps w:val="0"/>
        <w:color w:val="4179B8"/>
      </w:rPr>
      <w:fldChar w:fldCharType="end"/>
    </w:r>
    <w:r w:rsidRPr="00200B77">
      <w:rPr>
        <w:rFonts w:ascii="Century Gothic" w:hAnsi="Century Gothic"/>
      </w:rPr>
      <w:tab/>
    </w:r>
    <w:r w:rsidRPr="00C81AE5">
      <w:rPr>
        <w:rFonts w:ascii="Century Gothic" w:hAnsi="Century Gothic"/>
      </w:rPr>
      <w:fldChar w:fldCharType="begin"/>
    </w:r>
    <w:r w:rsidRPr="00200B77">
      <w:rPr>
        <w:rFonts w:ascii="Century Gothic" w:hAnsi="Century Gothic"/>
      </w:rPr>
      <w:instrText xml:space="preserve"> PAGE   \* MERGEFORMAT </w:instrText>
    </w:r>
    <w:r w:rsidRPr="00C81AE5">
      <w:rPr>
        <w:rFonts w:ascii="Century Gothic" w:hAnsi="Century Gothic"/>
      </w:rPr>
      <w:fldChar w:fldCharType="separate"/>
    </w:r>
    <w:r w:rsidRPr="00C81AE5">
      <w:rPr>
        <w:rFonts w:ascii="Century Gothic" w:hAnsi="Century Gothic"/>
      </w:rPr>
      <w:t>1</w:t>
    </w:r>
    <w:r w:rsidRPr="00C81AE5">
      <w:rPr>
        <w:rFonts w:ascii="Century Gothic" w:hAnsi="Century Gothic"/>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B5CC1" w14:textId="55824C32" w:rsidR="00B357DA" w:rsidRPr="00200B77" w:rsidRDefault="00FD2A56" w:rsidP="00FD2A56">
    <w:pPr>
      <w:pStyle w:val="Footer"/>
    </w:pPr>
    <w:r w:rsidRPr="00200B77">
      <w:rPr>
        <w:rFonts w:ascii="Century Gothic" w:eastAsia="Century Gothic" w:hAnsi="Century Gothic" w:cs="Times New Roman"/>
        <w:caps w:val="0"/>
        <w:color w:val="4179B8"/>
      </w:rPr>
      <w:fldChar w:fldCharType="begin"/>
    </w:r>
    <w:r w:rsidRPr="00200B77">
      <w:rPr>
        <w:rFonts w:ascii="Century Gothic" w:eastAsia="Century Gothic" w:hAnsi="Century Gothic" w:cs="Times New Roman"/>
        <w:caps w:val="0"/>
        <w:color w:val="4179B8"/>
      </w:rPr>
      <w:instrText xml:space="preserve"> STYLEREF  "Heading 1" </w:instrText>
    </w:r>
    <w:r w:rsidRPr="00200B77">
      <w:rPr>
        <w:rFonts w:ascii="Century Gothic" w:eastAsia="Century Gothic" w:hAnsi="Century Gothic" w:cs="Times New Roman"/>
        <w:caps w:val="0"/>
        <w:color w:val="4179B8"/>
      </w:rPr>
      <w:fldChar w:fldCharType="separate"/>
    </w:r>
    <w:r w:rsidR="009A6D54" w:rsidRPr="00C81AE5">
      <w:rPr>
        <w:rFonts w:ascii="Century Gothic" w:eastAsia="Century Gothic" w:hAnsi="Century Gothic" w:cs="Times New Roman"/>
        <w:caps w:val="0"/>
        <w:color w:val="4179B8"/>
      </w:rPr>
      <w:t>CPUC RPS Portal Application</w:t>
    </w:r>
    <w:r w:rsidRPr="00200B77">
      <w:rPr>
        <w:rFonts w:ascii="Century Gothic" w:eastAsia="Century Gothic" w:hAnsi="Century Gothic" w:cs="Times New Roman"/>
        <w:caps w:val="0"/>
        <w:color w:val="4179B8"/>
      </w:rPr>
      <w:fldChar w:fldCharType="end"/>
    </w:r>
    <w:r w:rsidRPr="00200B77">
      <w:rPr>
        <w:rFonts w:ascii="Century Gothic" w:hAnsi="Century Gothic"/>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F7E496" w14:textId="673580E5" w:rsidR="00FD2A56" w:rsidRPr="00200B77" w:rsidRDefault="00FD2A56" w:rsidP="004B1819">
    <w:pPr>
      <w:pStyle w:val="Footer"/>
    </w:pPr>
    <w:r w:rsidRPr="00200B77">
      <w:rPr>
        <w:rFonts w:ascii="Century Gothic" w:eastAsia="Century Gothic" w:hAnsi="Century Gothic" w:cs="Times New Roman"/>
        <w:caps w:val="0"/>
        <w:color w:val="4179B8"/>
      </w:rPr>
      <w:fldChar w:fldCharType="begin"/>
    </w:r>
    <w:r w:rsidRPr="00200B77">
      <w:rPr>
        <w:rFonts w:ascii="Century Gothic" w:eastAsia="Century Gothic" w:hAnsi="Century Gothic" w:cs="Times New Roman"/>
        <w:caps w:val="0"/>
        <w:color w:val="4179B8"/>
      </w:rPr>
      <w:instrText xml:space="preserve"> STYLEREF  "Heading 1" </w:instrText>
    </w:r>
    <w:r w:rsidR="00135D54">
      <w:rPr>
        <w:rFonts w:ascii="Century Gothic" w:eastAsia="Century Gothic" w:hAnsi="Century Gothic" w:cs="Times New Roman"/>
        <w:caps w:val="0"/>
        <w:color w:val="4179B8"/>
      </w:rPr>
      <w:fldChar w:fldCharType="separate"/>
    </w:r>
    <w:r w:rsidR="007B62C7">
      <w:rPr>
        <w:rFonts w:ascii="Century Gothic" w:eastAsia="Century Gothic" w:hAnsi="Century Gothic" w:cs="Times New Roman"/>
        <w:caps w:val="0"/>
        <w:noProof/>
        <w:color w:val="4179B8"/>
      </w:rPr>
      <w:t>Build/Deploy Pipeline</w:t>
    </w:r>
    <w:r w:rsidRPr="00200B77">
      <w:rPr>
        <w:rFonts w:ascii="Century Gothic" w:eastAsia="Century Gothic" w:hAnsi="Century Gothic" w:cs="Times New Roman"/>
        <w:caps w:val="0"/>
        <w:color w:val="4179B8"/>
      </w:rPr>
      <w:fldChar w:fldCharType="end"/>
    </w:r>
    <w:r w:rsidRPr="00200B77">
      <w:rPr>
        <w:rFonts w:ascii="Century Gothic" w:hAnsi="Century Gothic"/>
      </w:rPr>
      <w:tab/>
    </w:r>
    <w:r w:rsidRPr="00200B77">
      <w:rPr>
        <w:rFonts w:ascii="Century Gothic" w:hAnsi="Century Gothic"/>
      </w:rPr>
      <w:fldChar w:fldCharType="begin"/>
    </w:r>
    <w:r w:rsidRPr="00200B77">
      <w:rPr>
        <w:rFonts w:ascii="Century Gothic" w:hAnsi="Century Gothic"/>
      </w:rPr>
      <w:instrText xml:space="preserve"> PAGE  \* Arabic </w:instrText>
    </w:r>
    <w:r w:rsidRPr="00200B77">
      <w:rPr>
        <w:rFonts w:ascii="Century Gothic" w:hAnsi="Century Gothic"/>
      </w:rPr>
      <w:fldChar w:fldCharType="separate"/>
    </w:r>
    <w:r w:rsidRPr="00200B77">
      <w:rPr>
        <w:rFonts w:ascii="Century Gothic" w:hAnsi="Century Gothic"/>
      </w:rPr>
      <w:t>1-1</w:t>
    </w:r>
    <w:r w:rsidRPr="00200B77">
      <w:rPr>
        <w:rFonts w:ascii="Century Gothic" w:hAnsi="Century Gothic"/>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278A49" w14:textId="72B05407" w:rsidR="00D666C1" w:rsidRPr="00200B77" w:rsidRDefault="001D5C13" w:rsidP="004B1819">
    <w:pPr>
      <w:pStyle w:val="Footer"/>
    </w:pPr>
    <w:r>
      <w:rPr>
        <w:rFonts w:ascii="Century Gothic" w:eastAsia="Century Gothic" w:hAnsi="Century Gothic" w:cs="Times New Roman"/>
        <w:caps w:val="0"/>
        <w:color w:val="4179B8"/>
      </w:rPr>
      <w:fldChar w:fldCharType="begin"/>
    </w:r>
    <w:r>
      <w:rPr>
        <w:rFonts w:ascii="Century Gothic" w:eastAsia="Century Gothic" w:hAnsi="Century Gothic" w:cs="Times New Roman"/>
        <w:caps w:val="0"/>
        <w:color w:val="4179B8"/>
      </w:rPr>
      <w:instrText xml:space="preserve"> STYLEREF  "Heading 9" \w </w:instrText>
    </w:r>
    <w:r>
      <w:rPr>
        <w:rFonts w:ascii="Century Gothic" w:eastAsia="Century Gothic" w:hAnsi="Century Gothic" w:cs="Times New Roman"/>
        <w:caps w:val="0"/>
        <w:color w:val="4179B8"/>
      </w:rPr>
      <w:fldChar w:fldCharType="separate"/>
    </w:r>
    <w:r w:rsidR="007B62C7">
      <w:rPr>
        <w:rFonts w:ascii="Century Gothic" w:eastAsia="Century Gothic" w:hAnsi="Century Gothic" w:cs="Times New Roman"/>
        <w:caps w:val="0"/>
        <w:noProof/>
        <w:color w:val="4179B8"/>
      </w:rPr>
      <w:t xml:space="preserve">Appendix A - </w:t>
    </w:r>
    <w:r>
      <w:rPr>
        <w:rFonts w:ascii="Century Gothic" w:eastAsia="Century Gothic" w:hAnsi="Century Gothic" w:cs="Times New Roman"/>
        <w:caps w:val="0"/>
        <w:color w:val="4179B8"/>
      </w:rPr>
      <w:fldChar w:fldCharType="end"/>
    </w:r>
    <w:r w:rsidR="00983BBA">
      <w:rPr>
        <w:rFonts w:ascii="Century Gothic" w:eastAsia="Century Gothic" w:hAnsi="Century Gothic" w:cs="Times New Roman"/>
        <w:caps w:val="0"/>
        <w:color w:val="4179B8"/>
      </w:rPr>
      <w:fldChar w:fldCharType="begin"/>
    </w:r>
    <w:r w:rsidR="00983BBA">
      <w:rPr>
        <w:rFonts w:ascii="Century Gothic" w:eastAsia="Century Gothic" w:hAnsi="Century Gothic" w:cs="Times New Roman"/>
        <w:caps w:val="0"/>
        <w:color w:val="4179B8"/>
      </w:rPr>
      <w:instrText xml:space="preserve"> STYLEREF  "Heading 9" </w:instrText>
    </w:r>
    <w:r w:rsidR="00983BBA">
      <w:rPr>
        <w:rFonts w:ascii="Century Gothic" w:eastAsia="Century Gothic" w:hAnsi="Century Gothic" w:cs="Times New Roman"/>
        <w:caps w:val="0"/>
        <w:color w:val="4179B8"/>
      </w:rPr>
      <w:fldChar w:fldCharType="separate"/>
    </w:r>
    <w:r w:rsidR="007B62C7">
      <w:rPr>
        <w:rFonts w:ascii="Century Gothic" w:eastAsia="Century Gothic" w:hAnsi="Century Gothic" w:cs="Times New Roman"/>
        <w:caps w:val="0"/>
        <w:noProof/>
        <w:color w:val="4179B8"/>
      </w:rPr>
      <w:t>Build/Deploy Services - Terraform</w:t>
    </w:r>
    <w:r w:rsidR="00983BBA">
      <w:rPr>
        <w:rFonts w:ascii="Century Gothic" w:eastAsia="Century Gothic" w:hAnsi="Century Gothic" w:cs="Times New Roman"/>
        <w:caps w:val="0"/>
        <w:color w:val="4179B8"/>
      </w:rPr>
      <w:fldChar w:fldCharType="end"/>
    </w:r>
    <w:r w:rsidR="00D666C1" w:rsidRPr="00200B77">
      <w:rPr>
        <w:rFonts w:ascii="Century Gothic" w:hAnsi="Century Gothic"/>
      </w:rPr>
      <w:tab/>
    </w:r>
    <w:r w:rsidR="00D666C1" w:rsidRPr="00200B77">
      <w:rPr>
        <w:rFonts w:ascii="Century Gothic" w:hAnsi="Century Gothic"/>
      </w:rPr>
      <w:fldChar w:fldCharType="begin"/>
    </w:r>
    <w:r w:rsidR="00D666C1" w:rsidRPr="00200B77">
      <w:rPr>
        <w:rFonts w:ascii="Century Gothic" w:hAnsi="Century Gothic"/>
      </w:rPr>
      <w:instrText xml:space="preserve"> PAGE  \* Arabic </w:instrText>
    </w:r>
    <w:r w:rsidR="00D666C1" w:rsidRPr="00200B77">
      <w:rPr>
        <w:rFonts w:ascii="Century Gothic" w:hAnsi="Century Gothic"/>
      </w:rPr>
      <w:fldChar w:fldCharType="separate"/>
    </w:r>
    <w:r w:rsidR="00D666C1" w:rsidRPr="00200B77">
      <w:rPr>
        <w:rFonts w:ascii="Century Gothic" w:hAnsi="Century Gothic"/>
      </w:rPr>
      <w:t>1-1</w:t>
    </w:r>
    <w:r w:rsidR="00D666C1" w:rsidRPr="00200B77">
      <w:rPr>
        <w:rFonts w:ascii="Century Gothic" w:hAnsi="Century Gothic"/>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BAB2A" w14:textId="41FC3004" w:rsidR="009170C5" w:rsidRPr="00200B77" w:rsidRDefault="008B0663" w:rsidP="004B1819">
    <w:pPr>
      <w:pStyle w:val="Footer"/>
    </w:pPr>
    <w:r>
      <w:rPr>
        <w:rFonts w:ascii="Century Gothic" w:eastAsia="Century Gothic" w:hAnsi="Century Gothic" w:cs="Times New Roman"/>
        <w:caps w:val="0"/>
        <w:color w:val="4179B8"/>
      </w:rPr>
      <w:fldChar w:fldCharType="begin"/>
    </w:r>
    <w:r>
      <w:rPr>
        <w:rFonts w:ascii="Century Gothic" w:eastAsia="Century Gothic" w:hAnsi="Century Gothic" w:cs="Times New Roman"/>
        <w:caps w:val="0"/>
        <w:color w:val="4179B8"/>
      </w:rPr>
      <w:instrText xml:space="preserve"> STYLEREF  "Heading 9" \w </w:instrText>
    </w:r>
    <w:r>
      <w:rPr>
        <w:rFonts w:ascii="Century Gothic" w:eastAsia="Century Gothic" w:hAnsi="Century Gothic" w:cs="Times New Roman"/>
        <w:caps w:val="0"/>
        <w:color w:val="4179B8"/>
      </w:rPr>
      <w:fldChar w:fldCharType="separate"/>
    </w:r>
    <w:r w:rsidR="0077749E">
      <w:rPr>
        <w:rFonts w:ascii="Century Gothic" w:eastAsia="Century Gothic" w:hAnsi="Century Gothic" w:cs="Times New Roman"/>
        <w:caps w:val="0"/>
        <w:noProof/>
        <w:color w:val="4179B8"/>
      </w:rPr>
      <w:t xml:space="preserve">Appendix A - </w:t>
    </w:r>
    <w:r>
      <w:rPr>
        <w:rFonts w:ascii="Century Gothic" w:eastAsia="Century Gothic" w:hAnsi="Century Gothic" w:cs="Times New Roman"/>
        <w:caps w:val="0"/>
        <w:color w:val="4179B8"/>
      </w:rPr>
      <w:fldChar w:fldCharType="end"/>
    </w:r>
    <w:r>
      <w:rPr>
        <w:rFonts w:ascii="Century Gothic" w:eastAsia="Century Gothic" w:hAnsi="Century Gothic" w:cs="Times New Roman"/>
        <w:caps w:val="0"/>
        <w:color w:val="4179B8"/>
      </w:rPr>
      <w:fldChar w:fldCharType="begin"/>
    </w:r>
    <w:r>
      <w:rPr>
        <w:rFonts w:ascii="Century Gothic" w:eastAsia="Century Gothic" w:hAnsi="Century Gothic" w:cs="Times New Roman"/>
        <w:caps w:val="0"/>
        <w:color w:val="4179B8"/>
      </w:rPr>
      <w:instrText xml:space="preserve"> STYLEREF  "Heading 9" </w:instrText>
    </w:r>
    <w:r>
      <w:rPr>
        <w:rFonts w:ascii="Century Gothic" w:eastAsia="Century Gothic" w:hAnsi="Century Gothic" w:cs="Times New Roman"/>
        <w:caps w:val="0"/>
        <w:color w:val="4179B8"/>
      </w:rPr>
      <w:fldChar w:fldCharType="separate"/>
    </w:r>
    <w:r w:rsidR="0077749E">
      <w:rPr>
        <w:rFonts w:ascii="Century Gothic" w:eastAsia="Century Gothic" w:hAnsi="Century Gothic" w:cs="Times New Roman"/>
        <w:caps w:val="0"/>
        <w:noProof/>
        <w:color w:val="4179B8"/>
      </w:rPr>
      <w:t>Sample Buildspec.yml</w:t>
    </w:r>
    <w:r>
      <w:rPr>
        <w:rFonts w:ascii="Century Gothic" w:eastAsia="Century Gothic" w:hAnsi="Century Gothic" w:cs="Times New Roman"/>
        <w:caps w:val="0"/>
        <w:color w:val="4179B8"/>
      </w:rPr>
      <w:fldChar w:fldCharType="end"/>
    </w:r>
    <w:r w:rsidR="009170C5" w:rsidRPr="00200B77">
      <w:rPr>
        <w:rFonts w:ascii="Century Gothic" w:hAnsi="Century Gothic"/>
      </w:rPr>
      <w:tab/>
    </w:r>
    <w:r w:rsidR="009170C5" w:rsidRPr="00200B77">
      <w:rPr>
        <w:rFonts w:ascii="Century Gothic" w:hAnsi="Century Gothic"/>
      </w:rPr>
      <w:fldChar w:fldCharType="begin"/>
    </w:r>
    <w:r w:rsidR="009170C5" w:rsidRPr="00200B77">
      <w:rPr>
        <w:rFonts w:ascii="Century Gothic" w:hAnsi="Century Gothic"/>
      </w:rPr>
      <w:instrText xml:space="preserve"> PAGE  \* Arabic </w:instrText>
    </w:r>
    <w:r w:rsidR="009170C5" w:rsidRPr="00200B77">
      <w:rPr>
        <w:rFonts w:ascii="Century Gothic" w:hAnsi="Century Gothic"/>
      </w:rPr>
      <w:fldChar w:fldCharType="separate"/>
    </w:r>
    <w:r w:rsidR="009170C5" w:rsidRPr="00200B77">
      <w:rPr>
        <w:rFonts w:ascii="Century Gothic" w:hAnsi="Century Gothic"/>
      </w:rPr>
      <w:t>1-1</w:t>
    </w:r>
    <w:r w:rsidR="009170C5" w:rsidRPr="00200B77">
      <w:rPr>
        <w:rFonts w:ascii="Century Gothic" w:hAnsi="Century Gothic"/>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6DE6EC" w14:textId="77777777" w:rsidR="0097577C" w:rsidRPr="00200B77" w:rsidRDefault="0097577C" w:rsidP="00C02478">
      <w:r w:rsidRPr="00200B77">
        <w:separator/>
      </w:r>
    </w:p>
  </w:footnote>
  <w:footnote w:type="continuationSeparator" w:id="0">
    <w:p w14:paraId="2D2C368D" w14:textId="77777777" w:rsidR="0097577C" w:rsidRPr="00200B77" w:rsidRDefault="0097577C" w:rsidP="00C02478">
      <w:r w:rsidRPr="00200B77">
        <w:continuationSeparator/>
      </w:r>
    </w:p>
  </w:footnote>
  <w:footnote w:type="continuationNotice" w:id="1">
    <w:p w14:paraId="66607671" w14:textId="77777777" w:rsidR="0097577C" w:rsidRPr="00200B77" w:rsidRDefault="0097577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0F122" w14:textId="2735316E" w:rsidR="00FD340C" w:rsidRPr="00200B77" w:rsidRDefault="00FD340C" w:rsidP="006A3211">
    <w:r w:rsidRPr="00200B77">
      <w:rPr>
        <w:rFonts w:ascii="Century Gothic" w:eastAsia="Century Gothic" w:hAnsi="Century Gothic" w:cs="Times New Roman"/>
        <w:caps/>
        <w:color w:val="4179B8"/>
        <w:spacing w:val="26"/>
        <w:sz w:val="18"/>
      </w:rPr>
      <w:t xml:space="preserve">RPS Database </w:t>
    </w:r>
    <w:r w:rsidR="000B212D" w:rsidRPr="00200B77">
      <w:rPr>
        <w:rFonts w:ascii="Century Gothic" w:eastAsia="Century Gothic" w:hAnsi="Century Gothic" w:cs="Times New Roman"/>
        <w:caps/>
        <w:color w:val="4179B8"/>
        <w:spacing w:val="26"/>
        <w:sz w:val="18"/>
      </w:rPr>
      <w:t>Operations</w:t>
    </w:r>
    <w:r w:rsidRPr="00200B77">
      <w:rPr>
        <w:rFonts w:ascii="Century Gothic" w:eastAsia="Century Gothic" w:hAnsi="Century Gothic" w:cs="Times New Roman"/>
        <w:caps/>
        <w:color w:val="4179B8"/>
        <w:spacing w:val="26"/>
        <w:sz w:val="18"/>
      </w:rPr>
      <w:t xml:space="preserve">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ABF10" w14:textId="6416C410" w:rsidR="008C6654" w:rsidRPr="00200B77" w:rsidRDefault="006861BF" w:rsidP="006861BF">
    <w:r w:rsidRPr="00200B77">
      <w:rPr>
        <w:rFonts w:ascii="Century Gothic" w:eastAsia="Century Gothic" w:hAnsi="Century Gothic" w:cs="Times New Roman"/>
        <w:caps/>
        <w:color w:val="4179B8"/>
        <w:spacing w:val="26"/>
        <w:sz w:val="18"/>
      </w:rPr>
      <w:t>RPS Database Operations Guide</w:t>
    </w:r>
  </w:p>
</w:hdr>
</file>

<file path=word/intelligence2.xml><?xml version="1.0" encoding="utf-8"?>
<int2:intelligence xmlns:int2="http://schemas.microsoft.com/office/intelligence/2020/intelligence" xmlns:oel="http://schemas.microsoft.com/office/2019/extlst">
  <int2:observations/>
  <int2:intelligenceSettings>
    <int2:extLst>
      <oel:ext uri="74B372B9-2EFF-4315-9A3F-32BA87CA82B1">
        <int2:goals int2:version="1" int2:formality="1"/>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B2C367A"/>
    <w:lvl w:ilvl="0">
      <w:start w:val="1"/>
      <w:numFmt w:val="lowerLetter"/>
      <w:pStyle w:val="ListNumber5"/>
      <w:lvlText w:val="(%1)"/>
      <w:lvlJc w:val="left"/>
      <w:pPr>
        <w:tabs>
          <w:tab w:val="num" w:pos="1800"/>
        </w:tabs>
        <w:ind w:left="1800" w:hanging="360"/>
      </w:pPr>
      <w:rPr>
        <w:rFonts w:hint="default"/>
      </w:rPr>
    </w:lvl>
  </w:abstractNum>
  <w:abstractNum w:abstractNumId="1" w15:restartNumberingAfterBreak="0">
    <w:nsid w:val="FFFFFF7D"/>
    <w:multiLevelType w:val="singleLevel"/>
    <w:tmpl w:val="C360B878"/>
    <w:lvl w:ilvl="0">
      <w:start w:val="1"/>
      <w:numFmt w:val="decimal"/>
      <w:pStyle w:val="ListNumber4"/>
      <w:lvlText w:val="(%1)"/>
      <w:lvlJc w:val="left"/>
      <w:pPr>
        <w:tabs>
          <w:tab w:val="num" w:pos="1440"/>
        </w:tabs>
        <w:ind w:left="1440" w:hanging="360"/>
      </w:pPr>
      <w:rPr>
        <w:rFonts w:hint="default"/>
      </w:rPr>
    </w:lvl>
  </w:abstractNum>
  <w:abstractNum w:abstractNumId="2" w15:restartNumberingAfterBreak="0">
    <w:nsid w:val="FFFFFF80"/>
    <w:multiLevelType w:val="singleLevel"/>
    <w:tmpl w:val="67B28A3C"/>
    <w:lvl w:ilvl="0">
      <w:start w:val="1"/>
      <w:numFmt w:val="bullet"/>
      <w:pStyle w:val="ListBullet5"/>
      <w:lvlText w:val=""/>
      <w:lvlJc w:val="left"/>
      <w:pPr>
        <w:ind w:left="1584" w:hanging="360"/>
      </w:pPr>
      <w:rPr>
        <w:rFonts w:ascii="Wingdings" w:hAnsi="Wingdings" w:cs="Wingdings" w:hint="default"/>
      </w:rPr>
    </w:lvl>
  </w:abstractNum>
  <w:abstractNum w:abstractNumId="3" w15:restartNumberingAfterBreak="0">
    <w:nsid w:val="FFFFFF81"/>
    <w:multiLevelType w:val="singleLevel"/>
    <w:tmpl w:val="0C5ED79A"/>
    <w:lvl w:ilvl="0">
      <w:start w:val="1"/>
      <w:numFmt w:val="bullet"/>
      <w:pStyle w:val="ListBullet4"/>
      <w:lvlText w:val=""/>
      <w:lvlJc w:val="left"/>
      <w:pPr>
        <w:ind w:left="1440" w:hanging="360"/>
      </w:pPr>
      <w:rPr>
        <w:rFonts w:ascii="Wingdings" w:hAnsi="Wingdings" w:hint="default"/>
      </w:rPr>
    </w:lvl>
  </w:abstractNum>
  <w:abstractNum w:abstractNumId="4" w15:restartNumberingAfterBreak="0">
    <w:nsid w:val="FFFFFF82"/>
    <w:multiLevelType w:val="singleLevel"/>
    <w:tmpl w:val="4EC0A9F2"/>
    <w:lvl w:ilvl="0">
      <w:start w:val="1"/>
      <w:numFmt w:val="bullet"/>
      <w:pStyle w:val="ListBullet3"/>
      <w:lvlText w:val=""/>
      <w:lvlJc w:val="left"/>
      <w:pPr>
        <w:tabs>
          <w:tab w:val="num" w:pos="1080"/>
        </w:tabs>
        <w:ind w:left="1080" w:hanging="360"/>
      </w:pPr>
      <w:rPr>
        <w:rFonts w:ascii="Symbol" w:hAnsi="Symbol" w:hint="default"/>
      </w:rPr>
    </w:lvl>
  </w:abstractNum>
  <w:abstractNum w:abstractNumId="5" w15:restartNumberingAfterBreak="0">
    <w:nsid w:val="FFFFFF83"/>
    <w:multiLevelType w:val="singleLevel"/>
    <w:tmpl w:val="2CBEC136"/>
    <w:lvl w:ilvl="0">
      <w:start w:val="1"/>
      <w:numFmt w:val="bullet"/>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E4D457C0"/>
    <w:lvl w:ilvl="0">
      <w:start w:val="1"/>
      <w:numFmt w:val="decimal"/>
      <w:pStyle w:val="ListNumber"/>
      <w:lvlText w:val="%1."/>
      <w:lvlJc w:val="left"/>
      <w:pPr>
        <w:tabs>
          <w:tab w:val="num" w:pos="360"/>
        </w:tabs>
        <w:ind w:left="360" w:hanging="360"/>
      </w:pPr>
    </w:lvl>
  </w:abstractNum>
  <w:abstractNum w:abstractNumId="7" w15:restartNumberingAfterBreak="0">
    <w:nsid w:val="FFFFFF89"/>
    <w:multiLevelType w:val="singleLevel"/>
    <w:tmpl w:val="CC1492D8"/>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0000A991"/>
    <w:multiLevelType w:val="multilevel"/>
    <w:tmpl w:val="C7E63A34"/>
    <w:lvl w:ilvl="0">
      <w:numFmt w:val="bullet"/>
      <w:lvlText w:val=""/>
      <w:lvlJc w:val="left"/>
      <w:pPr>
        <w:ind w:left="720" w:hanging="360"/>
      </w:pPr>
      <w:rPr>
        <w:rFonts w:ascii="Symbol" w:hAnsi="Symbol" w:cs="Symbol" w:hint="default"/>
      </w:rPr>
    </w:lvl>
    <w:lvl w:ilvl="1">
      <w:numFmt w:val="bullet"/>
      <w:pStyle w:val="ListBullet2"/>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 w15:restartNumberingAfterBreak="0">
    <w:nsid w:val="045D15FC"/>
    <w:multiLevelType w:val="hybridMultilevel"/>
    <w:tmpl w:val="CA6C4B4E"/>
    <w:lvl w:ilvl="0" w:tplc="3C9A2F46">
      <w:numFmt w:val="bullet"/>
      <w:pStyle w:val="ListParagraph"/>
      <w:lvlText w:val="-"/>
      <w:lvlJc w:val="left"/>
      <w:pPr>
        <w:ind w:left="1080" w:hanging="360"/>
      </w:pPr>
      <w:rPr>
        <w:rFonts w:ascii="Garamond" w:eastAsiaTheme="minorHAnsi" w:hAnsi="Garamond" w:cstheme="maj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7FE5A79"/>
    <w:multiLevelType w:val="multilevel"/>
    <w:tmpl w:val="23FE2CBA"/>
    <w:lvl w:ilvl="0">
      <w:start w:val="1"/>
      <w:numFmt w:val="decimal"/>
      <w:pStyle w:val="ListNumber"/>
      <w:lvlText w:val="%1."/>
      <w:lvlJc w:val="left"/>
      <w:pPr>
        <w:ind w:left="720" w:hanging="360"/>
      </w:pPr>
      <w:rPr>
        <w:rFonts w:hint="default"/>
      </w:rPr>
    </w:lvl>
    <w:lvl w:ilvl="1">
      <w:start w:val="1"/>
      <w:numFmt w:val="lowerLetter"/>
      <w:pStyle w:val="ListNumber2"/>
      <w:lvlText w:val="%2."/>
      <w:lvlJc w:val="left"/>
      <w:pPr>
        <w:ind w:left="1080" w:hanging="360"/>
      </w:pPr>
      <w:rPr>
        <w:rFonts w:hint="default"/>
      </w:rPr>
    </w:lvl>
    <w:lvl w:ilvl="2">
      <w:start w:val="1"/>
      <w:numFmt w:val="lowerRoman"/>
      <w:pStyle w:val="ListNumber3"/>
      <w:lvlText w:val="%3."/>
      <w:lvlJc w:val="left"/>
      <w:pPr>
        <w:ind w:left="144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08DD24A1"/>
    <w:multiLevelType w:val="hybridMultilevel"/>
    <w:tmpl w:val="FD3ED19C"/>
    <w:lvl w:ilvl="0" w:tplc="306C27D4">
      <w:numFmt w:val="bullet"/>
      <w:lvlText w:val="-"/>
      <w:lvlJc w:val="left"/>
      <w:pPr>
        <w:ind w:left="720" w:hanging="360"/>
      </w:pPr>
      <w:rPr>
        <w:rFonts w:ascii="Garamond" w:eastAsiaTheme="minorHAnsi" w:hAnsi="Garamond"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BA4B9C"/>
    <w:multiLevelType w:val="multilevel"/>
    <w:tmpl w:val="04090025"/>
    <w:styleLink w:val="CurrentList3"/>
    <w:lvl w:ilvl="0">
      <w:start w:val="1"/>
      <w:numFmt w:val="decimal"/>
      <w:lvlText w:val="%1"/>
      <w:lvlJc w:val="left"/>
      <w:pPr>
        <w:ind w:left="106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1B0304C2"/>
    <w:multiLevelType w:val="multilevel"/>
    <w:tmpl w:val="C91A7A4E"/>
    <w:lvl w:ilvl="0">
      <w:start w:val="1"/>
      <w:numFmt w:val="bullet"/>
      <w:pStyle w:val="ListBullet"/>
      <w:lvlText w:val=""/>
      <w:lvlJc w:val="left"/>
      <w:pPr>
        <w:tabs>
          <w:tab w:val="num" w:pos="720"/>
        </w:tabs>
        <w:ind w:left="360" w:hanging="360"/>
      </w:pPr>
      <w:rPr>
        <w:rFonts w:ascii="Symbol" w:hAnsi="Symbol" w:hint="default"/>
      </w:rPr>
    </w:lvl>
    <w:lvl w:ilvl="1">
      <w:start w:val="1"/>
      <w:numFmt w:val="bullet"/>
      <w:lvlText w:val="◦"/>
      <w:lvlJc w:val="left"/>
      <w:pPr>
        <w:ind w:left="720" w:hanging="360"/>
      </w:pPr>
      <w:rPr>
        <w:rFonts w:ascii="Courier New" w:hAnsi="Courier New" w:hint="default"/>
        <w:color w:val="000000" w:themeColor="text1"/>
        <w:position w:val="0"/>
      </w:rPr>
    </w:lvl>
    <w:lvl w:ilvl="2">
      <w:start w:val="1"/>
      <w:numFmt w:val="bullet"/>
      <w:pStyle w:val="ListBullet3"/>
      <w:lvlText w:val=""/>
      <w:lvlJc w:val="left"/>
      <w:pPr>
        <w:ind w:left="360" w:firstLine="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DEC19E7"/>
    <w:multiLevelType w:val="multilevel"/>
    <w:tmpl w:val="04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5045110"/>
    <w:multiLevelType w:val="multilevel"/>
    <w:tmpl w:val="04090025"/>
    <w:styleLink w:val="CurrentList4"/>
    <w:lvl w:ilvl="0">
      <w:start w:val="1"/>
      <w:numFmt w:val="decimal"/>
      <w:lvlText w:val="%1"/>
      <w:lvlJc w:val="left"/>
      <w:pPr>
        <w:ind w:left="106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25420717"/>
    <w:multiLevelType w:val="multilevel"/>
    <w:tmpl w:val="A232E79E"/>
    <w:styleLink w:val="1ai"/>
    <w:lvl w:ilvl="0">
      <w:start w:val="1"/>
      <w:numFmt w:val="upperLetter"/>
      <w:pStyle w:val="Appendix"/>
      <w:lvlText w:val="Appendix %1 -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66F3D0B"/>
    <w:multiLevelType w:val="hybridMultilevel"/>
    <w:tmpl w:val="32B4A2AE"/>
    <w:lvl w:ilvl="0" w:tplc="306C27D4">
      <w:numFmt w:val="bullet"/>
      <w:lvlText w:val="-"/>
      <w:lvlJc w:val="left"/>
      <w:pPr>
        <w:ind w:left="720" w:hanging="360"/>
      </w:pPr>
      <w:rPr>
        <w:rFonts w:ascii="Garamond" w:eastAsiaTheme="minorHAnsi" w:hAnsi="Garamond"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1B6626"/>
    <w:multiLevelType w:val="hybridMultilevel"/>
    <w:tmpl w:val="FB2098CC"/>
    <w:lvl w:ilvl="0" w:tplc="306C27D4">
      <w:numFmt w:val="bullet"/>
      <w:lvlText w:val="-"/>
      <w:lvlJc w:val="left"/>
      <w:pPr>
        <w:ind w:left="720" w:hanging="360"/>
      </w:pPr>
      <w:rPr>
        <w:rFonts w:ascii="Garamond" w:eastAsiaTheme="minorHAnsi" w:hAnsi="Garamond"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E97132"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FAA543A"/>
    <w:multiLevelType w:val="hybridMultilevel"/>
    <w:tmpl w:val="07B4C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7251D0"/>
    <w:multiLevelType w:val="multilevel"/>
    <w:tmpl w:val="C5803C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33465DF"/>
    <w:multiLevelType w:val="multilevel"/>
    <w:tmpl w:val="62689A90"/>
    <w:styleLink w:val="CurrentList8"/>
    <w:lvl w:ilvl="0">
      <w:start w:val="1"/>
      <w:numFmt w:val="decimal"/>
      <w:lvlText w:val="%1."/>
      <w:lvlJc w:val="left"/>
      <w:pPr>
        <w:ind w:left="1080" w:hanging="360"/>
      </w:pPr>
      <w:rPr>
        <w:b w:val="0"/>
        <w:bCs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7EC65E3"/>
    <w:multiLevelType w:val="multilevel"/>
    <w:tmpl w:val="40C2DEDE"/>
    <w:styleLink w:val="CurrentList9"/>
    <w:lvl w:ilvl="0">
      <w:start w:val="1"/>
      <w:numFmt w:val="decimal"/>
      <w:lvlText w:val="%1)"/>
      <w:lvlJc w:val="left"/>
      <w:pPr>
        <w:tabs>
          <w:tab w:val="num" w:pos="360"/>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B2D3949"/>
    <w:multiLevelType w:val="multilevel"/>
    <w:tmpl w:val="985EEEEE"/>
    <w:lvl w:ilvl="0">
      <w:start w:val="1"/>
      <w:numFmt w:val="decimal"/>
      <w:pStyle w:val="Heading1"/>
      <w:lvlText w:val="%1."/>
      <w:lvlJc w:val="left"/>
      <w:pPr>
        <w:tabs>
          <w:tab w:val="num" w:pos="576"/>
        </w:tabs>
        <w:ind w:left="576" w:hanging="576"/>
      </w:pPr>
      <w:rPr>
        <w:rFonts w:ascii="Garamond" w:hAnsi="Garamond" w:hint="default"/>
        <w:b/>
        <w:bCs w:val="0"/>
        <w:i w:val="0"/>
        <w:caps w:val="0"/>
        <w:strike w:val="0"/>
        <w:dstrike w:val="0"/>
        <w:vanish w:val="0"/>
        <w:color w:val="0E2841"/>
        <w:sz w:val="60"/>
        <w:vertAlign w:val="baseline"/>
      </w:rPr>
    </w:lvl>
    <w:lvl w:ilvl="1">
      <w:start w:val="1"/>
      <w:numFmt w:val="decimal"/>
      <w:pStyle w:val="Heading2"/>
      <w:lvlText w:val="%1.%2"/>
      <w:lvlJc w:val="left"/>
      <w:pPr>
        <w:tabs>
          <w:tab w:val="num" w:pos="576"/>
        </w:tabs>
        <w:ind w:left="576" w:hanging="576"/>
      </w:pPr>
      <w:rPr>
        <w:rFonts w:ascii="Century Gothic" w:hAnsi="Century Gothic" w:hint="default"/>
        <w:b/>
        <w:i w:val="0"/>
        <w:caps w:val="0"/>
        <w:strike w:val="0"/>
        <w:dstrike w:val="0"/>
        <w:vanish w:val="0"/>
        <w:color w:val="000000" w:themeColor="text1"/>
        <w:sz w:val="32"/>
        <w:vertAlign w:val="baseline"/>
      </w:rPr>
    </w:lvl>
    <w:lvl w:ilvl="2">
      <w:start w:val="1"/>
      <w:numFmt w:val="decimal"/>
      <w:pStyle w:val="Heading3"/>
      <w:lvlText w:val="%1.%2.%3"/>
      <w:lvlJc w:val="left"/>
      <w:pPr>
        <w:tabs>
          <w:tab w:val="num" w:pos="720"/>
        </w:tabs>
        <w:ind w:left="720" w:hanging="720"/>
      </w:pPr>
      <w:rPr>
        <w:rFonts w:ascii="Garamond" w:hAnsi="Garamond" w:hint="default"/>
        <w:b/>
        <w:i w:val="0"/>
        <w:caps w:val="0"/>
        <w:strike w:val="0"/>
        <w:dstrike w:val="0"/>
        <w:vanish w:val="0"/>
        <w:color w:val="0E2841"/>
        <w:sz w:val="32"/>
        <w:vertAlign w:val="baseline"/>
      </w:rPr>
    </w:lvl>
    <w:lvl w:ilvl="3">
      <w:start w:val="1"/>
      <w:numFmt w:val="decimal"/>
      <w:pStyle w:val="Heading4"/>
      <w:lvlText w:val="%1.%2.%3.%4"/>
      <w:lvlJc w:val="left"/>
      <w:pPr>
        <w:ind w:left="792" w:hanging="792"/>
      </w:pPr>
      <w:rPr>
        <w:rFonts w:ascii="Garamond" w:hAnsi="Garamond" w:hint="default"/>
        <w:b/>
        <w:i w:val="0"/>
        <w:caps w:val="0"/>
        <w:strike w:val="0"/>
        <w:dstrike w:val="0"/>
        <w:vanish w:val="0"/>
        <w:color w:val="000000" w:themeColor="text1"/>
        <w:sz w:val="24"/>
        <w:vertAlign w:val="baseline"/>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25" w15:restartNumberingAfterBreak="0">
    <w:nsid w:val="621F0FFE"/>
    <w:multiLevelType w:val="hybridMultilevel"/>
    <w:tmpl w:val="6F5EC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891CF3"/>
    <w:multiLevelType w:val="multilevel"/>
    <w:tmpl w:val="04090025"/>
    <w:styleLink w:val="CurrentList2"/>
    <w:lvl w:ilvl="0">
      <w:start w:val="1"/>
      <w:numFmt w:val="decimal"/>
      <w:lvlText w:val="%1"/>
      <w:lvlJc w:val="left"/>
      <w:pPr>
        <w:ind w:left="106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D8960E7"/>
    <w:multiLevelType w:val="multilevel"/>
    <w:tmpl w:val="B0FEB220"/>
    <w:styleLink w:val="CurrentList6"/>
    <w:lvl w:ilvl="0">
      <w:start w:val="1"/>
      <w:numFmt w:val="decimal"/>
      <w:lvlText w:val="%1)"/>
      <w:lvlJc w:val="left"/>
      <w:pPr>
        <w:tabs>
          <w:tab w:val="num" w:pos="720"/>
        </w:tabs>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8" w15:restartNumberingAfterBreak="0">
    <w:nsid w:val="6FD92B53"/>
    <w:multiLevelType w:val="hybridMultilevel"/>
    <w:tmpl w:val="35A09422"/>
    <w:lvl w:ilvl="0" w:tplc="74A2F9B8">
      <w:start w:val="1"/>
      <w:numFmt w:val="bullet"/>
      <w:pStyle w:val="Table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700458"/>
    <w:multiLevelType w:val="multilevel"/>
    <w:tmpl w:val="F99C72D2"/>
    <w:styleLink w:val="CurrentList7"/>
    <w:lvl w:ilvl="0">
      <w:start w:val="1"/>
      <w:numFmt w:val="decimal"/>
      <w:lvlText w:val="%1."/>
      <w:lvlJc w:val="left"/>
      <w:pPr>
        <w:ind w:left="360" w:hanging="360"/>
      </w:pPr>
      <w:rPr>
        <w:rFonts w:hint="default"/>
        <w:b w:val="0"/>
        <w:bCs w:val="0"/>
      </w:rPr>
    </w:lvl>
    <w:lvl w:ilvl="1">
      <w:start w:val="1"/>
      <w:numFmt w:val="decimal"/>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77D6295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7EE4522"/>
    <w:multiLevelType w:val="multilevel"/>
    <w:tmpl w:val="2910A39C"/>
    <w:styleLink w:val="CPUCbullets"/>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Century Gothic (Body)" w:hAnsi="Century Gothic (Body)"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B617D9A"/>
    <w:multiLevelType w:val="hybridMultilevel"/>
    <w:tmpl w:val="6DA23E3A"/>
    <w:lvl w:ilvl="0" w:tplc="BFC8D4C6">
      <w:numFmt w:val="bullet"/>
      <w:lvlText w:val="-"/>
      <w:lvlJc w:val="left"/>
      <w:pPr>
        <w:ind w:left="1080" w:hanging="360"/>
      </w:pPr>
      <w:rPr>
        <w:rFonts w:ascii="Garamond" w:eastAsiaTheme="minorHAnsi" w:hAnsi="Garamond" w:cstheme="maj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F330DC8"/>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548835808">
    <w:abstractNumId w:val="30"/>
  </w:num>
  <w:num w:numId="2" w16cid:durableId="2000384747">
    <w:abstractNumId w:val="16"/>
  </w:num>
  <w:num w:numId="3" w16cid:durableId="1716199402">
    <w:abstractNumId w:val="31"/>
  </w:num>
  <w:num w:numId="4" w16cid:durableId="87191896">
    <w:abstractNumId w:val="33"/>
  </w:num>
  <w:num w:numId="5" w16cid:durableId="424302983">
    <w:abstractNumId w:val="26"/>
  </w:num>
  <w:num w:numId="6" w16cid:durableId="1685394949">
    <w:abstractNumId w:val="12"/>
  </w:num>
  <w:num w:numId="7" w16cid:durableId="68045306">
    <w:abstractNumId w:val="15"/>
  </w:num>
  <w:num w:numId="8" w16cid:durableId="1259634275">
    <w:abstractNumId w:val="14"/>
  </w:num>
  <w:num w:numId="9" w16cid:durableId="1979996366">
    <w:abstractNumId w:val="27"/>
  </w:num>
  <w:num w:numId="10" w16cid:durableId="389038651">
    <w:abstractNumId w:val="23"/>
  </w:num>
  <w:num w:numId="11" w16cid:durableId="322510734">
    <w:abstractNumId w:val="13"/>
  </w:num>
  <w:num w:numId="12" w16cid:durableId="1297177918">
    <w:abstractNumId w:val="3"/>
  </w:num>
  <w:num w:numId="13" w16cid:durableId="1474522332">
    <w:abstractNumId w:val="2"/>
  </w:num>
  <w:num w:numId="14" w16cid:durableId="1595896836">
    <w:abstractNumId w:val="1"/>
  </w:num>
  <w:num w:numId="15" w16cid:durableId="364477701">
    <w:abstractNumId w:val="0"/>
  </w:num>
  <w:num w:numId="16" w16cid:durableId="1912033691">
    <w:abstractNumId w:val="19"/>
  </w:num>
  <w:num w:numId="17" w16cid:durableId="1798840337">
    <w:abstractNumId w:val="28"/>
  </w:num>
  <w:num w:numId="18" w16cid:durableId="1419911779">
    <w:abstractNumId w:val="29"/>
  </w:num>
  <w:num w:numId="19" w16cid:durableId="1717779847">
    <w:abstractNumId w:val="22"/>
  </w:num>
  <w:num w:numId="20" w16cid:durableId="566919129">
    <w:abstractNumId w:val="24"/>
  </w:num>
  <w:num w:numId="21" w16cid:durableId="1785539577">
    <w:abstractNumId w:val="10"/>
  </w:num>
  <w:num w:numId="22" w16cid:durableId="843860672">
    <w:abstractNumId w:val="21"/>
  </w:num>
  <w:num w:numId="23" w16cid:durableId="889393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05075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3328305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2982063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4376815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833536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22149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7283339">
    <w:abstractNumId w:val="8"/>
  </w:num>
  <w:num w:numId="31" w16cid:durableId="2003308578">
    <w:abstractNumId w:val="6"/>
  </w:num>
  <w:num w:numId="32" w16cid:durableId="19224511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90093036">
    <w:abstractNumId w:val="6"/>
  </w:num>
  <w:num w:numId="34" w16cid:durableId="196214799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323826861">
    <w:abstractNumId w:val="6"/>
  </w:num>
  <w:num w:numId="36" w16cid:durableId="15844105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440879748">
    <w:abstractNumId w:val="6"/>
  </w:num>
  <w:num w:numId="38" w16cid:durableId="434909232">
    <w:abstractNumId w:val="10"/>
  </w:num>
  <w:num w:numId="39" w16cid:durableId="127960906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8896836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99348287">
    <w:abstractNumId w:val="13"/>
    <w:lvlOverride w:ilvl="0">
      <w:lvl w:ilvl="0">
        <w:start w:val="1"/>
        <w:numFmt w:val="bullet"/>
        <w:pStyle w:val="ListBullet"/>
        <w:lvlText w:val=""/>
        <w:lvlJc w:val="left"/>
        <w:pPr>
          <w:tabs>
            <w:tab w:val="num" w:pos="720"/>
          </w:tabs>
          <w:ind w:left="720" w:hanging="360"/>
        </w:pPr>
        <w:rPr>
          <w:rFonts w:ascii="Symbol" w:hAnsi="Symbol" w:hint="default"/>
        </w:rPr>
      </w:lvl>
    </w:lvlOverride>
    <w:lvlOverride w:ilvl="1">
      <w:lvl w:ilvl="1">
        <w:start w:val="1"/>
        <w:numFmt w:val="bullet"/>
        <w:lvlText w:val="◦"/>
        <w:lvlJc w:val="left"/>
        <w:pPr>
          <w:ind w:left="1080" w:hanging="360"/>
        </w:pPr>
        <w:rPr>
          <w:rFonts w:ascii="Courier New" w:hAnsi="Courier New" w:hint="default"/>
          <w:color w:val="000000" w:themeColor="text1"/>
          <w:position w:val="0"/>
        </w:rPr>
      </w:lvl>
    </w:lvlOverride>
    <w:lvlOverride w:ilvl="2">
      <w:lvl w:ilvl="2">
        <w:start w:val="1"/>
        <w:numFmt w:val="bullet"/>
        <w:pStyle w:val="ListBullet3"/>
        <w:lvlText w:val=""/>
        <w:lvlJc w:val="left"/>
        <w:pPr>
          <w:ind w:left="1440" w:hanging="360"/>
        </w:pPr>
        <w:rPr>
          <w:rFonts w:ascii="Wingdings" w:hAnsi="Wingdings" w:hint="default"/>
        </w:rPr>
      </w:lvl>
    </w:lvlOverride>
    <w:lvlOverride w:ilvl="3">
      <w:lvl w:ilvl="3">
        <w:start w:val="1"/>
        <w:numFmt w:val="bullet"/>
        <w:lvlText w:val=""/>
        <w:lvlJc w:val="left"/>
        <w:pPr>
          <w:tabs>
            <w:tab w:val="num" w:pos="1440"/>
          </w:tabs>
          <w:ind w:left="1440" w:hanging="360"/>
        </w:pPr>
        <w:rPr>
          <w:rFonts w:ascii="Symbol" w:hAnsi="Symbol" w:hint="default"/>
        </w:rPr>
      </w:lvl>
    </w:lvlOverride>
    <w:lvlOverride w:ilvl="4">
      <w:lvl w:ilvl="4">
        <w:start w:val="1"/>
        <w:numFmt w:val="bullet"/>
        <w:lvlText w:val="o"/>
        <w:lvlJc w:val="left"/>
        <w:pPr>
          <w:ind w:left="3600" w:hanging="360"/>
        </w:pPr>
        <w:rPr>
          <w:rFonts w:ascii="Courier New" w:hAnsi="Courier New" w:hint="default"/>
        </w:rPr>
      </w:lvl>
    </w:lvlOverride>
    <w:lvlOverride w:ilvl="5">
      <w:lvl w:ilvl="5">
        <w:start w:val="1"/>
        <w:numFmt w:val="bullet"/>
        <w:lvlText w:val=""/>
        <w:lvlJc w:val="left"/>
        <w:pPr>
          <w:ind w:left="4320" w:hanging="360"/>
        </w:pPr>
        <w:rPr>
          <w:rFonts w:ascii="Wingdings" w:hAnsi="Wingdings" w:hint="default"/>
        </w:rPr>
      </w:lvl>
    </w:lvlOverride>
    <w:lvlOverride w:ilvl="6">
      <w:lvl w:ilvl="6">
        <w:start w:val="1"/>
        <w:numFmt w:val="bullet"/>
        <w:lvlText w:val=""/>
        <w:lvlJc w:val="left"/>
        <w:pPr>
          <w:ind w:left="5040" w:hanging="360"/>
        </w:pPr>
        <w:rPr>
          <w:rFonts w:ascii="Symbol" w:hAnsi="Symbol" w:hint="default"/>
        </w:rPr>
      </w:lvl>
    </w:lvlOverride>
    <w:lvlOverride w:ilvl="7">
      <w:lvl w:ilvl="7">
        <w:start w:val="1"/>
        <w:numFmt w:val="bullet"/>
        <w:lvlText w:val="o"/>
        <w:lvlJc w:val="left"/>
        <w:pPr>
          <w:ind w:left="5760" w:hanging="360"/>
        </w:pPr>
        <w:rPr>
          <w:rFonts w:ascii="Courier New" w:hAnsi="Courier New" w:hint="default"/>
        </w:rPr>
      </w:lvl>
    </w:lvlOverride>
    <w:lvlOverride w:ilvl="8">
      <w:lvl w:ilvl="8">
        <w:start w:val="1"/>
        <w:numFmt w:val="bullet"/>
        <w:lvlText w:val=""/>
        <w:lvlJc w:val="left"/>
        <w:pPr>
          <w:ind w:left="6480" w:hanging="360"/>
        </w:pPr>
        <w:rPr>
          <w:rFonts w:ascii="Wingdings" w:hAnsi="Wingdings" w:hint="default"/>
        </w:rPr>
      </w:lvl>
    </w:lvlOverride>
  </w:num>
  <w:num w:numId="42" w16cid:durableId="503472539">
    <w:abstractNumId w:val="6"/>
  </w:num>
  <w:num w:numId="43" w16cid:durableId="98219435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51931296">
    <w:abstractNumId w:val="7"/>
  </w:num>
  <w:num w:numId="45" w16cid:durableId="2097507162">
    <w:abstractNumId w:val="16"/>
  </w:num>
  <w:num w:numId="46" w16cid:durableId="123888867">
    <w:abstractNumId w:val="5"/>
  </w:num>
  <w:num w:numId="47" w16cid:durableId="688070848">
    <w:abstractNumId w:val="20"/>
  </w:num>
  <w:num w:numId="48" w16cid:durableId="1831823060">
    <w:abstractNumId w:val="9"/>
  </w:num>
  <w:num w:numId="49" w16cid:durableId="630282809">
    <w:abstractNumId w:val="11"/>
  </w:num>
  <w:num w:numId="50" w16cid:durableId="1264993327">
    <w:abstractNumId w:val="32"/>
  </w:num>
  <w:num w:numId="51" w16cid:durableId="1315523707">
    <w:abstractNumId w:val="25"/>
  </w:num>
  <w:num w:numId="52" w16cid:durableId="1623999352">
    <w:abstractNumId w:val="17"/>
  </w:num>
  <w:num w:numId="53" w16cid:durableId="1701321103">
    <w:abstractNumId w:val="18"/>
  </w:num>
  <w:num w:numId="54" w16cid:durableId="1323704223">
    <w:abstractNumId w:val="4"/>
  </w:num>
  <w:num w:numId="55" w16cid:durableId="1276059371">
    <w:abstractNumId w:val="6"/>
    <w:lvlOverride w:ilvl="0">
      <w:startOverride w:val="1"/>
    </w:lvlOverride>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0" w:nlCheck="1" w:checkStyle="0"/>
  <w:activeWritingStyle w:appName="MSWord" w:lang="pt-BR" w:vendorID="64" w:dllVersion="0" w:nlCheck="1" w:checkStyle="0"/>
  <w:activeWritingStyle w:appName="MSWord" w:lang="en-AU" w:vendorID="64" w:dllVersion="0" w:nlCheck="1" w:checkStyle="0"/>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4F49AF3"/>
    <w:rsid w:val="0000006C"/>
    <w:rsid w:val="000003DA"/>
    <w:rsid w:val="000007DC"/>
    <w:rsid w:val="0000098B"/>
    <w:rsid w:val="00000CC8"/>
    <w:rsid w:val="00001686"/>
    <w:rsid w:val="00002199"/>
    <w:rsid w:val="000021DC"/>
    <w:rsid w:val="000021F1"/>
    <w:rsid w:val="00002433"/>
    <w:rsid w:val="00002469"/>
    <w:rsid w:val="000024BD"/>
    <w:rsid w:val="00002558"/>
    <w:rsid w:val="000026D4"/>
    <w:rsid w:val="000027B1"/>
    <w:rsid w:val="00002C2D"/>
    <w:rsid w:val="00003348"/>
    <w:rsid w:val="000033D2"/>
    <w:rsid w:val="0000376D"/>
    <w:rsid w:val="00003873"/>
    <w:rsid w:val="000038AC"/>
    <w:rsid w:val="00003ED8"/>
    <w:rsid w:val="000040CB"/>
    <w:rsid w:val="0000436D"/>
    <w:rsid w:val="000043AE"/>
    <w:rsid w:val="00004DA3"/>
    <w:rsid w:val="00005027"/>
    <w:rsid w:val="00006049"/>
    <w:rsid w:val="00006D22"/>
    <w:rsid w:val="0000706F"/>
    <w:rsid w:val="0000714C"/>
    <w:rsid w:val="000071EF"/>
    <w:rsid w:val="0000723E"/>
    <w:rsid w:val="0000744E"/>
    <w:rsid w:val="00007D4A"/>
    <w:rsid w:val="00007E2A"/>
    <w:rsid w:val="00010114"/>
    <w:rsid w:val="000104BE"/>
    <w:rsid w:val="000106A4"/>
    <w:rsid w:val="000108F5"/>
    <w:rsid w:val="00010E7B"/>
    <w:rsid w:val="00011123"/>
    <w:rsid w:val="00011205"/>
    <w:rsid w:val="000113D4"/>
    <w:rsid w:val="000114C1"/>
    <w:rsid w:val="000118DF"/>
    <w:rsid w:val="00011906"/>
    <w:rsid w:val="00011D16"/>
    <w:rsid w:val="00012A11"/>
    <w:rsid w:val="00012B18"/>
    <w:rsid w:val="00012B97"/>
    <w:rsid w:val="00012BFE"/>
    <w:rsid w:val="00012CB7"/>
    <w:rsid w:val="00012E12"/>
    <w:rsid w:val="000132A9"/>
    <w:rsid w:val="00013350"/>
    <w:rsid w:val="00014322"/>
    <w:rsid w:val="00015053"/>
    <w:rsid w:val="00015334"/>
    <w:rsid w:val="00015579"/>
    <w:rsid w:val="0001562D"/>
    <w:rsid w:val="00015975"/>
    <w:rsid w:val="000159D1"/>
    <w:rsid w:val="000160C0"/>
    <w:rsid w:val="000161C9"/>
    <w:rsid w:val="000165D9"/>
    <w:rsid w:val="00016899"/>
    <w:rsid w:val="00016AEE"/>
    <w:rsid w:val="00016F8B"/>
    <w:rsid w:val="00017048"/>
    <w:rsid w:val="00017BD7"/>
    <w:rsid w:val="00017CD9"/>
    <w:rsid w:val="0002001A"/>
    <w:rsid w:val="000200A6"/>
    <w:rsid w:val="00020176"/>
    <w:rsid w:val="00022065"/>
    <w:rsid w:val="000220DD"/>
    <w:rsid w:val="00022CC4"/>
    <w:rsid w:val="00022DE9"/>
    <w:rsid w:val="00022F37"/>
    <w:rsid w:val="00022F52"/>
    <w:rsid w:val="00022F85"/>
    <w:rsid w:val="000230F8"/>
    <w:rsid w:val="000232AF"/>
    <w:rsid w:val="00023352"/>
    <w:rsid w:val="00023503"/>
    <w:rsid w:val="0002352A"/>
    <w:rsid w:val="0002353A"/>
    <w:rsid w:val="000235DE"/>
    <w:rsid w:val="0002383F"/>
    <w:rsid w:val="00023BAA"/>
    <w:rsid w:val="00023C14"/>
    <w:rsid w:val="00023C1E"/>
    <w:rsid w:val="00024094"/>
    <w:rsid w:val="0002425B"/>
    <w:rsid w:val="000244BC"/>
    <w:rsid w:val="000248FB"/>
    <w:rsid w:val="0002501A"/>
    <w:rsid w:val="000250DB"/>
    <w:rsid w:val="000250EC"/>
    <w:rsid w:val="0002517B"/>
    <w:rsid w:val="00025528"/>
    <w:rsid w:val="00025892"/>
    <w:rsid w:val="000259AE"/>
    <w:rsid w:val="000259FC"/>
    <w:rsid w:val="00025AAC"/>
    <w:rsid w:val="00025AB0"/>
    <w:rsid w:val="0002606A"/>
    <w:rsid w:val="00026172"/>
    <w:rsid w:val="000262B4"/>
    <w:rsid w:val="00026BEE"/>
    <w:rsid w:val="00026CDC"/>
    <w:rsid w:val="00026DB7"/>
    <w:rsid w:val="0002725B"/>
    <w:rsid w:val="00027364"/>
    <w:rsid w:val="000274F3"/>
    <w:rsid w:val="0002758B"/>
    <w:rsid w:val="0002759B"/>
    <w:rsid w:val="00027697"/>
    <w:rsid w:val="00027800"/>
    <w:rsid w:val="00027CB4"/>
    <w:rsid w:val="00027D12"/>
    <w:rsid w:val="00027DE4"/>
    <w:rsid w:val="00027E00"/>
    <w:rsid w:val="000307E7"/>
    <w:rsid w:val="00030F6E"/>
    <w:rsid w:val="00030F91"/>
    <w:rsid w:val="00031148"/>
    <w:rsid w:val="0003178C"/>
    <w:rsid w:val="0003210B"/>
    <w:rsid w:val="000321C5"/>
    <w:rsid w:val="000322FD"/>
    <w:rsid w:val="000326C3"/>
    <w:rsid w:val="00033201"/>
    <w:rsid w:val="000333E1"/>
    <w:rsid w:val="00033D95"/>
    <w:rsid w:val="0003402F"/>
    <w:rsid w:val="00034B0B"/>
    <w:rsid w:val="00034F70"/>
    <w:rsid w:val="00035405"/>
    <w:rsid w:val="00035433"/>
    <w:rsid w:val="0003544F"/>
    <w:rsid w:val="000354C4"/>
    <w:rsid w:val="000355A5"/>
    <w:rsid w:val="00035F56"/>
    <w:rsid w:val="00035F99"/>
    <w:rsid w:val="00036047"/>
    <w:rsid w:val="000366DC"/>
    <w:rsid w:val="00036F6F"/>
    <w:rsid w:val="000374EC"/>
    <w:rsid w:val="00037654"/>
    <w:rsid w:val="000377A4"/>
    <w:rsid w:val="00037A54"/>
    <w:rsid w:val="00037AD5"/>
    <w:rsid w:val="00040789"/>
    <w:rsid w:val="00040927"/>
    <w:rsid w:val="0004095A"/>
    <w:rsid w:val="00040F1A"/>
    <w:rsid w:val="00040FD0"/>
    <w:rsid w:val="000411E4"/>
    <w:rsid w:val="00041231"/>
    <w:rsid w:val="0004123F"/>
    <w:rsid w:val="000415D4"/>
    <w:rsid w:val="00041954"/>
    <w:rsid w:val="00041A8D"/>
    <w:rsid w:val="000420D1"/>
    <w:rsid w:val="000423C4"/>
    <w:rsid w:val="00042534"/>
    <w:rsid w:val="00042692"/>
    <w:rsid w:val="00042C44"/>
    <w:rsid w:val="00042CDC"/>
    <w:rsid w:val="00042E42"/>
    <w:rsid w:val="00042FF0"/>
    <w:rsid w:val="0004321B"/>
    <w:rsid w:val="000432D2"/>
    <w:rsid w:val="000434FA"/>
    <w:rsid w:val="00043BAA"/>
    <w:rsid w:val="00043EA6"/>
    <w:rsid w:val="00044086"/>
    <w:rsid w:val="00044AC4"/>
    <w:rsid w:val="0004549E"/>
    <w:rsid w:val="000454FA"/>
    <w:rsid w:val="0004654B"/>
    <w:rsid w:val="00046581"/>
    <w:rsid w:val="000466C5"/>
    <w:rsid w:val="00046BCD"/>
    <w:rsid w:val="00046DC5"/>
    <w:rsid w:val="00046EDD"/>
    <w:rsid w:val="0004728D"/>
    <w:rsid w:val="0004768F"/>
    <w:rsid w:val="00047AB6"/>
    <w:rsid w:val="00047B8A"/>
    <w:rsid w:val="00047D00"/>
    <w:rsid w:val="00050000"/>
    <w:rsid w:val="0005040F"/>
    <w:rsid w:val="000506D7"/>
    <w:rsid w:val="000508E8"/>
    <w:rsid w:val="00050A72"/>
    <w:rsid w:val="00050B09"/>
    <w:rsid w:val="00051138"/>
    <w:rsid w:val="00051294"/>
    <w:rsid w:val="00051457"/>
    <w:rsid w:val="0005151E"/>
    <w:rsid w:val="00051525"/>
    <w:rsid w:val="00051893"/>
    <w:rsid w:val="00051E3D"/>
    <w:rsid w:val="00052011"/>
    <w:rsid w:val="000520EF"/>
    <w:rsid w:val="00052125"/>
    <w:rsid w:val="00052A7B"/>
    <w:rsid w:val="00052C5A"/>
    <w:rsid w:val="0005314B"/>
    <w:rsid w:val="00053187"/>
    <w:rsid w:val="000534B8"/>
    <w:rsid w:val="0005381D"/>
    <w:rsid w:val="000541C7"/>
    <w:rsid w:val="00054216"/>
    <w:rsid w:val="0005451C"/>
    <w:rsid w:val="000548E2"/>
    <w:rsid w:val="00054B81"/>
    <w:rsid w:val="00054D41"/>
    <w:rsid w:val="00054FC3"/>
    <w:rsid w:val="00054FCB"/>
    <w:rsid w:val="00055146"/>
    <w:rsid w:val="00055673"/>
    <w:rsid w:val="000559BD"/>
    <w:rsid w:val="00055E4A"/>
    <w:rsid w:val="00055EA3"/>
    <w:rsid w:val="0005652A"/>
    <w:rsid w:val="0005674D"/>
    <w:rsid w:val="00057168"/>
    <w:rsid w:val="0005771C"/>
    <w:rsid w:val="00057A62"/>
    <w:rsid w:val="00057A83"/>
    <w:rsid w:val="00057E34"/>
    <w:rsid w:val="00060077"/>
    <w:rsid w:val="000603F4"/>
    <w:rsid w:val="0006080A"/>
    <w:rsid w:val="00060BAF"/>
    <w:rsid w:val="00060DC8"/>
    <w:rsid w:val="00060F07"/>
    <w:rsid w:val="00061209"/>
    <w:rsid w:val="000616E8"/>
    <w:rsid w:val="0006172B"/>
    <w:rsid w:val="000619B7"/>
    <w:rsid w:val="00061A8A"/>
    <w:rsid w:val="000626B1"/>
    <w:rsid w:val="000627D1"/>
    <w:rsid w:val="000628DB"/>
    <w:rsid w:val="000629CD"/>
    <w:rsid w:val="00062BA7"/>
    <w:rsid w:val="00062D14"/>
    <w:rsid w:val="00062E15"/>
    <w:rsid w:val="00062F5C"/>
    <w:rsid w:val="000632A3"/>
    <w:rsid w:val="00063387"/>
    <w:rsid w:val="00063660"/>
    <w:rsid w:val="00063B1E"/>
    <w:rsid w:val="00063B90"/>
    <w:rsid w:val="00063F46"/>
    <w:rsid w:val="000640E1"/>
    <w:rsid w:val="0006428E"/>
    <w:rsid w:val="000642D4"/>
    <w:rsid w:val="0006461F"/>
    <w:rsid w:val="000647E0"/>
    <w:rsid w:val="00064C87"/>
    <w:rsid w:val="00064ED2"/>
    <w:rsid w:val="00065048"/>
    <w:rsid w:val="0006521B"/>
    <w:rsid w:val="00065256"/>
    <w:rsid w:val="000653EC"/>
    <w:rsid w:val="000658AB"/>
    <w:rsid w:val="00065BAB"/>
    <w:rsid w:val="00065BAF"/>
    <w:rsid w:val="00065CD4"/>
    <w:rsid w:val="00065E46"/>
    <w:rsid w:val="000662B6"/>
    <w:rsid w:val="0006638C"/>
    <w:rsid w:val="000663AB"/>
    <w:rsid w:val="00066817"/>
    <w:rsid w:val="0006686D"/>
    <w:rsid w:val="000668F9"/>
    <w:rsid w:val="00066B43"/>
    <w:rsid w:val="00070272"/>
    <w:rsid w:val="00070525"/>
    <w:rsid w:val="000710D7"/>
    <w:rsid w:val="00071101"/>
    <w:rsid w:val="00071CE6"/>
    <w:rsid w:val="00071E98"/>
    <w:rsid w:val="00071EF8"/>
    <w:rsid w:val="0007274C"/>
    <w:rsid w:val="000727F5"/>
    <w:rsid w:val="00072B69"/>
    <w:rsid w:val="00072C7D"/>
    <w:rsid w:val="00072DA3"/>
    <w:rsid w:val="00072E02"/>
    <w:rsid w:val="00073713"/>
    <w:rsid w:val="00073C1F"/>
    <w:rsid w:val="00073D53"/>
    <w:rsid w:val="00073E8F"/>
    <w:rsid w:val="00073ED4"/>
    <w:rsid w:val="0007421D"/>
    <w:rsid w:val="000743A6"/>
    <w:rsid w:val="0007458D"/>
    <w:rsid w:val="00074599"/>
    <w:rsid w:val="00074759"/>
    <w:rsid w:val="00074FC5"/>
    <w:rsid w:val="0007507D"/>
    <w:rsid w:val="00075235"/>
    <w:rsid w:val="00075478"/>
    <w:rsid w:val="00075724"/>
    <w:rsid w:val="0007607A"/>
    <w:rsid w:val="00076119"/>
    <w:rsid w:val="00076130"/>
    <w:rsid w:val="00076383"/>
    <w:rsid w:val="00076432"/>
    <w:rsid w:val="00076945"/>
    <w:rsid w:val="000770A6"/>
    <w:rsid w:val="00077C18"/>
    <w:rsid w:val="00077CC9"/>
    <w:rsid w:val="0008041C"/>
    <w:rsid w:val="00080A0D"/>
    <w:rsid w:val="00080A2B"/>
    <w:rsid w:val="00081097"/>
    <w:rsid w:val="000810B1"/>
    <w:rsid w:val="00081110"/>
    <w:rsid w:val="000811EE"/>
    <w:rsid w:val="00081225"/>
    <w:rsid w:val="00081573"/>
    <w:rsid w:val="00081723"/>
    <w:rsid w:val="00081A40"/>
    <w:rsid w:val="00081C61"/>
    <w:rsid w:val="00082465"/>
    <w:rsid w:val="00082558"/>
    <w:rsid w:val="00082A3B"/>
    <w:rsid w:val="00082A72"/>
    <w:rsid w:val="00082BDE"/>
    <w:rsid w:val="00082D5B"/>
    <w:rsid w:val="00082E01"/>
    <w:rsid w:val="00082F65"/>
    <w:rsid w:val="0008307B"/>
    <w:rsid w:val="00083294"/>
    <w:rsid w:val="000833CC"/>
    <w:rsid w:val="000837F1"/>
    <w:rsid w:val="00083B24"/>
    <w:rsid w:val="00083F32"/>
    <w:rsid w:val="00084134"/>
    <w:rsid w:val="0008487F"/>
    <w:rsid w:val="000848EE"/>
    <w:rsid w:val="000849DC"/>
    <w:rsid w:val="00084A27"/>
    <w:rsid w:val="00084ABC"/>
    <w:rsid w:val="00084C56"/>
    <w:rsid w:val="000850E3"/>
    <w:rsid w:val="00085160"/>
    <w:rsid w:val="0008607A"/>
    <w:rsid w:val="00086464"/>
    <w:rsid w:val="0008675C"/>
    <w:rsid w:val="00086DF1"/>
    <w:rsid w:val="00087055"/>
    <w:rsid w:val="000872F8"/>
    <w:rsid w:val="0008776E"/>
    <w:rsid w:val="00087D3A"/>
    <w:rsid w:val="00090463"/>
    <w:rsid w:val="000909F7"/>
    <w:rsid w:val="00090C8C"/>
    <w:rsid w:val="00090FB6"/>
    <w:rsid w:val="00090FE3"/>
    <w:rsid w:val="000910AA"/>
    <w:rsid w:val="00091276"/>
    <w:rsid w:val="000913F7"/>
    <w:rsid w:val="00091441"/>
    <w:rsid w:val="00091A31"/>
    <w:rsid w:val="0009206B"/>
    <w:rsid w:val="000924E0"/>
    <w:rsid w:val="00092BF9"/>
    <w:rsid w:val="00092EB9"/>
    <w:rsid w:val="0009323D"/>
    <w:rsid w:val="0009372F"/>
    <w:rsid w:val="00093DE2"/>
    <w:rsid w:val="00093FE1"/>
    <w:rsid w:val="000941DD"/>
    <w:rsid w:val="00094A66"/>
    <w:rsid w:val="00094B2C"/>
    <w:rsid w:val="00094DDE"/>
    <w:rsid w:val="00094E0C"/>
    <w:rsid w:val="00094EA4"/>
    <w:rsid w:val="000952B9"/>
    <w:rsid w:val="00095393"/>
    <w:rsid w:val="000958AA"/>
    <w:rsid w:val="000959E3"/>
    <w:rsid w:val="000962B5"/>
    <w:rsid w:val="00096499"/>
    <w:rsid w:val="000964AB"/>
    <w:rsid w:val="00096835"/>
    <w:rsid w:val="00096D00"/>
    <w:rsid w:val="000970AB"/>
    <w:rsid w:val="00097219"/>
    <w:rsid w:val="0009729D"/>
    <w:rsid w:val="00097302"/>
    <w:rsid w:val="000975EB"/>
    <w:rsid w:val="000979D8"/>
    <w:rsid w:val="000A0542"/>
    <w:rsid w:val="000A0581"/>
    <w:rsid w:val="000A05A3"/>
    <w:rsid w:val="000A08BD"/>
    <w:rsid w:val="000A1159"/>
    <w:rsid w:val="000A153F"/>
    <w:rsid w:val="000A1779"/>
    <w:rsid w:val="000A19F4"/>
    <w:rsid w:val="000A1A90"/>
    <w:rsid w:val="000A1B0B"/>
    <w:rsid w:val="000A1D15"/>
    <w:rsid w:val="000A2011"/>
    <w:rsid w:val="000A21D6"/>
    <w:rsid w:val="000A2A2E"/>
    <w:rsid w:val="000A30E5"/>
    <w:rsid w:val="000A3345"/>
    <w:rsid w:val="000A36A6"/>
    <w:rsid w:val="000A391B"/>
    <w:rsid w:val="000A3C8C"/>
    <w:rsid w:val="000A3D85"/>
    <w:rsid w:val="000A3E0C"/>
    <w:rsid w:val="000A4038"/>
    <w:rsid w:val="000A44DB"/>
    <w:rsid w:val="000A4514"/>
    <w:rsid w:val="000A46F3"/>
    <w:rsid w:val="000A487A"/>
    <w:rsid w:val="000A5722"/>
    <w:rsid w:val="000A59E9"/>
    <w:rsid w:val="000A5DF0"/>
    <w:rsid w:val="000A60B5"/>
    <w:rsid w:val="000A60C8"/>
    <w:rsid w:val="000A65E9"/>
    <w:rsid w:val="000A6B6D"/>
    <w:rsid w:val="000A6D1F"/>
    <w:rsid w:val="000A6D31"/>
    <w:rsid w:val="000A7530"/>
    <w:rsid w:val="000A79C5"/>
    <w:rsid w:val="000A7D18"/>
    <w:rsid w:val="000B07D8"/>
    <w:rsid w:val="000B0C76"/>
    <w:rsid w:val="000B19BB"/>
    <w:rsid w:val="000B1D39"/>
    <w:rsid w:val="000B1FD2"/>
    <w:rsid w:val="000B212D"/>
    <w:rsid w:val="000B21E7"/>
    <w:rsid w:val="000B26FA"/>
    <w:rsid w:val="000B2734"/>
    <w:rsid w:val="000B287A"/>
    <w:rsid w:val="000B2AA2"/>
    <w:rsid w:val="000B2F9C"/>
    <w:rsid w:val="000B31F0"/>
    <w:rsid w:val="000B31FC"/>
    <w:rsid w:val="000B3C1A"/>
    <w:rsid w:val="000B44DD"/>
    <w:rsid w:val="000B46DE"/>
    <w:rsid w:val="000B4B75"/>
    <w:rsid w:val="000B50EC"/>
    <w:rsid w:val="000B5812"/>
    <w:rsid w:val="000B620E"/>
    <w:rsid w:val="000B659A"/>
    <w:rsid w:val="000B6831"/>
    <w:rsid w:val="000B6858"/>
    <w:rsid w:val="000B6DBA"/>
    <w:rsid w:val="000B6E78"/>
    <w:rsid w:val="000B732C"/>
    <w:rsid w:val="000B7394"/>
    <w:rsid w:val="000B73C4"/>
    <w:rsid w:val="000B7B31"/>
    <w:rsid w:val="000B7DDC"/>
    <w:rsid w:val="000B7F88"/>
    <w:rsid w:val="000C04B6"/>
    <w:rsid w:val="000C0B5B"/>
    <w:rsid w:val="000C0BDA"/>
    <w:rsid w:val="000C113B"/>
    <w:rsid w:val="000C14EC"/>
    <w:rsid w:val="000C1544"/>
    <w:rsid w:val="000C1634"/>
    <w:rsid w:val="000C182A"/>
    <w:rsid w:val="000C2233"/>
    <w:rsid w:val="000C2604"/>
    <w:rsid w:val="000C2779"/>
    <w:rsid w:val="000C2781"/>
    <w:rsid w:val="000C27B5"/>
    <w:rsid w:val="000C2E55"/>
    <w:rsid w:val="000C3307"/>
    <w:rsid w:val="000C3625"/>
    <w:rsid w:val="000C4DCB"/>
    <w:rsid w:val="000C536C"/>
    <w:rsid w:val="000C5372"/>
    <w:rsid w:val="000C5494"/>
    <w:rsid w:val="000C5B21"/>
    <w:rsid w:val="000C5B76"/>
    <w:rsid w:val="000C5F0A"/>
    <w:rsid w:val="000C63C9"/>
    <w:rsid w:val="000C6594"/>
    <w:rsid w:val="000C7EA3"/>
    <w:rsid w:val="000C7F19"/>
    <w:rsid w:val="000D005B"/>
    <w:rsid w:val="000D0535"/>
    <w:rsid w:val="000D0ACA"/>
    <w:rsid w:val="000D0F29"/>
    <w:rsid w:val="000D0F56"/>
    <w:rsid w:val="000D1126"/>
    <w:rsid w:val="000D1146"/>
    <w:rsid w:val="000D117A"/>
    <w:rsid w:val="000D1B74"/>
    <w:rsid w:val="000D1C08"/>
    <w:rsid w:val="000D1C1E"/>
    <w:rsid w:val="000D232C"/>
    <w:rsid w:val="000D250B"/>
    <w:rsid w:val="000D29E3"/>
    <w:rsid w:val="000D349F"/>
    <w:rsid w:val="000D3C27"/>
    <w:rsid w:val="000D3FCB"/>
    <w:rsid w:val="000D4431"/>
    <w:rsid w:val="000D4565"/>
    <w:rsid w:val="000D4A3F"/>
    <w:rsid w:val="000D544F"/>
    <w:rsid w:val="000D5576"/>
    <w:rsid w:val="000D5715"/>
    <w:rsid w:val="000D58F4"/>
    <w:rsid w:val="000D61BE"/>
    <w:rsid w:val="000D63AF"/>
    <w:rsid w:val="000D6C5B"/>
    <w:rsid w:val="000D739F"/>
    <w:rsid w:val="000D73A8"/>
    <w:rsid w:val="000D73CA"/>
    <w:rsid w:val="000D7B76"/>
    <w:rsid w:val="000D7DB6"/>
    <w:rsid w:val="000E0209"/>
    <w:rsid w:val="000E06E9"/>
    <w:rsid w:val="000E0B08"/>
    <w:rsid w:val="000E1152"/>
    <w:rsid w:val="000E1331"/>
    <w:rsid w:val="000E22E8"/>
    <w:rsid w:val="000E23F9"/>
    <w:rsid w:val="000E25E7"/>
    <w:rsid w:val="000E2642"/>
    <w:rsid w:val="000E2D8B"/>
    <w:rsid w:val="000E3579"/>
    <w:rsid w:val="000E36B9"/>
    <w:rsid w:val="000E37E7"/>
    <w:rsid w:val="000E3865"/>
    <w:rsid w:val="000E3926"/>
    <w:rsid w:val="000E3A08"/>
    <w:rsid w:val="000E3C5A"/>
    <w:rsid w:val="000E3CEB"/>
    <w:rsid w:val="000E3D98"/>
    <w:rsid w:val="000E3FD4"/>
    <w:rsid w:val="000E42F2"/>
    <w:rsid w:val="000E4950"/>
    <w:rsid w:val="000E559E"/>
    <w:rsid w:val="000E5AEF"/>
    <w:rsid w:val="000E60A6"/>
    <w:rsid w:val="000E65DE"/>
    <w:rsid w:val="000E682A"/>
    <w:rsid w:val="000E6D79"/>
    <w:rsid w:val="000E7CC1"/>
    <w:rsid w:val="000F00C2"/>
    <w:rsid w:val="000F0952"/>
    <w:rsid w:val="000F10A8"/>
    <w:rsid w:val="000F113A"/>
    <w:rsid w:val="000F159F"/>
    <w:rsid w:val="000F18B3"/>
    <w:rsid w:val="000F1968"/>
    <w:rsid w:val="000F1A84"/>
    <w:rsid w:val="000F1BA9"/>
    <w:rsid w:val="000F1FBB"/>
    <w:rsid w:val="000F253F"/>
    <w:rsid w:val="000F2928"/>
    <w:rsid w:val="000F2B5F"/>
    <w:rsid w:val="000F2C5D"/>
    <w:rsid w:val="000F2CE3"/>
    <w:rsid w:val="000F2F57"/>
    <w:rsid w:val="000F3305"/>
    <w:rsid w:val="000F349A"/>
    <w:rsid w:val="000F387E"/>
    <w:rsid w:val="000F3B15"/>
    <w:rsid w:val="000F3F4D"/>
    <w:rsid w:val="000F41BA"/>
    <w:rsid w:val="000F47DB"/>
    <w:rsid w:val="000F47FD"/>
    <w:rsid w:val="000F49C0"/>
    <w:rsid w:val="000F4BF6"/>
    <w:rsid w:val="000F4C76"/>
    <w:rsid w:val="000F50BE"/>
    <w:rsid w:val="000F5E9C"/>
    <w:rsid w:val="000F6016"/>
    <w:rsid w:val="000F606B"/>
    <w:rsid w:val="000F619E"/>
    <w:rsid w:val="000F6A5E"/>
    <w:rsid w:val="000F6BCD"/>
    <w:rsid w:val="000F738A"/>
    <w:rsid w:val="000F78EE"/>
    <w:rsid w:val="000F7B1A"/>
    <w:rsid w:val="000F7DC9"/>
    <w:rsid w:val="00100008"/>
    <w:rsid w:val="001001E5"/>
    <w:rsid w:val="00100762"/>
    <w:rsid w:val="00100814"/>
    <w:rsid w:val="00100819"/>
    <w:rsid w:val="0010093C"/>
    <w:rsid w:val="00100A4E"/>
    <w:rsid w:val="00100B3B"/>
    <w:rsid w:val="001011C9"/>
    <w:rsid w:val="0010121C"/>
    <w:rsid w:val="001017A6"/>
    <w:rsid w:val="0010194A"/>
    <w:rsid w:val="00101F18"/>
    <w:rsid w:val="00101FC7"/>
    <w:rsid w:val="001022EA"/>
    <w:rsid w:val="00102C19"/>
    <w:rsid w:val="00102EEF"/>
    <w:rsid w:val="00103517"/>
    <w:rsid w:val="0010364F"/>
    <w:rsid w:val="00103BE0"/>
    <w:rsid w:val="00103CD6"/>
    <w:rsid w:val="00103D7E"/>
    <w:rsid w:val="001040E5"/>
    <w:rsid w:val="0010455F"/>
    <w:rsid w:val="001045A3"/>
    <w:rsid w:val="00104BDD"/>
    <w:rsid w:val="00104C1C"/>
    <w:rsid w:val="0010584E"/>
    <w:rsid w:val="001058D0"/>
    <w:rsid w:val="00105A2C"/>
    <w:rsid w:val="00105A84"/>
    <w:rsid w:val="00105C9C"/>
    <w:rsid w:val="00106242"/>
    <w:rsid w:val="0010645F"/>
    <w:rsid w:val="00106473"/>
    <w:rsid w:val="00106675"/>
    <w:rsid w:val="00106850"/>
    <w:rsid w:val="001068D0"/>
    <w:rsid w:val="00106DD9"/>
    <w:rsid w:val="0010712C"/>
    <w:rsid w:val="00107884"/>
    <w:rsid w:val="00107C6D"/>
    <w:rsid w:val="0011008A"/>
    <w:rsid w:val="00110183"/>
    <w:rsid w:val="00110354"/>
    <w:rsid w:val="0011063D"/>
    <w:rsid w:val="001108F8"/>
    <w:rsid w:val="00110AF9"/>
    <w:rsid w:val="00110C46"/>
    <w:rsid w:val="00110CA3"/>
    <w:rsid w:val="001125E4"/>
    <w:rsid w:val="001126F0"/>
    <w:rsid w:val="0011289C"/>
    <w:rsid w:val="00112A42"/>
    <w:rsid w:val="001130D6"/>
    <w:rsid w:val="001133BE"/>
    <w:rsid w:val="00113603"/>
    <w:rsid w:val="00114315"/>
    <w:rsid w:val="001144E0"/>
    <w:rsid w:val="001148F3"/>
    <w:rsid w:val="00114ED7"/>
    <w:rsid w:val="00114FB7"/>
    <w:rsid w:val="001151CF"/>
    <w:rsid w:val="0011591E"/>
    <w:rsid w:val="001168FF"/>
    <w:rsid w:val="00116947"/>
    <w:rsid w:val="001169FE"/>
    <w:rsid w:val="00116AC3"/>
    <w:rsid w:val="00117184"/>
    <w:rsid w:val="00117301"/>
    <w:rsid w:val="00117C36"/>
    <w:rsid w:val="00117F75"/>
    <w:rsid w:val="0012004B"/>
    <w:rsid w:val="0012013D"/>
    <w:rsid w:val="0012058E"/>
    <w:rsid w:val="00120673"/>
    <w:rsid w:val="001209AC"/>
    <w:rsid w:val="00120A6A"/>
    <w:rsid w:val="001210C4"/>
    <w:rsid w:val="00121125"/>
    <w:rsid w:val="00121335"/>
    <w:rsid w:val="0012196E"/>
    <w:rsid w:val="00121D29"/>
    <w:rsid w:val="00121ED3"/>
    <w:rsid w:val="0012213B"/>
    <w:rsid w:val="001222BE"/>
    <w:rsid w:val="001222DD"/>
    <w:rsid w:val="00122452"/>
    <w:rsid w:val="0012264B"/>
    <w:rsid w:val="00122688"/>
    <w:rsid w:val="001228C3"/>
    <w:rsid w:val="00122C61"/>
    <w:rsid w:val="00122CA5"/>
    <w:rsid w:val="00122D44"/>
    <w:rsid w:val="00123503"/>
    <w:rsid w:val="001235B7"/>
    <w:rsid w:val="001237F2"/>
    <w:rsid w:val="0012392F"/>
    <w:rsid w:val="00123A0C"/>
    <w:rsid w:val="00125FCF"/>
    <w:rsid w:val="001260C5"/>
    <w:rsid w:val="0012645F"/>
    <w:rsid w:val="00126822"/>
    <w:rsid w:val="0012689C"/>
    <w:rsid w:val="00126A71"/>
    <w:rsid w:val="00126AFA"/>
    <w:rsid w:val="00126B8E"/>
    <w:rsid w:val="00126F0C"/>
    <w:rsid w:val="00127E50"/>
    <w:rsid w:val="00127F59"/>
    <w:rsid w:val="00130745"/>
    <w:rsid w:val="00130ACB"/>
    <w:rsid w:val="00130B34"/>
    <w:rsid w:val="00130C21"/>
    <w:rsid w:val="00130C80"/>
    <w:rsid w:val="00130EFF"/>
    <w:rsid w:val="00130F04"/>
    <w:rsid w:val="00130FCC"/>
    <w:rsid w:val="0013116D"/>
    <w:rsid w:val="001316E1"/>
    <w:rsid w:val="001317A9"/>
    <w:rsid w:val="00131A86"/>
    <w:rsid w:val="00131B16"/>
    <w:rsid w:val="00132045"/>
    <w:rsid w:val="0013254D"/>
    <w:rsid w:val="00132828"/>
    <w:rsid w:val="00132876"/>
    <w:rsid w:val="00132BFC"/>
    <w:rsid w:val="00132CF2"/>
    <w:rsid w:val="00132CF6"/>
    <w:rsid w:val="00133142"/>
    <w:rsid w:val="001331F4"/>
    <w:rsid w:val="00133299"/>
    <w:rsid w:val="00133780"/>
    <w:rsid w:val="001338CF"/>
    <w:rsid w:val="00133982"/>
    <w:rsid w:val="00133A08"/>
    <w:rsid w:val="00133B31"/>
    <w:rsid w:val="00133C37"/>
    <w:rsid w:val="001343BE"/>
    <w:rsid w:val="001346FB"/>
    <w:rsid w:val="0013474B"/>
    <w:rsid w:val="00134A7B"/>
    <w:rsid w:val="00134C62"/>
    <w:rsid w:val="00134D3D"/>
    <w:rsid w:val="00135017"/>
    <w:rsid w:val="00135145"/>
    <w:rsid w:val="001351BB"/>
    <w:rsid w:val="001355DF"/>
    <w:rsid w:val="00135CAF"/>
    <w:rsid w:val="00135D54"/>
    <w:rsid w:val="0013619F"/>
    <w:rsid w:val="0013626F"/>
    <w:rsid w:val="0013633E"/>
    <w:rsid w:val="00136E2A"/>
    <w:rsid w:val="001371F1"/>
    <w:rsid w:val="0013749F"/>
    <w:rsid w:val="001377CB"/>
    <w:rsid w:val="001402CE"/>
    <w:rsid w:val="00140668"/>
    <w:rsid w:val="0014066C"/>
    <w:rsid w:val="00140814"/>
    <w:rsid w:val="00140A60"/>
    <w:rsid w:val="00140AAE"/>
    <w:rsid w:val="00140AD7"/>
    <w:rsid w:val="00140F89"/>
    <w:rsid w:val="00141203"/>
    <w:rsid w:val="00141732"/>
    <w:rsid w:val="00141965"/>
    <w:rsid w:val="00141C08"/>
    <w:rsid w:val="00141C6D"/>
    <w:rsid w:val="00141E30"/>
    <w:rsid w:val="001420AA"/>
    <w:rsid w:val="001420E7"/>
    <w:rsid w:val="00142586"/>
    <w:rsid w:val="00142731"/>
    <w:rsid w:val="00142D86"/>
    <w:rsid w:val="00142DC0"/>
    <w:rsid w:val="00142F9E"/>
    <w:rsid w:val="00143377"/>
    <w:rsid w:val="0014339D"/>
    <w:rsid w:val="00143CC1"/>
    <w:rsid w:val="00143D2E"/>
    <w:rsid w:val="00143D43"/>
    <w:rsid w:val="00143F5D"/>
    <w:rsid w:val="00144054"/>
    <w:rsid w:val="00144649"/>
    <w:rsid w:val="00144714"/>
    <w:rsid w:val="00144A3E"/>
    <w:rsid w:val="00144A5B"/>
    <w:rsid w:val="00144F57"/>
    <w:rsid w:val="0014528F"/>
    <w:rsid w:val="001457CF"/>
    <w:rsid w:val="00145B5B"/>
    <w:rsid w:val="00145F49"/>
    <w:rsid w:val="001463CD"/>
    <w:rsid w:val="00146BA4"/>
    <w:rsid w:val="00146C8B"/>
    <w:rsid w:val="00147136"/>
    <w:rsid w:val="00147215"/>
    <w:rsid w:val="001475CA"/>
    <w:rsid w:val="0014783C"/>
    <w:rsid w:val="00147877"/>
    <w:rsid w:val="001479CA"/>
    <w:rsid w:val="001500A1"/>
    <w:rsid w:val="001501A5"/>
    <w:rsid w:val="001505C8"/>
    <w:rsid w:val="001507E0"/>
    <w:rsid w:val="00150D3C"/>
    <w:rsid w:val="0015108F"/>
    <w:rsid w:val="00151666"/>
    <w:rsid w:val="001518B3"/>
    <w:rsid w:val="00151BBD"/>
    <w:rsid w:val="00152111"/>
    <w:rsid w:val="0015268B"/>
    <w:rsid w:val="001526F4"/>
    <w:rsid w:val="001529F0"/>
    <w:rsid w:val="001529F3"/>
    <w:rsid w:val="00152C74"/>
    <w:rsid w:val="00152E38"/>
    <w:rsid w:val="00152E7F"/>
    <w:rsid w:val="00152EEB"/>
    <w:rsid w:val="00152F7C"/>
    <w:rsid w:val="00153281"/>
    <w:rsid w:val="00153403"/>
    <w:rsid w:val="00153A01"/>
    <w:rsid w:val="00153DF7"/>
    <w:rsid w:val="001543CA"/>
    <w:rsid w:val="00154BAA"/>
    <w:rsid w:val="00154C59"/>
    <w:rsid w:val="00154C8E"/>
    <w:rsid w:val="00154CD2"/>
    <w:rsid w:val="00154D26"/>
    <w:rsid w:val="00155599"/>
    <w:rsid w:val="001555EE"/>
    <w:rsid w:val="00155669"/>
    <w:rsid w:val="0015567A"/>
    <w:rsid w:val="001556B5"/>
    <w:rsid w:val="00155853"/>
    <w:rsid w:val="00155B3C"/>
    <w:rsid w:val="00155F3B"/>
    <w:rsid w:val="00156288"/>
    <w:rsid w:val="0015628D"/>
    <w:rsid w:val="00156863"/>
    <w:rsid w:val="0015696D"/>
    <w:rsid w:val="00156A3B"/>
    <w:rsid w:val="00156EB3"/>
    <w:rsid w:val="00156ECD"/>
    <w:rsid w:val="0015709B"/>
    <w:rsid w:val="0015742A"/>
    <w:rsid w:val="001574FA"/>
    <w:rsid w:val="00157AFA"/>
    <w:rsid w:val="00157B4C"/>
    <w:rsid w:val="00157D8D"/>
    <w:rsid w:val="00160086"/>
    <w:rsid w:val="00160164"/>
    <w:rsid w:val="0016061B"/>
    <w:rsid w:val="001607BC"/>
    <w:rsid w:val="00160A20"/>
    <w:rsid w:val="001612E2"/>
    <w:rsid w:val="00161489"/>
    <w:rsid w:val="001616A5"/>
    <w:rsid w:val="00161B3F"/>
    <w:rsid w:val="001623EB"/>
    <w:rsid w:val="001625B9"/>
    <w:rsid w:val="00162669"/>
    <w:rsid w:val="001633F2"/>
    <w:rsid w:val="0016433F"/>
    <w:rsid w:val="00164413"/>
    <w:rsid w:val="00164899"/>
    <w:rsid w:val="00164F72"/>
    <w:rsid w:val="001663D8"/>
    <w:rsid w:val="00166637"/>
    <w:rsid w:val="001668BB"/>
    <w:rsid w:val="0016692C"/>
    <w:rsid w:val="00166B16"/>
    <w:rsid w:val="00166BAD"/>
    <w:rsid w:val="00166DF8"/>
    <w:rsid w:val="00167084"/>
    <w:rsid w:val="00167803"/>
    <w:rsid w:val="001678A2"/>
    <w:rsid w:val="00167F63"/>
    <w:rsid w:val="0017072E"/>
    <w:rsid w:val="0017076D"/>
    <w:rsid w:val="001709A5"/>
    <w:rsid w:val="001709F5"/>
    <w:rsid w:val="00170AD8"/>
    <w:rsid w:val="00170E0F"/>
    <w:rsid w:val="00170E39"/>
    <w:rsid w:val="00170FB4"/>
    <w:rsid w:val="00171088"/>
    <w:rsid w:val="00171332"/>
    <w:rsid w:val="00171389"/>
    <w:rsid w:val="0017197E"/>
    <w:rsid w:val="00171D4F"/>
    <w:rsid w:val="001722BA"/>
    <w:rsid w:val="001725C4"/>
    <w:rsid w:val="00172822"/>
    <w:rsid w:val="00172DC6"/>
    <w:rsid w:val="00172DE4"/>
    <w:rsid w:val="00173243"/>
    <w:rsid w:val="001733F8"/>
    <w:rsid w:val="001736BA"/>
    <w:rsid w:val="00173E14"/>
    <w:rsid w:val="00173E72"/>
    <w:rsid w:val="00173EEC"/>
    <w:rsid w:val="001746BF"/>
    <w:rsid w:val="00174729"/>
    <w:rsid w:val="001748CD"/>
    <w:rsid w:val="0017491B"/>
    <w:rsid w:val="00174C5E"/>
    <w:rsid w:val="00174FCE"/>
    <w:rsid w:val="0017509A"/>
    <w:rsid w:val="0017512F"/>
    <w:rsid w:val="00175211"/>
    <w:rsid w:val="00175419"/>
    <w:rsid w:val="001754CE"/>
    <w:rsid w:val="001755C0"/>
    <w:rsid w:val="001768A4"/>
    <w:rsid w:val="00176BD0"/>
    <w:rsid w:val="00176E24"/>
    <w:rsid w:val="00177016"/>
    <w:rsid w:val="001774CF"/>
    <w:rsid w:val="001775DA"/>
    <w:rsid w:val="00177600"/>
    <w:rsid w:val="001777F5"/>
    <w:rsid w:val="001778FF"/>
    <w:rsid w:val="00177CA5"/>
    <w:rsid w:val="00177E42"/>
    <w:rsid w:val="001810B2"/>
    <w:rsid w:val="00181762"/>
    <w:rsid w:val="00181AF5"/>
    <w:rsid w:val="00181B8D"/>
    <w:rsid w:val="001821C6"/>
    <w:rsid w:val="001826FB"/>
    <w:rsid w:val="00182846"/>
    <w:rsid w:val="00182E8D"/>
    <w:rsid w:val="001831D1"/>
    <w:rsid w:val="0018371A"/>
    <w:rsid w:val="00183D0E"/>
    <w:rsid w:val="00183E00"/>
    <w:rsid w:val="00183E59"/>
    <w:rsid w:val="001842EA"/>
    <w:rsid w:val="0018470E"/>
    <w:rsid w:val="00184E9F"/>
    <w:rsid w:val="00185084"/>
    <w:rsid w:val="001858B5"/>
    <w:rsid w:val="0018593F"/>
    <w:rsid w:val="001859DD"/>
    <w:rsid w:val="00185A96"/>
    <w:rsid w:val="001860F4"/>
    <w:rsid w:val="00186445"/>
    <w:rsid w:val="00186645"/>
    <w:rsid w:val="00186AF5"/>
    <w:rsid w:val="00186BC5"/>
    <w:rsid w:val="0018718E"/>
    <w:rsid w:val="00187252"/>
    <w:rsid w:val="00187569"/>
    <w:rsid w:val="001879FC"/>
    <w:rsid w:val="00187D47"/>
    <w:rsid w:val="00187EFD"/>
    <w:rsid w:val="0019009E"/>
    <w:rsid w:val="00190351"/>
    <w:rsid w:val="00190585"/>
    <w:rsid w:val="001908D4"/>
    <w:rsid w:val="00190B3A"/>
    <w:rsid w:val="00190EF1"/>
    <w:rsid w:val="00190F0B"/>
    <w:rsid w:val="00191278"/>
    <w:rsid w:val="00191962"/>
    <w:rsid w:val="00191A7B"/>
    <w:rsid w:val="00191DB2"/>
    <w:rsid w:val="0019223E"/>
    <w:rsid w:val="001924B2"/>
    <w:rsid w:val="001928CA"/>
    <w:rsid w:val="00193750"/>
    <w:rsid w:val="0019387E"/>
    <w:rsid w:val="0019398B"/>
    <w:rsid w:val="00193BA7"/>
    <w:rsid w:val="00193DAF"/>
    <w:rsid w:val="0019418A"/>
    <w:rsid w:val="00194D09"/>
    <w:rsid w:val="00194D10"/>
    <w:rsid w:val="00194E69"/>
    <w:rsid w:val="00195220"/>
    <w:rsid w:val="001954CB"/>
    <w:rsid w:val="001954CC"/>
    <w:rsid w:val="00195A21"/>
    <w:rsid w:val="00195B44"/>
    <w:rsid w:val="00195DAA"/>
    <w:rsid w:val="00195ED7"/>
    <w:rsid w:val="00196149"/>
    <w:rsid w:val="00196C46"/>
    <w:rsid w:val="00196EA2"/>
    <w:rsid w:val="00197542"/>
    <w:rsid w:val="001975FC"/>
    <w:rsid w:val="001979A3"/>
    <w:rsid w:val="00197AA8"/>
    <w:rsid w:val="001A0C15"/>
    <w:rsid w:val="001A0E43"/>
    <w:rsid w:val="001A1047"/>
    <w:rsid w:val="001A1769"/>
    <w:rsid w:val="001A1854"/>
    <w:rsid w:val="001A1A86"/>
    <w:rsid w:val="001A1DA6"/>
    <w:rsid w:val="001A210E"/>
    <w:rsid w:val="001A21A4"/>
    <w:rsid w:val="001A283C"/>
    <w:rsid w:val="001A2E2C"/>
    <w:rsid w:val="001A389D"/>
    <w:rsid w:val="001A3C5A"/>
    <w:rsid w:val="001A3D34"/>
    <w:rsid w:val="001A3F54"/>
    <w:rsid w:val="001A4450"/>
    <w:rsid w:val="001A4768"/>
    <w:rsid w:val="001A47DF"/>
    <w:rsid w:val="001A485B"/>
    <w:rsid w:val="001A49F6"/>
    <w:rsid w:val="001A54A7"/>
    <w:rsid w:val="001A5EDD"/>
    <w:rsid w:val="001A621E"/>
    <w:rsid w:val="001A6440"/>
    <w:rsid w:val="001A69A4"/>
    <w:rsid w:val="001A69C3"/>
    <w:rsid w:val="001A7108"/>
    <w:rsid w:val="001A7120"/>
    <w:rsid w:val="001A73E8"/>
    <w:rsid w:val="001A759F"/>
    <w:rsid w:val="001A7A82"/>
    <w:rsid w:val="001B0112"/>
    <w:rsid w:val="001B03CB"/>
    <w:rsid w:val="001B04D3"/>
    <w:rsid w:val="001B06DA"/>
    <w:rsid w:val="001B0B05"/>
    <w:rsid w:val="001B0CD8"/>
    <w:rsid w:val="001B10CA"/>
    <w:rsid w:val="001B1186"/>
    <w:rsid w:val="001B128E"/>
    <w:rsid w:val="001B1860"/>
    <w:rsid w:val="001B1906"/>
    <w:rsid w:val="001B1AE3"/>
    <w:rsid w:val="001B1B60"/>
    <w:rsid w:val="001B224A"/>
    <w:rsid w:val="001B2B56"/>
    <w:rsid w:val="001B2F4E"/>
    <w:rsid w:val="001B3717"/>
    <w:rsid w:val="001B38F4"/>
    <w:rsid w:val="001B3E22"/>
    <w:rsid w:val="001B42E9"/>
    <w:rsid w:val="001B48B0"/>
    <w:rsid w:val="001B4AE9"/>
    <w:rsid w:val="001B4B11"/>
    <w:rsid w:val="001B5270"/>
    <w:rsid w:val="001B5717"/>
    <w:rsid w:val="001B5C7D"/>
    <w:rsid w:val="001B6CC0"/>
    <w:rsid w:val="001B7DB8"/>
    <w:rsid w:val="001C0BA1"/>
    <w:rsid w:val="001C103C"/>
    <w:rsid w:val="001C1EFA"/>
    <w:rsid w:val="001C227A"/>
    <w:rsid w:val="001C23B6"/>
    <w:rsid w:val="001C2C19"/>
    <w:rsid w:val="001C2CB5"/>
    <w:rsid w:val="001C2DC0"/>
    <w:rsid w:val="001C3917"/>
    <w:rsid w:val="001C3DB9"/>
    <w:rsid w:val="001C47C4"/>
    <w:rsid w:val="001C493F"/>
    <w:rsid w:val="001C49A2"/>
    <w:rsid w:val="001C49A9"/>
    <w:rsid w:val="001C507F"/>
    <w:rsid w:val="001C5566"/>
    <w:rsid w:val="001C5ACE"/>
    <w:rsid w:val="001C63EE"/>
    <w:rsid w:val="001C6889"/>
    <w:rsid w:val="001C6C4B"/>
    <w:rsid w:val="001C7195"/>
    <w:rsid w:val="001C726F"/>
    <w:rsid w:val="001C7802"/>
    <w:rsid w:val="001C7979"/>
    <w:rsid w:val="001C7A5E"/>
    <w:rsid w:val="001C7C64"/>
    <w:rsid w:val="001C7CF4"/>
    <w:rsid w:val="001C7DBA"/>
    <w:rsid w:val="001C7ED1"/>
    <w:rsid w:val="001C7F2E"/>
    <w:rsid w:val="001C7FC5"/>
    <w:rsid w:val="001D09C5"/>
    <w:rsid w:val="001D0F2A"/>
    <w:rsid w:val="001D0FCC"/>
    <w:rsid w:val="001D1F7C"/>
    <w:rsid w:val="001D1FB3"/>
    <w:rsid w:val="001D2070"/>
    <w:rsid w:val="001D2454"/>
    <w:rsid w:val="001D25F0"/>
    <w:rsid w:val="001D2905"/>
    <w:rsid w:val="001D2A36"/>
    <w:rsid w:val="001D32AD"/>
    <w:rsid w:val="001D369C"/>
    <w:rsid w:val="001D38B4"/>
    <w:rsid w:val="001D3BF3"/>
    <w:rsid w:val="001D3E0E"/>
    <w:rsid w:val="001D4115"/>
    <w:rsid w:val="001D45A2"/>
    <w:rsid w:val="001D475A"/>
    <w:rsid w:val="001D4799"/>
    <w:rsid w:val="001D47E5"/>
    <w:rsid w:val="001D4E96"/>
    <w:rsid w:val="001D5369"/>
    <w:rsid w:val="001D588D"/>
    <w:rsid w:val="001D5B1B"/>
    <w:rsid w:val="001D5C13"/>
    <w:rsid w:val="001D5C39"/>
    <w:rsid w:val="001D5F45"/>
    <w:rsid w:val="001D5F8F"/>
    <w:rsid w:val="001D62B5"/>
    <w:rsid w:val="001D6895"/>
    <w:rsid w:val="001D69DF"/>
    <w:rsid w:val="001D6A75"/>
    <w:rsid w:val="001D6B42"/>
    <w:rsid w:val="001E00A0"/>
    <w:rsid w:val="001E02A3"/>
    <w:rsid w:val="001E0547"/>
    <w:rsid w:val="001E0559"/>
    <w:rsid w:val="001E0733"/>
    <w:rsid w:val="001E0BFB"/>
    <w:rsid w:val="001E0CB4"/>
    <w:rsid w:val="001E0E10"/>
    <w:rsid w:val="001E1BF9"/>
    <w:rsid w:val="001E1D04"/>
    <w:rsid w:val="001E1EF7"/>
    <w:rsid w:val="001E1F4B"/>
    <w:rsid w:val="001E2248"/>
    <w:rsid w:val="001E23E8"/>
    <w:rsid w:val="001E29D1"/>
    <w:rsid w:val="001E2A07"/>
    <w:rsid w:val="001E2FAC"/>
    <w:rsid w:val="001E3622"/>
    <w:rsid w:val="001E369D"/>
    <w:rsid w:val="001E3D46"/>
    <w:rsid w:val="001E3D4E"/>
    <w:rsid w:val="001E42B0"/>
    <w:rsid w:val="001E43E9"/>
    <w:rsid w:val="001E47F2"/>
    <w:rsid w:val="001E4A6B"/>
    <w:rsid w:val="001E4B8B"/>
    <w:rsid w:val="001E4E25"/>
    <w:rsid w:val="001E4FCE"/>
    <w:rsid w:val="001E51BE"/>
    <w:rsid w:val="001E558C"/>
    <w:rsid w:val="001E5837"/>
    <w:rsid w:val="001E60B5"/>
    <w:rsid w:val="001E6261"/>
    <w:rsid w:val="001E65A0"/>
    <w:rsid w:val="001E6612"/>
    <w:rsid w:val="001E6647"/>
    <w:rsid w:val="001E6C82"/>
    <w:rsid w:val="001E748A"/>
    <w:rsid w:val="001E7655"/>
    <w:rsid w:val="001E788D"/>
    <w:rsid w:val="001E7A74"/>
    <w:rsid w:val="001F0265"/>
    <w:rsid w:val="001F0322"/>
    <w:rsid w:val="001F0583"/>
    <w:rsid w:val="001F0C89"/>
    <w:rsid w:val="001F0CAC"/>
    <w:rsid w:val="001F0CBF"/>
    <w:rsid w:val="001F0E21"/>
    <w:rsid w:val="001F1165"/>
    <w:rsid w:val="001F1180"/>
    <w:rsid w:val="001F1318"/>
    <w:rsid w:val="001F184E"/>
    <w:rsid w:val="001F1D57"/>
    <w:rsid w:val="001F2025"/>
    <w:rsid w:val="001F22D7"/>
    <w:rsid w:val="001F24B5"/>
    <w:rsid w:val="001F26F4"/>
    <w:rsid w:val="001F2F2D"/>
    <w:rsid w:val="001F31AB"/>
    <w:rsid w:val="001F326A"/>
    <w:rsid w:val="001F338A"/>
    <w:rsid w:val="001F35F0"/>
    <w:rsid w:val="001F39C7"/>
    <w:rsid w:val="001F3B96"/>
    <w:rsid w:val="001F4091"/>
    <w:rsid w:val="001F4B80"/>
    <w:rsid w:val="001F519D"/>
    <w:rsid w:val="001F567C"/>
    <w:rsid w:val="001F57E0"/>
    <w:rsid w:val="001F60CD"/>
    <w:rsid w:val="001F642F"/>
    <w:rsid w:val="001F6F44"/>
    <w:rsid w:val="001F727D"/>
    <w:rsid w:val="001F7720"/>
    <w:rsid w:val="001F7D68"/>
    <w:rsid w:val="001F7E06"/>
    <w:rsid w:val="001F7F28"/>
    <w:rsid w:val="0020095A"/>
    <w:rsid w:val="002009B4"/>
    <w:rsid w:val="00200A47"/>
    <w:rsid w:val="00200B77"/>
    <w:rsid w:val="00200C5D"/>
    <w:rsid w:val="00200C62"/>
    <w:rsid w:val="00200DE1"/>
    <w:rsid w:val="00200E3E"/>
    <w:rsid w:val="00200F3E"/>
    <w:rsid w:val="00200FAA"/>
    <w:rsid w:val="00201306"/>
    <w:rsid w:val="0020143B"/>
    <w:rsid w:val="002014C2"/>
    <w:rsid w:val="0020173B"/>
    <w:rsid w:val="002023E4"/>
    <w:rsid w:val="0020249D"/>
    <w:rsid w:val="00202585"/>
    <w:rsid w:val="002027C2"/>
    <w:rsid w:val="002028E0"/>
    <w:rsid w:val="00202A72"/>
    <w:rsid w:val="00202BD7"/>
    <w:rsid w:val="00203403"/>
    <w:rsid w:val="002036F1"/>
    <w:rsid w:val="002037C6"/>
    <w:rsid w:val="00204229"/>
    <w:rsid w:val="002046EA"/>
    <w:rsid w:val="00204901"/>
    <w:rsid w:val="00204A5B"/>
    <w:rsid w:val="00204DC9"/>
    <w:rsid w:val="002051D0"/>
    <w:rsid w:val="00205589"/>
    <w:rsid w:val="00205976"/>
    <w:rsid w:val="00205B5C"/>
    <w:rsid w:val="00205BD3"/>
    <w:rsid w:val="00205CA0"/>
    <w:rsid w:val="00205D2E"/>
    <w:rsid w:val="0020634E"/>
    <w:rsid w:val="002069B1"/>
    <w:rsid w:val="00206CBC"/>
    <w:rsid w:val="00206E3C"/>
    <w:rsid w:val="0020708F"/>
    <w:rsid w:val="00207521"/>
    <w:rsid w:val="00207E77"/>
    <w:rsid w:val="00207F2A"/>
    <w:rsid w:val="00207F5A"/>
    <w:rsid w:val="002103B7"/>
    <w:rsid w:val="00210950"/>
    <w:rsid w:val="00210B78"/>
    <w:rsid w:val="0021165A"/>
    <w:rsid w:val="00211AF0"/>
    <w:rsid w:val="00211C5B"/>
    <w:rsid w:val="00211E67"/>
    <w:rsid w:val="0021228C"/>
    <w:rsid w:val="00212538"/>
    <w:rsid w:val="0021276E"/>
    <w:rsid w:val="0021283B"/>
    <w:rsid w:val="0021297E"/>
    <w:rsid w:val="00212BD4"/>
    <w:rsid w:val="00212DB7"/>
    <w:rsid w:val="00213062"/>
    <w:rsid w:val="00213681"/>
    <w:rsid w:val="00213A6D"/>
    <w:rsid w:val="00213BD1"/>
    <w:rsid w:val="0021408C"/>
    <w:rsid w:val="0021453A"/>
    <w:rsid w:val="00214802"/>
    <w:rsid w:val="00215104"/>
    <w:rsid w:val="002151CB"/>
    <w:rsid w:val="00215293"/>
    <w:rsid w:val="00215321"/>
    <w:rsid w:val="00215A7A"/>
    <w:rsid w:val="00215B4D"/>
    <w:rsid w:val="00215C3A"/>
    <w:rsid w:val="00215D4C"/>
    <w:rsid w:val="002162B3"/>
    <w:rsid w:val="002170D9"/>
    <w:rsid w:val="00217928"/>
    <w:rsid w:val="00217C91"/>
    <w:rsid w:val="00217E42"/>
    <w:rsid w:val="0022011E"/>
    <w:rsid w:val="002202F1"/>
    <w:rsid w:val="00220B95"/>
    <w:rsid w:val="00220C29"/>
    <w:rsid w:val="0022103D"/>
    <w:rsid w:val="00221716"/>
    <w:rsid w:val="00221BD7"/>
    <w:rsid w:val="00221CFF"/>
    <w:rsid w:val="002227CE"/>
    <w:rsid w:val="002228A7"/>
    <w:rsid w:val="00222C26"/>
    <w:rsid w:val="002232BF"/>
    <w:rsid w:val="00224209"/>
    <w:rsid w:val="0022442B"/>
    <w:rsid w:val="002244B3"/>
    <w:rsid w:val="00224978"/>
    <w:rsid w:val="00224A3C"/>
    <w:rsid w:val="00224F98"/>
    <w:rsid w:val="002253C7"/>
    <w:rsid w:val="00225823"/>
    <w:rsid w:val="002259E8"/>
    <w:rsid w:val="00225A2C"/>
    <w:rsid w:val="00225A76"/>
    <w:rsid w:val="00225B3C"/>
    <w:rsid w:val="00225EDD"/>
    <w:rsid w:val="002263BA"/>
    <w:rsid w:val="002264C6"/>
    <w:rsid w:val="00226E25"/>
    <w:rsid w:val="00226E65"/>
    <w:rsid w:val="00227276"/>
    <w:rsid w:val="00227446"/>
    <w:rsid w:val="00227688"/>
    <w:rsid w:val="002278B3"/>
    <w:rsid w:val="00227985"/>
    <w:rsid w:val="00227D2B"/>
    <w:rsid w:val="00227DBB"/>
    <w:rsid w:val="00227EF1"/>
    <w:rsid w:val="00227F40"/>
    <w:rsid w:val="00230241"/>
    <w:rsid w:val="002302D1"/>
    <w:rsid w:val="00230411"/>
    <w:rsid w:val="0023052C"/>
    <w:rsid w:val="00230ED9"/>
    <w:rsid w:val="00230FBD"/>
    <w:rsid w:val="002312FE"/>
    <w:rsid w:val="002314B9"/>
    <w:rsid w:val="00231961"/>
    <w:rsid w:val="00231C0B"/>
    <w:rsid w:val="00231E74"/>
    <w:rsid w:val="00232364"/>
    <w:rsid w:val="00232370"/>
    <w:rsid w:val="00233013"/>
    <w:rsid w:val="002330FD"/>
    <w:rsid w:val="00233555"/>
    <w:rsid w:val="00233731"/>
    <w:rsid w:val="00233827"/>
    <w:rsid w:val="00233C5F"/>
    <w:rsid w:val="00233FE7"/>
    <w:rsid w:val="00234004"/>
    <w:rsid w:val="00234204"/>
    <w:rsid w:val="00234806"/>
    <w:rsid w:val="00234D8B"/>
    <w:rsid w:val="00234DAC"/>
    <w:rsid w:val="0023547E"/>
    <w:rsid w:val="00235788"/>
    <w:rsid w:val="00235AE9"/>
    <w:rsid w:val="00235D63"/>
    <w:rsid w:val="00236221"/>
    <w:rsid w:val="0023651D"/>
    <w:rsid w:val="0023670B"/>
    <w:rsid w:val="00236ADA"/>
    <w:rsid w:val="00236B27"/>
    <w:rsid w:val="002378B5"/>
    <w:rsid w:val="0024012F"/>
    <w:rsid w:val="00240221"/>
    <w:rsid w:val="0024022D"/>
    <w:rsid w:val="00240A3F"/>
    <w:rsid w:val="00240AEF"/>
    <w:rsid w:val="00241967"/>
    <w:rsid w:val="00241BC2"/>
    <w:rsid w:val="002420FB"/>
    <w:rsid w:val="0024270C"/>
    <w:rsid w:val="0024284F"/>
    <w:rsid w:val="00242D75"/>
    <w:rsid w:val="00242F8A"/>
    <w:rsid w:val="002430A8"/>
    <w:rsid w:val="00243118"/>
    <w:rsid w:val="00243B73"/>
    <w:rsid w:val="00243F17"/>
    <w:rsid w:val="0024403D"/>
    <w:rsid w:val="0024426C"/>
    <w:rsid w:val="00244469"/>
    <w:rsid w:val="002445C6"/>
    <w:rsid w:val="00244683"/>
    <w:rsid w:val="00244732"/>
    <w:rsid w:val="002452FD"/>
    <w:rsid w:val="002458C5"/>
    <w:rsid w:val="00245E66"/>
    <w:rsid w:val="00246276"/>
    <w:rsid w:val="00246690"/>
    <w:rsid w:val="00246E29"/>
    <w:rsid w:val="00246F98"/>
    <w:rsid w:val="00247366"/>
    <w:rsid w:val="00247848"/>
    <w:rsid w:val="00247AD0"/>
    <w:rsid w:val="00247F56"/>
    <w:rsid w:val="002500C8"/>
    <w:rsid w:val="0025013B"/>
    <w:rsid w:val="00250355"/>
    <w:rsid w:val="002505EB"/>
    <w:rsid w:val="002508FD"/>
    <w:rsid w:val="00250B1D"/>
    <w:rsid w:val="00250DDD"/>
    <w:rsid w:val="002511A6"/>
    <w:rsid w:val="00251F09"/>
    <w:rsid w:val="00252C70"/>
    <w:rsid w:val="00252F93"/>
    <w:rsid w:val="0025353B"/>
    <w:rsid w:val="00253DA6"/>
    <w:rsid w:val="002546B3"/>
    <w:rsid w:val="00254E48"/>
    <w:rsid w:val="00254E9B"/>
    <w:rsid w:val="00254FEF"/>
    <w:rsid w:val="0025514A"/>
    <w:rsid w:val="002552CD"/>
    <w:rsid w:val="002554CF"/>
    <w:rsid w:val="00255874"/>
    <w:rsid w:val="002558F6"/>
    <w:rsid w:val="00255AC9"/>
    <w:rsid w:val="00255E9E"/>
    <w:rsid w:val="002563A6"/>
    <w:rsid w:val="00256D31"/>
    <w:rsid w:val="00256DFD"/>
    <w:rsid w:val="00257C5E"/>
    <w:rsid w:val="00257CE2"/>
    <w:rsid w:val="00257E8F"/>
    <w:rsid w:val="0026013A"/>
    <w:rsid w:val="00260432"/>
    <w:rsid w:val="00260A98"/>
    <w:rsid w:val="0026105C"/>
    <w:rsid w:val="0026108C"/>
    <w:rsid w:val="002618A3"/>
    <w:rsid w:val="00261D1A"/>
    <w:rsid w:val="0026227F"/>
    <w:rsid w:val="002622AD"/>
    <w:rsid w:val="0026239B"/>
    <w:rsid w:val="00262810"/>
    <w:rsid w:val="00262A94"/>
    <w:rsid w:val="002638B6"/>
    <w:rsid w:val="00263D0E"/>
    <w:rsid w:val="00263E98"/>
    <w:rsid w:val="00264088"/>
    <w:rsid w:val="0026453A"/>
    <w:rsid w:val="002646B9"/>
    <w:rsid w:val="00264843"/>
    <w:rsid w:val="00264934"/>
    <w:rsid w:val="002649FC"/>
    <w:rsid w:val="00264AA4"/>
    <w:rsid w:val="00264BC0"/>
    <w:rsid w:val="00264D3E"/>
    <w:rsid w:val="00265AE4"/>
    <w:rsid w:val="00265D81"/>
    <w:rsid w:val="00266058"/>
    <w:rsid w:val="00266237"/>
    <w:rsid w:val="00266257"/>
    <w:rsid w:val="0026723C"/>
    <w:rsid w:val="0026753C"/>
    <w:rsid w:val="00267C33"/>
    <w:rsid w:val="00267F17"/>
    <w:rsid w:val="00267F83"/>
    <w:rsid w:val="002701B1"/>
    <w:rsid w:val="002703BD"/>
    <w:rsid w:val="0027078C"/>
    <w:rsid w:val="00270BEE"/>
    <w:rsid w:val="00271B2D"/>
    <w:rsid w:val="00271B40"/>
    <w:rsid w:val="002729F0"/>
    <w:rsid w:val="002729FF"/>
    <w:rsid w:val="0027339F"/>
    <w:rsid w:val="00273B84"/>
    <w:rsid w:val="002744C6"/>
    <w:rsid w:val="002746D3"/>
    <w:rsid w:val="002750B2"/>
    <w:rsid w:val="00275509"/>
    <w:rsid w:val="00275D37"/>
    <w:rsid w:val="00275DF5"/>
    <w:rsid w:val="00275F2C"/>
    <w:rsid w:val="00275F36"/>
    <w:rsid w:val="002760D1"/>
    <w:rsid w:val="00276567"/>
    <w:rsid w:val="00276B67"/>
    <w:rsid w:val="00276FAF"/>
    <w:rsid w:val="002770E2"/>
    <w:rsid w:val="00277271"/>
    <w:rsid w:val="0027744D"/>
    <w:rsid w:val="00277782"/>
    <w:rsid w:val="002778AA"/>
    <w:rsid w:val="00277948"/>
    <w:rsid w:val="00277B64"/>
    <w:rsid w:val="00277F69"/>
    <w:rsid w:val="0028017F"/>
    <w:rsid w:val="0028030E"/>
    <w:rsid w:val="0028052A"/>
    <w:rsid w:val="002808E6"/>
    <w:rsid w:val="00280BB4"/>
    <w:rsid w:val="00280C88"/>
    <w:rsid w:val="00281086"/>
    <w:rsid w:val="0028137B"/>
    <w:rsid w:val="00281475"/>
    <w:rsid w:val="00281540"/>
    <w:rsid w:val="002816BF"/>
    <w:rsid w:val="0028170B"/>
    <w:rsid w:val="00281872"/>
    <w:rsid w:val="00281D8A"/>
    <w:rsid w:val="002821D3"/>
    <w:rsid w:val="002821FC"/>
    <w:rsid w:val="002826B9"/>
    <w:rsid w:val="002827B1"/>
    <w:rsid w:val="0028297F"/>
    <w:rsid w:val="00282DCF"/>
    <w:rsid w:val="00283094"/>
    <w:rsid w:val="002830B5"/>
    <w:rsid w:val="0028364F"/>
    <w:rsid w:val="0028385C"/>
    <w:rsid w:val="00283C56"/>
    <w:rsid w:val="00284505"/>
    <w:rsid w:val="0028453F"/>
    <w:rsid w:val="002849C2"/>
    <w:rsid w:val="00285160"/>
    <w:rsid w:val="00285434"/>
    <w:rsid w:val="00285B88"/>
    <w:rsid w:val="00285CEF"/>
    <w:rsid w:val="00285FC7"/>
    <w:rsid w:val="002860F3"/>
    <w:rsid w:val="00286234"/>
    <w:rsid w:val="002865C2"/>
    <w:rsid w:val="00286610"/>
    <w:rsid w:val="00286DAC"/>
    <w:rsid w:val="00286E53"/>
    <w:rsid w:val="00287218"/>
    <w:rsid w:val="00287246"/>
    <w:rsid w:val="002877F6"/>
    <w:rsid w:val="00287C27"/>
    <w:rsid w:val="00287FE7"/>
    <w:rsid w:val="00290C23"/>
    <w:rsid w:val="0029151B"/>
    <w:rsid w:val="00291744"/>
    <w:rsid w:val="002919A4"/>
    <w:rsid w:val="00291F7A"/>
    <w:rsid w:val="002921AA"/>
    <w:rsid w:val="00292262"/>
    <w:rsid w:val="002925A9"/>
    <w:rsid w:val="0029263C"/>
    <w:rsid w:val="00292A67"/>
    <w:rsid w:val="00292C28"/>
    <w:rsid w:val="00292D30"/>
    <w:rsid w:val="00293645"/>
    <w:rsid w:val="0029375A"/>
    <w:rsid w:val="0029383E"/>
    <w:rsid w:val="00293B7D"/>
    <w:rsid w:val="002948C2"/>
    <w:rsid w:val="00294E69"/>
    <w:rsid w:val="00295040"/>
    <w:rsid w:val="002951F6"/>
    <w:rsid w:val="00295470"/>
    <w:rsid w:val="0029554F"/>
    <w:rsid w:val="00295590"/>
    <w:rsid w:val="002957E7"/>
    <w:rsid w:val="00295A64"/>
    <w:rsid w:val="00295A99"/>
    <w:rsid w:val="00295D2D"/>
    <w:rsid w:val="00295F34"/>
    <w:rsid w:val="002962DF"/>
    <w:rsid w:val="00296A6B"/>
    <w:rsid w:val="00296B08"/>
    <w:rsid w:val="00296F08"/>
    <w:rsid w:val="002970CA"/>
    <w:rsid w:val="002972D7"/>
    <w:rsid w:val="00297948"/>
    <w:rsid w:val="002A0062"/>
    <w:rsid w:val="002A076A"/>
    <w:rsid w:val="002A0CD0"/>
    <w:rsid w:val="002A17B1"/>
    <w:rsid w:val="002A1D43"/>
    <w:rsid w:val="002A2A0A"/>
    <w:rsid w:val="002A3EE4"/>
    <w:rsid w:val="002A4B48"/>
    <w:rsid w:val="002A526D"/>
    <w:rsid w:val="002A57A9"/>
    <w:rsid w:val="002A590A"/>
    <w:rsid w:val="002A5CE0"/>
    <w:rsid w:val="002A68D3"/>
    <w:rsid w:val="002A6A92"/>
    <w:rsid w:val="002A6D2F"/>
    <w:rsid w:val="002A6D33"/>
    <w:rsid w:val="002A7603"/>
    <w:rsid w:val="002A76C1"/>
    <w:rsid w:val="002A7769"/>
    <w:rsid w:val="002A794E"/>
    <w:rsid w:val="002B0513"/>
    <w:rsid w:val="002B0556"/>
    <w:rsid w:val="002B0738"/>
    <w:rsid w:val="002B0DB0"/>
    <w:rsid w:val="002B0DD9"/>
    <w:rsid w:val="002B0DEE"/>
    <w:rsid w:val="002B0E6A"/>
    <w:rsid w:val="002B1138"/>
    <w:rsid w:val="002B13D0"/>
    <w:rsid w:val="002B1CEE"/>
    <w:rsid w:val="002B1DF9"/>
    <w:rsid w:val="002B2023"/>
    <w:rsid w:val="002B20CD"/>
    <w:rsid w:val="002B2248"/>
    <w:rsid w:val="002B2486"/>
    <w:rsid w:val="002B2683"/>
    <w:rsid w:val="002B2794"/>
    <w:rsid w:val="002B2A42"/>
    <w:rsid w:val="002B2EA3"/>
    <w:rsid w:val="002B3584"/>
    <w:rsid w:val="002B37DF"/>
    <w:rsid w:val="002B3A30"/>
    <w:rsid w:val="002B3E94"/>
    <w:rsid w:val="002B4E32"/>
    <w:rsid w:val="002B50C1"/>
    <w:rsid w:val="002B5380"/>
    <w:rsid w:val="002B57D9"/>
    <w:rsid w:val="002B6C53"/>
    <w:rsid w:val="002B6EC1"/>
    <w:rsid w:val="002B707B"/>
    <w:rsid w:val="002B733D"/>
    <w:rsid w:val="002B75E5"/>
    <w:rsid w:val="002B7675"/>
    <w:rsid w:val="002B7867"/>
    <w:rsid w:val="002B78F5"/>
    <w:rsid w:val="002B7909"/>
    <w:rsid w:val="002B7E34"/>
    <w:rsid w:val="002C06CC"/>
    <w:rsid w:val="002C0721"/>
    <w:rsid w:val="002C0787"/>
    <w:rsid w:val="002C08FF"/>
    <w:rsid w:val="002C0B23"/>
    <w:rsid w:val="002C0C61"/>
    <w:rsid w:val="002C0E07"/>
    <w:rsid w:val="002C0EE8"/>
    <w:rsid w:val="002C1084"/>
    <w:rsid w:val="002C11D0"/>
    <w:rsid w:val="002C11E1"/>
    <w:rsid w:val="002C1974"/>
    <w:rsid w:val="002C1A2F"/>
    <w:rsid w:val="002C2189"/>
    <w:rsid w:val="002C2304"/>
    <w:rsid w:val="002C2434"/>
    <w:rsid w:val="002C25CE"/>
    <w:rsid w:val="002C29DA"/>
    <w:rsid w:val="002C2BC1"/>
    <w:rsid w:val="002C2D88"/>
    <w:rsid w:val="002C3715"/>
    <w:rsid w:val="002C4074"/>
    <w:rsid w:val="002C4326"/>
    <w:rsid w:val="002C4A70"/>
    <w:rsid w:val="002C5017"/>
    <w:rsid w:val="002C5481"/>
    <w:rsid w:val="002C554E"/>
    <w:rsid w:val="002C563E"/>
    <w:rsid w:val="002C5A7C"/>
    <w:rsid w:val="002C5DFE"/>
    <w:rsid w:val="002C6008"/>
    <w:rsid w:val="002C6502"/>
    <w:rsid w:val="002C67FB"/>
    <w:rsid w:val="002C6DD3"/>
    <w:rsid w:val="002C6DF5"/>
    <w:rsid w:val="002C6FA8"/>
    <w:rsid w:val="002C7060"/>
    <w:rsid w:val="002C733A"/>
    <w:rsid w:val="002C74F9"/>
    <w:rsid w:val="002C7854"/>
    <w:rsid w:val="002C79DF"/>
    <w:rsid w:val="002D00A9"/>
    <w:rsid w:val="002D00DD"/>
    <w:rsid w:val="002D03B0"/>
    <w:rsid w:val="002D053B"/>
    <w:rsid w:val="002D06DB"/>
    <w:rsid w:val="002D074D"/>
    <w:rsid w:val="002D0805"/>
    <w:rsid w:val="002D0981"/>
    <w:rsid w:val="002D09CB"/>
    <w:rsid w:val="002D0B58"/>
    <w:rsid w:val="002D0C10"/>
    <w:rsid w:val="002D0FAF"/>
    <w:rsid w:val="002D10E7"/>
    <w:rsid w:val="002D17FC"/>
    <w:rsid w:val="002D1B32"/>
    <w:rsid w:val="002D1B94"/>
    <w:rsid w:val="002D1D19"/>
    <w:rsid w:val="002D1D52"/>
    <w:rsid w:val="002D2428"/>
    <w:rsid w:val="002D248A"/>
    <w:rsid w:val="002D28B0"/>
    <w:rsid w:val="002D2CBD"/>
    <w:rsid w:val="002D2D5E"/>
    <w:rsid w:val="002D3483"/>
    <w:rsid w:val="002D3B8B"/>
    <w:rsid w:val="002D3BE2"/>
    <w:rsid w:val="002D3DC2"/>
    <w:rsid w:val="002D427C"/>
    <w:rsid w:val="002D46AD"/>
    <w:rsid w:val="002D4873"/>
    <w:rsid w:val="002D4B0A"/>
    <w:rsid w:val="002D4BED"/>
    <w:rsid w:val="002D5064"/>
    <w:rsid w:val="002D5169"/>
    <w:rsid w:val="002D5E4C"/>
    <w:rsid w:val="002D64B6"/>
    <w:rsid w:val="002D6555"/>
    <w:rsid w:val="002D664C"/>
    <w:rsid w:val="002D669C"/>
    <w:rsid w:val="002D686A"/>
    <w:rsid w:val="002D68DF"/>
    <w:rsid w:val="002D68E5"/>
    <w:rsid w:val="002D6F4F"/>
    <w:rsid w:val="002D7038"/>
    <w:rsid w:val="002D73BA"/>
    <w:rsid w:val="002D77D8"/>
    <w:rsid w:val="002D7C4A"/>
    <w:rsid w:val="002E0069"/>
    <w:rsid w:val="002E0435"/>
    <w:rsid w:val="002E08FB"/>
    <w:rsid w:val="002E0AAE"/>
    <w:rsid w:val="002E0B4E"/>
    <w:rsid w:val="002E0B9A"/>
    <w:rsid w:val="002E0C63"/>
    <w:rsid w:val="002E0E00"/>
    <w:rsid w:val="002E0F50"/>
    <w:rsid w:val="002E1160"/>
    <w:rsid w:val="002E148F"/>
    <w:rsid w:val="002E177E"/>
    <w:rsid w:val="002E185D"/>
    <w:rsid w:val="002E1B5D"/>
    <w:rsid w:val="002E1D6F"/>
    <w:rsid w:val="002E1F72"/>
    <w:rsid w:val="002E3467"/>
    <w:rsid w:val="002E3494"/>
    <w:rsid w:val="002E3A18"/>
    <w:rsid w:val="002E3C1B"/>
    <w:rsid w:val="002E3F57"/>
    <w:rsid w:val="002E450F"/>
    <w:rsid w:val="002E4A39"/>
    <w:rsid w:val="002E4E90"/>
    <w:rsid w:val="002E503C"/>
    <w:rsid w:val="002E5044"/>
    <w:rsid w:val="002E5234"/>
    <w:rsid w:val="002E527C"/>
    <w:rsid w:val="002E55D5"/>
    <w:rsid w:val="002E563B"/>
    <w:rsid w:val="002E59EF"/>
    <w:rsid w:val="002E661D"/>
    <w:rsid w:val="002E6724"/>
    <w:rsid w:val="002E6C9E"/>
    <w:rsid w:val="002E6D75"/>
    <w:rsid w:val="002E6F6F"/>
    <w:rsid w:val="002E7452"/>
    <w:rsid w:val="002E76C5"/>
    <w:rsid w:val="002E7FC9"/>
    <w:rsid w:val="002F007A"/>
    <w:rsid w:val="002F01DC"/>
    <w:rsid w:val="002F0353"/>
    <w:rsid w:val="002F0607"/>
    <w:rsid w:val="002F0712"/>
    <w:rsid w:val="002F0762"/>
    <w:rsid w:val="002F08A7"/>
    <w:rsid w:val="002F0AAE"/>
    <w:rsid w:val="002F0F1D"/>
    <w:rsid w:val="002F10D8"/>
    <w:rsid w:val="002F1510"/>
    <w:rsid w:val="002F192B"/>
    <w:rsid w:val="002F1BEA"/>
    <w:rsid w:val="002F21C8"/>
    <w:rsid w:val="002F2750"/>
    <w:rsid w:val="002F28AA"/>
    <w:rsid w:val="002F28F8"/>
    <w:rsid w:val="002F29CF"/>
    <w:rsid w:val="002F2A7D"/>
    <w:rsid w:val="002F2EB5"/>
    <w:rsid w:val="002F3E68"/>
    <w:rsid w:val="002F3F7A"/>
    <w:rsid w:val="002F42F0"/>
    <w:rsid w:val="002F5094"/>
    <w:rsid w:val="002F553B"/>
    <w:rsid w:val="002F5617"/>
    <w:rsid w:val="002F5B76"/>
    <w:rsid w:val="002F5C29"/>
    <w:rsid w:val="002F5CA2"/>
    <w:rsid w:val="002F5DF8"/>
    <w:rsid w:val="002F62DD"/>
    <w:rsid w:val="002F6BBE"/>
    <w:rsid w:val="002F6C59"/>
    <w:rsid w:val="002F6FC9"/>
    <w:rsid w:val="002F711B"/>
    <w:rsid w:val="002F7176"/>
    <w:rsid w:val="002F7B23"/>
    <w:rsid w:val="00300431"/>
    <w:rsid w:val="00300B87"/>
    <w:rsid w:val="00300E6F"/>
    <w:rsid w:val="00301160"/>
    <w:rsid w:val="0030138A"/>
    <w:rsid w:val="003020C4"/>
    <w:rsid w:val="00302D5C"/>
    <w:rsid w:val="003030C6"/>
    <w:rsid w:val="003033F5"/>
    <w:rsid w:val="0030343C"/>
    <w:rsid w:val="003035D4"/>
    <w:rsid w:val="00303EFA"/>
    <w:rsid w:val="003043FA"/>
    <w:rsid w:val="00304645"/>
    <w:rsid w:val="003047C2"/>
    <w:rsid w:val="003056A6"/>
    <w:rsid w:val="00305A2A"/>
    <w:rsid w:val="003062D4"/>
    <w:rsid w:val="003062E2"/>
    <w:rsid w:val="0030691D"/>
    <w:rsid w:val="00306F1E"/>
    <w:rsid w:val="003073CE"/>
    <w:rsid w:val="003075E9"/>
    <w:rsid w:val="003078A8"/>
    <w:rsid w:val="003078FB"/>
    <w:rsid w:val="00307A84"/>
    <w:rsid w:val="00307CA2"/>
    <w:rsid w:val="00307F3E"/>
    <w:rsid w:val="003100A3"/>
    <w:rsid w:val="003104A0"/>
    <w:rsid w:val="003115CD"/>
    <w:rsid w:val="00311709"/>
    <w:rsid w:val="00311BAC"/>
    <w:rsid w:val="00311D9F"/>
    <w:rsid w:val="0031211E"/>
    <w:rsid w:val="00312520"/>
    <w:rsid w:val="00312E88"/>
    <w:rsid w:val="0031333D"/>
    <w:rsid w:val="0031354A"/>
    <w:rsid w:val="00313658"/>
    <w:rsid w:val="00313E1A"/>
    <w:rsid w:val="00313F4B"/>
    <w:rsid w:val="00314034"/>
    <w:rsid w:val="00314257"/>
    <w:rsid w:val="00314310"/>
    <w:rsid w:val="0031431E"/>
    <w:rsid w:val="0031460D"/>
    <w:rsid w:val="00314983"/>
    <w:rsid w:val="00314C01"/>
    <w:rsid w:val="00314CDC"/>
    <w:rsid w:val="00314E47"/>
    <w:rsid w:val="003158A5"/>
    <w:rsid w:val="00315B9A"/>
    <w:rsid w:val="00315DCC"/>
    <w:rsid w:val="00315F02"/>
    <w:rsid w:val="003166FF"/>
    <w:rsid w:val="00316C3B"/>
    <w:rsid w:val="00316C80"/>
    <w:rsid w:val="00316D52"/>
    <w:rsid w:val="00317C50"/>
    <w:rsid w:val="00317C52"/>
    <w:rsid w:val="00320283"/>
    <w:rsid w:val="00320565"/>
    <w:rsid w:val="00320664"/>
    <w:rsid w:val="003206FD"/>
    <w:rsid w:val="0032093B"/>
    <w:rsid w:val="003209EA"/>
    <w:rsid w:val="00320E5D"/>
    <w:rsid w:val="00321165"/>
    <w:rsid w:val="003211E8"/>
    <w:rsid w:val="003219C4"/>
    <w:rsid w:val="003219DB"/>
    <w:rsid w:val="00321A1E"/>
    <w:rsid w:val="00321B66"/>
    <w:rsid w:val="00321E37"/>
    <w:rsid w:val="00321F48"/>
    <w:rsid w:val="00322352"/>
    <w:rsid w:val="003225BD"/>
    <w:rsid w:val="00322F81"/>
    <w:rsid w:val="00322FDD"/>
    <w:rsid w:val="003230F2"/>
    <w:rsid w:val="003234E8"/>
    <w:rsid w:val="0032360D"/>
    <w:rsid w:val="00323647"/>
    <w:rsid w:val="00323A1A"/>
    <w:rsid w:val="00323AD7"/>
    <w:rsid w:val="00323D84"/>
    <w:rsid w:val="00323FB5"/>
    <w:rsid w:val="00324177"/>
    <w:rsid w:val="00324737"/>
    <w:rsid w:val="003249A5"/>
    <w:rsid w:val="00324EE3"/>
    <w:rsid w:val="0032502C"/>
    <w:rsid w:val="00325037"/>
    <w:rsid w:val="00325181"/>
    <w:rsid w:val="00325E20"/>
    <w:rsid w:val="0032655C"/>
    <w:rsid w:val="00326B63"/>
    <w:rsid w:val="00326E17"/>
    <w:rsid w:val="00327046"/>
    <w:rsid w:val="00327356"/>
    <w:rsid w:val="00327629"/>
    <w:rsid w:val="00330A65"/>
    <w:rsid w:val="00330DEA"/>
    <w:rsid w:val="003312F5"/>
    <w:rsid w:val="0033151B"/>
    <w:rsid w:val="00331646"/>
    <w:rsid w:val="003316F6"/>
    <w:rsid w:val="0033174E"/>
    <w:rsid w:val="00331954"/>
    <w:rsid w:val="00331CED"/>
    <w:rsid w:val="00331F12"/>
    <w:rsid w:val="00332671"/>
    <w:rsid w:val="003326A8"/>
    <w:rsid w:val="00332D53"/>
    <w:rsid w:val="00332E00"/>
    <w:rsid w:val="00332F89"/>
    <w:rsid w:val="003334DF"/>
    <w:rsid w:val="0033363B"/>
    <w:rsid w:val="00333808"/>
    <w:rsid w:val="00334058"/>
    <w:rsid w:val="00334285"/>
    <w:rsid w:val="0033493A"/>
    <w:rsid w:val="00334BB7"/>
    <w:rsid w:val="003353EC"/>
    <w:rsid w:val="00336310"/>
    <w:rsid w:val="003363BF"/>
    <w:rsid w:val="0033642D"/>
    <w:rsid w:val="00336606"/>
    <w:rsid w:val="0033692B"/>
    <w:rsid w:val="00336C8C"/>
    <w:rsid w:val="00336E42"/>
    <w:rsid w:val="00336EE6"/>
    <w:rsid w:val="003370E9"/>
    <w:rsid w:val="00337116"/>
    <w:rsid w:val="00337207"/>
    <w:rsid w:val="0033753E"/>
    <w:rsid w:val="003378BF"/>
    <w:rsid w:val="0033791D"/>
    <w:rsid w:val="00337ED9"/>
    <w:rsid w:val="003401BA"/>
    <w:rsid w:val="003405E4"/>
    <w:rsid w:val="003407FE"/>
    <w:rsid w:val="00340821"/>
    <w:rsid w:val="0034095C"/>
    <w:rsid w:val="00340ACF"/>
    <w:rsid w:val="00340D0F"/>
    <w:rsid w:val="00340E5F"/>
    <w:rsid w:val="0034126C"/>
    <w:rsid w:val="003413F2"/>
    <w:rsid w:val="003415EF"/>
    <w:rsid w:val="0034244E"/>
    <w:rsid w:val="003424BC"/>
    <w:rsid w:val="003425C6"/>
    <w:rsid w:val="003428F5"/>
    <w:rsid w:val="00342A8E"/>
    <w:rsid w:val="00342AF4"/>
    <w:rsid w:val="00342D0B"/>
    <w:rsid w:val="00342F9E"/>
    <w:rsid w:val="003430B9"/>
    <w:rsid w:val="003430E5"/>
    <w:rsid w:val="00343360"/>
    <w:rsid w:val="0034344E"/>
    <w:rsid w:val="0034378B"/>
    <w:rsid w:val="00343CC6"/>
    <w:rsid w:val="00343CFF"/>
    <w:rsid w:val="00343EA5"/>
    <w:rsid w:val="003441B2"/>
    <w:rsid w:val="00344547"/>
    <w:rsid w:val="00344682"/>
    <w:rsid w:val="00344AE6"/>
    <w:rsid w:val="00344B98"/>
    <w:rsid w:val="0034518B"/>
    <w:rsid w:val="003458DA"/>
    <w:rsid w:val="00345A84"/>
    <w:rsid w:val="00345BC8"/>
    <w:rsid w:val="0034676C"/>
    <w:rsid w:val="0034694E"/>
    <w:rsid w:val="0034697B"/>
    <w:rsid w:val="00347540"/>
    <w:rsid w:val="003476E2"/>
    <w:rsid w:val="00347828"/>
    <w:rsid w:val="00347DB9"/>
    <w:rsid w:val="00350174"/>
    <w:rsid w:val="00350374"/>
    <w:rsid w:val="003503C2"/>
    <w:rsid w:val="00350606"/>
    <w:rsid w:val="00350C80"/>
    <w:rsid w:val="00350E58"/>
    <w:rsid w:val="00351638"/>
    <w:rsid w:val="003517E3"/>
    <w:rsid w:val="0035199F"/>
    <w:rsid w:val="00351E07"/>
    <w:rsid w:val="00352B3B"/>
    <w:rsid w:val="00352DBE"/>
    <w:rsid w:val="00352EB9"/>
    <w:rsid w:val="00353061"/>
    <w:rsid w:val="003530DB"/>
    <w:rsid w:val="00353814"/>
    <w:rsid w:val="0035398C"/>
    <w:rsid w:val="003541D1"/>
    <w:rsid w:val="003542DE"/>
    <w:rsid w:val="00354392"/>
    <w:rsid w:val="003543B7"/>
    <w:rsid w:val="00354436"/>
    <w:rsid w:val="00354DB9"/>
    <w:rsid w:val="003551A5"/>
    <w:rsid w:val="003556DC"/>
    <w:rsid w:val="003557AD"/>
    <w:rsid w:val="00355A8F"/>
    <w:rsid w:val="00355DD2"/>
    <w:rsid w:val="00356993"/>
    <w:rsid w:val="00356E5C"/>
    <w:rsid w:val="00356EA5"/>
    <w:rsid w:val="003575E6"/>
    <w:rsid w:val="00357621"/>
    <w:rsid w:val="00357802"/>
    <w:rsid w:val="00357A41"/>
    <w:rsid w:val="00357AAA"/>
    <w:rsid w:val="00357B32"/>
    <w:rsid w:val="00360500"/>
    <w:rsid w:val="00360614"/>
    <w:rsid w:val="00361408"/>
    <w:rsid w:val="003617B5"/>
    <w:rsid w:val="003619E3"/>
    <w:rsid w:val="003619F3"/>
    <w:rsid w:val="00361A07"/>
    <w:rsid w:val="00361F42"/>
    <w:rsid w:val="0036228A"/>
    <w:rsid w:val="003625BD"/>
    <w:rsid w:val="0036285D"/>
    <w:rsid w:val="00362AA6"/>
    <w:rsid w:val="0036335C"/>
    <w:rsid w:val="0036362C"/>
    <w:rsid w:val="00364198"/>
    <w:rsid w:val="00364211"/>
    <w:rsid w:val="003642C7"/>
    <w:rsid w:val="003644BA"/>
    <w:rsid w:val="00364526"/>
    <w:rsid w:val="003646F5"/>
    <w:rsid w:val="00364E86"/>
    <w:rsid w:val="00364FE7"/>
    <w:rsid w:val="00365093"/>
    <w:rsid w:val="003651CC"/>
    <w:rsid w:val="00365615"/>
    <w:rsid w:val="00365D35"/>
    <w:rsid w:val="003662E6"/>
    <w:rsid w:val="003663DA"/>
    <w:rsid w:val="00366424"/>
    <w:rsid w:val="003664CA"/>
    <w:rsid w:val="00367047"/>
    <w:rsid w:val="003670AA"/>
    <w:rsid w:val="003672E2"/>
    <w:rsid w:val="003679E3"/>
    <w:rsid w:val="00367A19"/>
    <w:rsid w:val="00367B94"/>
    <w:rsid w:val="00367E6A"/>
    <w:rsid w:val="00370604"/>
    <w:rsid w:val="00370B4F"/>
    <w:rsid w:val="00370CC0"/>
    <w:rsid w:val="0037249E"/>
    <w:rsid w:val="00372AD4"/>
    <w:rsid w:val="00372B3D"/>
    <w:rsid w:val="00372B80"/>
    <w:rsid w:val="00372BE6"/>
    <w:rsid w:val="00372D3E"/>
    <w:rsid w:val="00372D92"/>
    <w:rsid w:val="00372F36"/>
    <w:rsid w:val="003732F1"/>
    <w:rsid w:val="003735D1"/>
    <w:rsid w:val="0037371A"/>
    <w:rsid w:val="003738AA"/>
    <w:rsid w:val="0037393C"/>
    <w:rsid w:val="0037396F"/>
    <w:rsid w:val="00373F96"/>
    <w:rsid w:val="003747E9"/>
    <w:rsid w:val="003749E8"/>
    <w:rsid w:val="00374B08"/>
    <w:rsid w:val="00374B61"/>
    <w:rsid w:val="00374B66"/>
    <w:rsid w:val="00375275"/>
    <w:rsid w:val="003758D0"/>
    <w:rsid w:val="00375982"/>
    <w:rsid w:val="003759C2"/>
    <w:rsid w:val="00375BCC"/>
    <w:rsid w:val="00375CCD"/>
    <w:rsid w:val="00375E00"/>
    <w:rsid w:val="00375F1D"/>
    <w:rsid w:val="00376216"/>
    <w:rsid w:val="003767C2"/>
    <w:rsid w:val="00377750"/>
    <w:rsid w:val="003778C8"/>
    <w:rsid w:val="00377D5B"/>
    <w:rsid w:val="00380091"/>
    <w:rsid w:val="003805F7"/>
    <w:rsid w:val="00380602"/>
    <w:rsid w:val="0038069F"/>
    <w:rsid w:val="00380790"/>
    <w:rsid w:val="00380791"/>
    <w:rsid w:val="00380A81"/>
    <w:rsid w:val="00380BED"/>
    <w:rsid w:val="00380EA5"/>
    <w:rsid w:val="0038122E"/>
    <w:rsid w:val="00381521"/>
    <w:rsid w:val="003818C2"/>
    <w:rsid w:val="00382001"/>
    <w:rsid w:val="003824D0"/>
    <w:rsid w:val="00382C3B"/>
    <w:rsid w:val="00382D9A"/>
    <w:rsid w:val="003830CF"/>
    <w:rsid w:val="00383B80"/>
    <w:rsid w:val="00383DF6"/>
    <w:rsid w:val="00383FC5"/>
    <w:rsid w:val="003841F3"/>
    <w:rsid w:val="003846DB"/>
    <w:rsid w:val="0038481D"/>
    <w:rsid w:val="00384837"/>
    <w:rsid w:val="00384E74"/>
    <w:rsid w:val="0038589D"/>
    <w:rsid w:val="00385A7F"/>
    <w:rsid w:val="00385F87"/>
    <w:rsid w:val="003864F7"/>
    <w:rsid w:val="0038663E"/>
    <w:rsid w:val="00386B72"/>
    <w:rsid w:val="00387A59"/>
    <w:rsid w:val="00387A75"/>
    <w:rsid w:val="00387E2D"/>
    <w:rsid w:val="00387E91"/>
    <w:rsid w:val="00390161"/>
    <w:rsid w:val="00390961"/>
    <w:rsid w:val="00390A0E"/>
    <w:rsid w:val="00390A67"/>
    <w:rsid w:val="00390CEF"/>
    <w:rsid w:val="00390E5E"/>
    <w:rsid w:val="00391080"/>
    <w:rsid w:val="0039156C"/>
    <w:rsid w:val="00391969"/>
    <w:rsid w:val="00391F07"/>
    <w:rsid w:val="00392163"/>
    <w:rsid w:val="0039240C"/>
    <w:rsid w:val="00392427"/>
    <w:rsid w:val="003925B5"/>
    <w:rsid w:val="00392B25"/>
    <w:rsid w:val="00392D2D"/>
    <w:rsid w:val="003935EB"/>
    <w:rsid w:val="0039368A"/>
    <w:rsid w:val="003936BA"/>
    <w:rsid w:val="003936EE"/>
    <w:rsid w:val="00393A8B"/>
    <w:rsid w:val="00394005"/>
    <w:rsid w:val="00394664"/>
    <w:rsid w:val="003951DC"/>
    <w:rsid w:val="00395248"/>
    <w:rsid w:val="003952EC"/>
    <w:rsid w:val="00395736"/>
    <w:rsid w:val="0039590A"/>
    <w:rsid w:val="00395942"/>
    <w:rsid w:val="003959D4"/>
    <w:rsid w:val="00395C60"/>
    <w:rsid w:val="00395CB5"/>
    <w:rsid w:val="00395D55"/>
    <w:rsid w:val="0039681D"/>
    <w:rsid w:val="00396BA9"/>
    <w:rsid w:val="00397208"/>
    <w:rsid w:val="00397933"/>
    <w:rsid w:val="00397992"/>
    <w:rsid w:val="00397C97"/>
    <w:rsid w:val="003A02B8"/>
    <w:rsid w:val="003A0432"/>
    <w:rsid w:val="003A089E"/>
    <w:rsid w:val="003A0E71"/>
    <w:rsid w:val="003A116A"/>
    <w:rsid w:val="003A1293"/>
    <w:rsid w:val="003A20FC"/>
    <w:rsid w:val="003A27C5"/>
    <w:rsid w:val="003A2C5F"/>
    <w:rsid w:val="003A2D78"/>
    <w:rsid w:val="003A3389"/>
    <w:rsid w:val="003A343D"/>
    <w:rsid w:val="003A372C"/>
    <w:rsid w:val="003A39C0"/>
    <w:rsid w:val="003A3C03"/>
    <w:rsid w:val="003A3E2D"/>
    <w:rsid w:val="003A4A93"/>
    <w:rsid w:val="003A4E89"/>
    <w:rsid w:val="003A5581"/>
    <w:rsid w:val="003A583C"/>
    <w:rsid w:val="003A5E88"/>
    <w:rsid w:val="003A6061"/>
    <w:rsid w:val="003A6366"/>
    <w:rsid w:val="003A6846"/>
    <w:rsid w:val="003A70FE"/>
    <w:rsid w:val="003A74B1"/>
    <w:rsid w:val="003A76A2"/>
    <w:rsid w:val="003A76CA"/>
    <w:rsid w:val="003A770F"/>
    <w:rsid w:val="003A77C2"/>
    <w:rsid w:val="003A7CB0"/>
    <w:rsid w:val="003A7F11"/>
    <w:rsid w:val="003B0341"/>
    <w:rsid w:val="003B05B4"/>
    <w:rsid w:val="003B0AC8"/>
    <w:rsid w:val="003B0BF0"/>
    <w:rsid w:val="003B14CA"/>
    <w:rsid w:val="003B164A"/>
    <w:rsid w:val="003B168E"/>
    <w:rsid w:val="003B1E5F"/>
    <w:rsid w:val="003B200C"/>
    <w:rsid w:val="003B246C"/>
    <w:rsid w:val="003B2592"/>
    <w:rsid w:val="003B260D"/>
    <w:rsid w:val="003B2A42"/>
    <w:rsid w:val="003B2DAE"/>
    <w:rsid w:val="003B34A2"/>
    <w:rsid w:val="003B3F8B"/>
    <w:rsid w:val="003B446E"/>
    <w:rsid w:val="003B44F4"/>
    <w:rsid w:val="003B4807"/>
    <w:rsid w:val="003B4DB7"/>
    <w:rsid w:val="003B509C"/>
    <w:rsid w:val="003B527A"/>
    <w:rsid w:val="003B544A"/>
    <w:rsid w:val="003B5978"/>
    <w:rsid w:val="003B5BC1"/>
    <w:rsid w:val="003B5C6F"/>
    <w:rsid w:val="003B5C75"/>
    <w:rsid w:val="003B5EC8"/>
    <w:rsid w:val="003B65C8"/>
    <w:rsid w:val="003B69A9"/>
    <w:rsid w:val="003B6BDA"/>
    <w:rsid w:val="003B7024"/>
    <w:rsid w:val="003B7430"/>
    <w:rsid w:val="003B765D"/>
    <w:rsid w:val="003B7AF6"/>
    <w:rsid w:val="003C0245"/>
    <w:rsid w:val="003C04C7"/>
    <w:rsid w:val="003C09A9"/>
    <w:rsid w:val="003C0A4F"/>
    <w:rsid w:val="003C0E72"/>
    <w:rsid w:val="003C0EDF"/>
    <w:rsid w:val="003C1143"/>
    <w:rsid w:val="003C1368"/>
    <w:rsid w:val="003C14CD"/>
    <w:rsid w:val="003C152D"/>
    <w:rsid w:val="003C1803"/>
    <w:rsid w:val="003C1DC3"/>
    <w:rsid w:val="003C22A6"/>
    <w:rsid w:val="003C2515"/>
    <w:rsid w:val="003C28A8"/>
    <w:rsid w:val="003C2A38"/>
    <w:rsid w:val="003C2B7C"/>
    <w:rsid w:val="003C2CE7"/>
    <w:rsid w:val="003C338A"/>
    <w:rsid w:val="003C3579"/>
    <w:rsid w:val="003C3F2D"/>
    <w:rsid w:val="003C40B8"/>
    <w:rsid w:val="003C43B4"/>
    <w:rsid w:val="003C47FC"/>
    <w:rsid w:val="003C4AAD"/>
    <w:rsid w:val="003C4B53"/>
    <w:rsid w:val="003C4F06"/>
    <w:rsid w:val="003C5331"/>
    <w:rsid w:val="003C5444"/>
    <w:rsid w:val="003C5A29"/>
    <w:rsid w:val="003C5BD9"/>
    <w:rsid w:val="003C5EA8"/>
    <w:rsid w:val="003C5F00"/>
    <w:rsid w:val="003C5FF7"/>
    <w:rsid w:val="003C669C"/>
    <w:rsid w:val="003C6778"/>
    <w:rsid w:val="003C67D5"/>
    <w:rsid w:val="003C6B08"/>
    <w:rsid w:val="003C6E57"/>
    <w:rsid w:val="003C6E66"/>
    <w:rsid w:val="003C7057"/>
    <w:rsid w:val="003C7148"/>
    <w:rsid w:val="003C74AC"/>
    <w:rsid w:val="003C7721"/>
    <w:rsid w:val="003C7C4D"/>
    <w:rsid w:val="003C7DEE"/>
    <w:rsid w:val="003C7E44"/>
    <w:rsid w:val="003D06D9"/>
    <w:rsid w:val="003D0AB5"/>
    <w:rsid w:val="003D0E82"/>
    <w:rsid w:val="003D110F"/>
    <w:rsid w:val="003D150D"/>
    <w:rsid w:val="003D1B54"/>
    <w:rsid w:val="003D1BE4"/>
    <w:rsid w:val="003D1FB3"/>
    <w:rsid w:val="003D20A3"/>
    <w:rsid w:val="003D24AB"/>
    <w:rsid w:val="003D2F3C"/>
    <w:rsid w:val="003D3060"/>
    <w:rsid w:val="003D3409"/>
    <w:rsid w:val="003D342F"/>
    <w:rsid w:val="003D3996"/>
    <w:rsid w:val="003D3C81"/>
    <w:rsid w:val="003D3ECD"/>
    <w:rsid w:val="003D446A"/>
    <w:rsid w:val="003D4523"/>
    <w:rsid w:val="003D4990"/>
    <w:rsid w:val="003D49AE"/>
    <w:rsid w:val="003D5025"/>
    <w:rsid w:val="003D50EE"/>
    <w:rsid w:val="003D54E8"/>
    <w:rsid w:val="003D57F8"/>
    <w:rsid w:val="003D59D4"/>
    <w:rsid w:val="003D5CC5"/>
    <w:rsid w:val="003D5E9D"/>
    <w:rsid w:val="003D6379"/>
    <w:rsid w:val="003D6836"/>
    <w:rsid w:val="003D6F01"/>
    <w:rsid w:val="003D7416"/>
    <w:rsid w:val="003D7CC4"/>
    <w:rsid w:val="003D7E74"/>
    <w:rsid w:val="003E0599"/>
    <w:rsid w:val="003E070A"/>
    <w:rsid w:val="003E0C7D"/>
    <w:rsid w:val="003E0DA9"/>
    <w:rsid w:val="003E1588"/>
    <w:rsid w:val="003E1797"/>
    <w:rsid w:val="003E28DD"/>
    <w:rsid w:val="003E29C1"/>
    <w:rsid w:val="003E2A45"/>
    <w:rsid w:val="003E2E8A"/>
    <w:rsid w:val="003E2F49"/>
    <w:rsid w:val="003E331B"/>
    <w:rsid w:val="003E3337"/>
    <w:rsid w:val="003E353A"/>
    <w:rsid w:val="003E3D7F"/>
    <w:rsid w:val="003E3DAB"/>
    <w:rsid w:val="003E3F78"/>
    <w:rsid w:val="003E4632"/>
    <w:rsid w:val="003E4A61"/>
    <w:rsid w:val="003E4CCA"/>
    <w:rsid w:val="003E4CD2"/>
    <w:rsid w:val="003E4E32"/>
    <w:rsid w:val="003E4FB5"/>
    <w:rsid w:val="003E4FD0"/>
    <w:rsid w:val="003E5120"/>
    <w:rsid w:val="003E51D1"/>
    <w:rsid w:val="003E53D8"/>
    <w:rsid w:val="003E57CF"/>
    <w:rsid w:val="003E5B03"/>
    <w:rsid w:val="003E6461"/>
    <w:rsid w:val="003E6654"/>
    <w:rsid w:val="003E7EA3"/>
    <w:rsid w:val="003E7F21"/>
    <w:rsid w:val="003F037B"/>
    <w:rsid w:val="003F0608"/>
    <w:rsid w:val="003F0B38"/>
    <w:rsid w:val="003F11A3"/>
    <w:rsid w:val="003F12C4"/>
    <w:rsid w:val="003F17B8"/>
    <w:rsid w:val="003F1CCB"/>
    <w:rsid w:val="003F2198"/>
    <w:rsid w:val="003F22D4"/>
    <w:rsid w:val="003F22F9"/>
    <w:rsid w:val="003F25C0"/>
    <w:rsid w:val="003F2DC4"/>
    <w:rsid w:val="003F31CF"/>
    <w:rsid w:val="003F3CCB"/>
    <w:rsid w:val="003F424E"/>
    <w:rsid w:val="003F4544"/>
    <w:rsid w:val="003F4569"/>
    <w:rsid w:val="003F468A"/>
    <w:rsid w:val="003F4CBE"/>
    <w:rsid w:val="003F4F89"/>
    <w:rsid w:val="003F534D"/>
    <w:rsid w:val="003F53E4"/>
    <w:rsid w:val="003F5A00"/>
    <w:rsid w:val="003F5CC9"/>
    <w:rsid w:val="003F6006"/>
    <w:rsid w:val="003F623A"/>
    <w:rsid w:val="003F68B3"/>
    <w:rsid w:val="003F6AA9"/>
    <w:rsid w:val="003F70DD"/>
    <w:rsid w:val="003F7116"/>
    <w:rsid w:val="003F72E7"/>
    <w:rsid w:val="003F7443"/>
    <w:rsid w:val="003F77AC"/>
    <w:rsid w:val="003F784E"/>
    <w:rsid w:val="003F7E52"/>
    <w:rsid w:val="003F7F50"/>
    <w:rsid w:val="00400B53"/>
    <w:rsid w:val="00400E1C"/>
    <w:rsid w:val="00401194"/>
    <w:rsid w:val="00401257"/>
    <w:rsid w:val="004012C2"/>
    <w:rsid w:val="004013E1"/>
    <w:rsid w:val="004018A5"/>
    <w:rsid w:val="00401912"/>
    <w:rsid w:val="00401E65"/>
    <w:rsid w:val="00402691"/>
    <w:rsid w:val="00402770"/>
    <w:rsid w:val="004027E1"/>
    <w:rsid w:val="00402C48"/>
    <w:rsid w:val="00403925"/>
    <w:rsid w:val="004039D4"/>
    <w:rsid w:val="00403F4D"/>
    <w:rsid w:val="00404232"/>
    <w:rsid w:val="0040453C"/>
    <w:rsid w:val="0040457B"/>
    <w:rsid w:val="00404A68"/>
    <w:rsid w:val="00404C5C"/>
    <w:rsid w:val="00405111"/>
    <w:rsid w:val="004058FC"/>
    <w:rsid w:val="00405E3A"/>
    <w:rsid w:val="00405F0F"/>
    <w:rsid w:val="0040687E"/>
    <w:rsid w:val="0040702F"/>
    <w:rsid w:val="0040707C"/>
    <w:rsid w:val="0040738E"/>
    <w:rsid w:val="00407FF0"/>
    <w:rsid w:val="0041004B"/>
    <w:rsid w:val="0041052E"/>
    <w:rsid w:val="004105F1"/>
    <w:rsid w:val="00410A36"/>
    <w:rsid w:val="004116DA"/>
    <w:rsid w:val="00411732"/>
    <w:rsid w:val="00411C00"/>
    <w:rsid w:val="00411EE7"/>
    <w:rsid w:val="004127C6"/>
    <w:rsid w:val="0041292B"/>
    <w:rsid w:val="00412E0F"/>
    <w:rsid w:val="004136C1"/>
    <w:rsid w:val="00413AC8"/>
    <w:rsid w:val="00413BB0"/>
    <w:rsid w:val="00413E5C"/>
    <w:rsid w:val="00414942"/>
    <w:rsid w:val="00414DEA"/>
    <w:rsid w:val="00414E72"/>
    <w:rsid w:val="004150B7"/>
    <w:rsid w:val="0041523B"/>
    <w:rsid w:val="00415A31"/>
    <w:rsid w:val="00416029"/>
    <w:rsid w:val="0041653C"/>
    <w:rsid w:val="00416BEE"/>
    <w:rsid w:val="00416DBF"/>
    <w:rsid w:val="00417429"/>
    <w:rsid w:val="0041759A"/>
    <w:rsid w:val="004177EF"/>
    <w:rsid w:val="00417BFF"/>
    <w:rsid w:val="00417C02"/>
    <w:rsid w:val="00417CC0"/>
    <w:rsid w:val="00417CC5"/>
    <w:rsid w:val="00417EB2"/>
    <w:rsid w:val="00417FC6"/>
    <w:rsid w:val="00420017"/>
    <w:rsid w:val="00420151"/>
    <w:rsid w:val="0042063A"/>
    <w:rsid w:val="0042071E"/>
    <w:rsid w:val="00421177"/>
    <w:rsid w:val="00421521"/>
    <w:rsid w:val="00421CE6"/>
    <w:rsid w:val="00421EFD"/>
    <w:rsid w:val="00421FD4"/>
    <w:rsid w:val="004222FA"/>
    <w:rsid w:val="004223B6"/>
    <w:rsid w:val="004225A7"/>
    <w:rsid w:val="0042269D"/>
    <w:rsid w:val="004226FC"/>
    <w:rsid w:val="00422D1D"/>
    <w:rsid w:val="004232F1"/>
    <w:rsid w:val="00423380"/>
    <w:rsid w:val="00423543"/>
    <w:rsid w:val="00424A1F"/>
    <w:rsid w:val="00424A6C"/>
    <w:rsid w:val="00424C0C"/>
    <w:rsid w:val="004250FE"/>
    <w:rsid w:val="0042558F"/>
    <w:rsid w:val="00425645"/>
    <w:rsid w:val="00425CEE"/>
    <w:rsid w:val="00425D90"/>
    <w:rsid w:val="00425EF4"/>
    <w:rsid w:val="00425FBC"/>
    <w:rsid w:val="004267FB"/>
    <w:rsid w:val="00427105"/>
    <w:rsid w:val="0042758F"/>
    <w:rsid w:val="0042772F"/>
    <w:rsid w:val="00427E6D"/>
    <w:rsid w:val="004301F9"/>
    <w:rsid w:val="004303C8"/>
    <w:rsid w:val="00430462"/>
    <w:rsid w:val="00430466"/>
    <w:rsid w:val="00430A86"/>
    <w:rsid w:val="00430F0B"/>
    <w:rsid w:val="00430FC2"/>
    <w:rsid w:val="0043108B"/>
    <w:rsid w:val="00431B34"/>
    <w:rsid w:val="00431D20"/>
    <w:rsid w:val="00431DDA"/>
    <w:rsid w:val="0043213F"/>
    <w:rsid w:val="00432413"/>
    <w:rsid w:val="004327A3"/>
    <w:rsid w:val="004328B2"/>
    <w:rsid w:val="00432A98"/>
    <w:rsid w:val="00432CD8"/>
    <w:rsid w:val="00432FAE"/>
    <w:rsid w:val="00433167"/>
    <w:rsid w:val="0043339C"/>
    <w:rsid w:val="0043381D"/>
    <w:rsid w:val="00433AC4"/>
    <w:rsid w:val="00433DF5"/>
    <w:rsid w:val="004340E0"/>
    <w:rsid w:val="004345AB"/>
    <w:rsid w:val="004345C7"/>
    <w:rsid w:val="00434CE6"/>
    <w:rsid w:val="00434D30"/>
    <w:rsid w:val="00434DB7"/>
    <w:rsid w:val="00435521"/>
    <w:rsid w:val="00435824"/>
    <w:rsid w:val="004359EB"/>
    <w:rsid w:val="00435B09"/>
    <w:rsid w:val="00435CA2"/>
    <w:rsid w:val="00435F64"/>
    <w:rsid w:val="00435FF0"/>
    <w:rsid w:val="0043630D"/>
    <w:rsid w:val="00436ECD"/>
    <w:rsid w:val="0043700C"/>
    <w:rsid w:val="0043705A"/>
    <w:rsid w:val="00437443"/>
    <w:rsid w:val="00437AE2"/>
    <w:rsid w:val="00437D55"/>
    <w:rsid w:val="0044026F"/>
    <w:rsid w:val="004402E9"/>
    <w:rsid w:val="0044062B"/>
    <w:rsid w:val="00440699"/>
    <w:rsid w:val="004409BF"/>
    <w:rsid w:val="00440AC4"/>
    <w:rsid w:val="00440BA2"/>
    <w:rsid w:val="00440CAF"/>
    <w:rsid w:val="00440CFE"/>
    <w:rsid w:val="00441341"/>
    <w:rsid w:val="00442266"/>
    <w:rsid w:val="00442607"/>
    <w:rsid w:val="00442E15"/>
    <w:rsid w:val="00442E5E"/>
    <w:rsid w:val="0044335D"/>
    <w:rsid w:val="00443D8E"/>
    <w:rsid w:val="00443EB3"/>
    <w:rsid w:val="00444090"/>
    <w:rsid w:val="004443CD"/>
    <w:rsid w:val="004445A2"/>
    <w:rsid w:val="00444715"/>
    <w:rsid w:val="00444809"/>
    <w:rsid w:val="00444BCA"/>
    <w:rsid w:val="00444FA0"/>
    <w:rsid w:val="0044505A"/>
    <w:rsid w:val="00445196"/>
    <w:rsid w:val="00445286"/>
    <w:rsid w:val="00445289"/>
    <w:rsid w:val="004455A2"/>
    <w:rsid w:val="004455F7"/>
    <w:rsid w:val="00445B2F"/>
    <w:rsid w:val="00445F97"/>
    <w:rsid w:val="00445FD5"/>
    <w:rsid w:val="004461E2"/>
    <w:rsid w:val="00446344"/>
    <w:rsid w:val="0044655E"/>
    <w:rsid w:val="00446B66"/>
    <w:rsid w:val="00446CEC"/>
    <w:rsid w:val="00446DEB"/>
    <w:rsid w:val="0044737C"/>
    <w:rsid w:val="004473E7"/>
    <w:rsid w:val="00447422"/>
    <w:rsid w:val="00447459"/>
    <w:rsid w:val="00447819"/>
    <w:rsid w:val="00447967"/>
    <w:rsid w:val="00447B8C"/>
    <w:rsid w:val="00447D40"/>
    <w:rsid w:val="00447D7D"/>
    <w:rsid w:val="00450455"/>
    <w:rsid w:val="00450609"/>
    <w:rsid w:val="00450AD8"/>
    <w:rsid w:val="00450B3F"/>
    <w:rsid w:val="00450CCB"/>
    <w:rsid w:val="00450DC9"/>
    <w:rsid w:val="00450DCC"/>
    <w:rsid w:val="00451648"/>
    <w:rsid w:val="0045203F"/>
    <w:rsid w:val="0045234F"/>
    <w:rsid w:val="004523DD"/>
    <w:rsid w:val="004531C3"/>
    <w:rsid w:val="004533A7"/>
    <w:rsid w:val="004533B3"/>
    <w:rsid w:val="00453875"/>
    <w:rsid w:val="00453952"/>
    <w:rsid w:val="00453A71"/>
    <w:rsid w:val="00453DDF"/>
    <w:rsid w:val="00453E03"/>
    <w:rsid w:val="004544F9"/>
    <w:rsid w:val="00455005"/>
    <w:rsid w:val="00455194"/>
    <w:rsid w:val="00455649"/>
    <w:rsid w:val="00455C32"/>
    <w:rsid w:val="00456016"/>
    <w:rsid w:val="004563FF"/>
    <w:rsid w:val="00456525"/>
    <w:rsid w:val="00456F01"/>
    <w:rsid w:val="00457282"/>
    <w:rsid w:val="004574D5"/>
    <w:rsid w:val="004575C6"/>
    <w:rsid w:val="00457A4E"/>
    <w:rsid w:val="004600F3"/>
    <w:rsid w:val="0046073D"/>
    <w:rsid w:val="004609EA"/>
    <w:rsid w:val="00461334"/>
    <w:rsid w:val="00461382"/>
    <w:rsid w:val="00461749"/>
    <w:rsid w:val="00461ED9"/>
    <w:rsid w:val="00462349"/>
    <w:rsid w:val="004624C4"/>
    <w:rsid w:val="0046260D"/>
    <w:rsid w:val="00462969"/>
    <w:rsid w:val="00462C46"/>
    <w:rsid w:val="00462F6E"/>
    <w:rsid w:val="00462F78"/>
    <w:rsid w:val="00463175"/>
    <w:rsid w:val="00463F51"/>
    <w:rsid w:val="00463FC4"/>
    <w:rsid w:val="0046415A"/>
    <w:rsid w:val="004641A9"/>
    <w:rsid w:val="0046448C"/>
    <w:rsid w:val="00464678"/>
    <w:rsid w:val="00464CE2"/>
    <w:rsid w:val="004650F0"/>
    <w:rsid w:val="0046548D"/>
    <w:rsid w:val="004654D5"/>
    <w:rsid w:val="00465CC3"/>
    <w:rsid w:val="00465CF0"/>
    <w:rsid w:val="00466052"/>
    <w:rsid w:val="00467433"/>
    <w:rsid w:val="0046798E"/>
    <w:rsid w:val="00467C24"/>
    <w:rsid w:val="00470025"/>
    <w:rsid w:val="00470546"/>
    <w:rsid w:val="0047064A"/>
    <w:rsid w:val="00470670"/>
    <w:rsid w:val="00470949"/>
    <w:rsid w:val="004709A6"/>
    <w:rsid w:val="00471505"/>
    <w:rsid w:val="0047156B"/>
    <w:rsid w:val="0047186F"/>
    <w:rsid w:val="004718F3"/>
    <w:rsid w:val="00471A2F"/>
    <w:rsid w:val="00471AC0"/>
    <w:rsid w:val="00471DD2"/>
    <w:rsid w:val="00471E18"/>
    <w:rsid w:val="0047202B"/>
    <w:rsid w:val="004725C3"/>
    <w:rsid w:val="004727CA"/>
    <w:rsid w:val="004729BB"/>
    <w:rsid w:val="00472A5D"/>
    <w:rsid w:val="00473063"/>
    <w:rsid w:val="00473086"/>
    <w:rsid w:val="00473333"/>
    <w:rsid w:val="00473CB7"/>
    <w:rsid w:val="004740E9"/>
    <w:rsid w:val="00474428"/>
    <w:rsid w:val="004744D8"/>
    <w:rsid w:val="004744F9"/>
    <w:rsid w:val="00474664"/>
    <w:rsid w:val="004746C5"/>
    <w:rsid w:val="0047470D"/>
    <w:rsid w:val="004748C1"/>
    <w:rsid w:val="00474ED3"/>
    <w:rsid w:val="00475171"/>
    <w:rsid w:val="00475264"/>
    <w:rsid w:val="00475303"/>
    <w:rsid w:val="004753F8"/>
    <w:rsid w:val="0047593D"/>
    <w:rsid w:val="00475992"/>
    <w:rsid w:val="00475A5C"/>
    <w:rsid w:val="00475D68"/>
    <w:rsid w:val="00475EB8"/>
    <w:rsid w:val="00476139"/>
    <w:rsid w:val="00476B6B"/>
    <w:rsid w:val="00476CCE"/>
    <w:rsid w:val="00476DD7"/>
    <w:rsid w:val="00477403"/>
    <w:rsid w:val="00477486"/>
    <w:rsid w:val="00477B95"/>
    <w:rsid w:val="00480143"/>
    <w:rsid w:val="00480C91"/>
    <w:rsid w:val="00480E0E"/>
    <w:rsid w:val="004811C8"/>
    <w:rsid w:val="00481499"/>
    <w:rsid w:val="00481A4B"/>
    <w:rsid w:val="00482105"/>
    <w:rsid w:val="004824CF"/>
    <w:rsid w:val="004829E5"/>
    <w:rsid w:val="00482A07"/>
    <w:rsid w:val="00482BDF"/>
    <w:rsid w:val="00482D33"/>
    <w:rsid w:val="00482FA3"/>
    <w:rsid w:val="00483064"/>
    <w:rsid w:val="00483504"/>
    <w:rsid w:val="0048353E"/>
    <w:rsid w:val="004837D0"/>
    <w:rsid w:val="00484080"/>
    <w:rsid w:val="00484444"/>
    <w:rsid w:val="0048479B"/>
    <w:rsid w:val="00484A2A"/>
    <w:rsid w:val="00484D44"/>
    <w:rsid w:val="00484D5E"/>
    <w:rsid w:val="00484E79"/>
    <w:rsid w:val="00485170"/>
    <w:rsid w:val="004852BA"/>
    <w:rsid w:val="00486298"/>
    <w:rsid w:val="004864DD"/>
    <w:rsid w:val="0048684E"/>
    <w:rsid w:val="00487121"/>
    <w:rsid w:val="00487276"/>
    <w:rsid w:val="00487456"/>
    <w:rsid w:val="00487A03"/>
    <w:rsid w:val="00490260"/>
    <w:rsid w:val="00490656"/>
    <w:rsid w:val="0049068A"/>
    <w:rsid w:val="00490AED"/>
    <w:rsid w:val="00490F52"/>
    <w:rsid w:val="00491651"/>
    <w:rsid w:val="004916BC"/>
    <w:rsid w:val="0049197C"/>
    <w:rsid w:val="00491BBF"/>
    <w:rsid w:val="00491C46"/>
    <w:rsid w:val="0049223D"/>
    <w:rsid w:val="004926EA"/>
    <w:rsid w:val="00492A73"/>
    <w:rsid w:val="00492D57"/>
    <w:rsid w:val="004932BF"/>
    <w:rsid w:val="00493562"/>
    <w:rsid w:val="00493686"/>
    <w:rsid w:val="0049372B"/>
    <w:rsid w:val="00493D01"/>
    <w:rsid w:val="00494033"/>
    <w:rsid w:val="004943F3"/>
    <w:rsid w:val="0049485E"/>
    <w:rsid w:val="0049524D"/>
    <w:rsid w:val="00495354"/>
    <w:rsid w:val="0049535A"/>
    <w:rsid w:val="004954D6"/>
    <w:rsid w:val="00495919"/>
    <w:rsid w:val="00495B67"/>
    <w:rsid w:val="004964E2"/>
    <w:rsid w:val="00496636"/>
    <w:rsid w:val="00496889"/>
    <w:rsid w:val="00496977"/>
    <w:rsid w:val="00496A95"/>
    <w:rsid w:val="0049753A"/>
    <w:rsid w:val="004978F2"/>
    <w:rsid w:val="00497A90"/>
    <w:rsid w:val="00497EC0"/>
    <w:rsid w:val="004A055B"/>
    <w:rsid w:val="004A08DD"/>
    <w:rsid w:val="004A1265"/>
    <w:rsid w:val="004A141B"/>
    <w:rsid w:val="004A1643"/>
    <w:rsid w:val="004A2242"/>
    <w:rsid w:val="004A2579"/>
    <w:rsid w:val="004A2E61"/>
    <w:rsid w:val="004A2F75"/>
    <w:rsid w:val="004A3C01"/>
    <w:rsid w:val="004A3D53"/>
    <w:rsid w:val="004A3EF1"/>
    <w:rsid w:val="004A42BC"/>
    <w:rsid w:val="004A4366"/>
    <w:rsid w:val="004A4B7E"/>
    <w:rsid w:val="004A4E2B"/>
    <w:rsid w:val="004A540B"/>
    <w:rsid w:val="004A5D64"/>
    <w:rsid w:val="004A6196"/>
    <w:rsid w:val="004A6AB0"/>
    <w:rsid w:val="004A6D4E"/>
    <w:rsid w:val="004A6F26"/>
    <w:rsid w:val="004A7913"/>
    <w:rsid w:val="004A7AFE"/>
    <w:rsid w:val="004B0710"/>
    <w:rsid w:val="004B0835"/>
    <w:rsid w:val="004B0984"/>
    <w:rsid w:val="004B123B"/>
    <w:rsid w:val="004B1819"/>
    <w:rsid w:val="004B1FCE"/>
    <w:rsid w:val="004B2D37"/>
    <w:rsid w:val="004B2E2F"/>
    <w:rsid w:val="004B2E72"/>
    <w:rsid w:val="004B330C"/>
    <w:rsid w:val="004B3CED"/>
    <w:rsid w:val="004B4D8E"/>
    <w:rsid w:val="004B5344"/>
    <w:rsid w:val="004B54D4"/>
    <w:rsid w:val="004B5847"/>
    <w:rsid w:val="004B5B48"/>
    <w:rsid w:val="004B5BDF"/>
    <w:rsid w:val="004B5DCF"/>
    <w:rsid w:val="004B5E03"/>
    <w:rsid w:val="004B5F0E"/>
    <w:rsid w:val="004B65D7"/>
    <w:rsid w:val="004B6EFB"/>
    <w:rsid w:val="004B7388"/>
    <w:rsid w:val="004B7576"/>
    <w:rsid w:val="004B778B"/>
    <w:rsid w:val="004B7AEB"/>
    <w:rsid w:val="004B7BE3"/>
    <w:rsid w:val="004B7CDB"/>
    <w:rsid w:val="004B7F8C"/>
    <w:rsid w:val="004B7FAB"/>
    <w:rsid w:val="004C00EF"/>
    <w:rsid w:val="004C0836"/>
    <w:rsid w:val="004C0CF1"/>
    <w:rsid w:val="004C0E7E"/>
    <w:rsid w:val="004C0E8F"/>
    <w:rsid w:val="004C0F92"/>
    <w:rsid w:val="004C0FFF"/>
    <w:rsid w:val="004C12BF"/>
    <w:rsid w:val="004C1928"/>
    <w:rsid w:val="004C1AFB"/>
    <w:rsid w:val="004C1FAE"/>
    <w:rsid w:val="004C2653"/>
    <w:rsid w:val="004C293F"/>
    <w:rsid w:val="004C2B4D"/>
    <w:rsid w:val="004C2EA7"/>
    <w:rsid w:val="004C3246"/>
    <w:rsid w:val="004C34DB"/>
    <w:rsid w:val="004C35FD"/>
    <w:rsid w:val="004C3C8D"/>
    <w:rsid w:val="004C4015"/>
    <w:rsid w:val="004C478D"/>
    <w:rsid w:val="004C47B8"/>
    <w:rsid w:val="004C4FF4"/>
    <w:rsid w:val="004C5148"/>
    <w:rsid w:val="004C5183"/>
    <w:rsid w:val="004C5A6C"/>
    <w:rsid w:val="004C5D30"/>
    <w:rsid w:val="004C5DDA"/>
    <w:rsid w:val="004C5DE6"/>
    <w:rsid w:val="004C6210"/>
    <w:rsid w:val="004C640E"/>
    <w:rsid w:val="004C68FD"/>
    <w:rsid w:val="004C6903"/>
    <w:rsid w:val="004C6A18"/>
    <w:rsid w:val="004C72BE"/>
    <w:rsid w:val="004C7DB5"/>
    <w:rsid w:val="004D0108"/>
    <w:rsid w:val="004D0318"/>
    <w:rsid w:val="004D0441"/>
    <w:rsid w:val="004D0A57"/>
    <w:rsid w:val="004D0DC8"/>
    <w:rsid w:val="004D0F26"/>
    <w:rsid w:val="004D0FF9"/>
    <w:rsid w:val="004D163F"/>
    <w:rsid w:val="004D168C"/>
    <w:rsid w:val="004D17DF"/>
    <w:rsid w:val="004D2201"/>
    <w:rsid w:val="004D223B"/>
    <w:rsid w:val="004D27A8"/>
    <w:rsid w:val="004D2953"/>
    <w:rsid w:val="004D2DC8"/>
    <w:rsid w:val="004D2F44"/>
    <w:rsid w:val="004D3200"/>
    <w:rsid w:val="004D37A0"/>
    <w:rsid w:val="004D3828"/>
    <w:rsid w:val="004D46F9"/>
    <w:rsid w:val="004D4907"/>
    <w:rsid w:val="004D4928"/>
    <w:rsid w:val="004D4B87"/>
    <w:rsid w:val="004D4C7C"/>
    <w:rsid w:val="004D4CED"/>
    <w:rsid w:val="004D4F5C"/>
    <w:rsid w:val="004D5139"/>
    <w:rsid w:val="004D5267"/>
    <w:rsid w:val="004D5269"/>
    <w:rsid w:val="004D5270"/>
    <w:rsid w:val="004D5534"/>
    <w:rsid w:val="004D570C"/>
    <w:rsid w:val="004D6153"/>
    <w:rsid w:val="004D6ED4"/>
    <w:rsid w:val="004D7224"/>
    <w:rsid w:val="004D78DA"/>
    <w:rsid w:val="004D7CF2"/>
    <w:rsid w:val="004D7F0B"/>
    <w:rsid w:val="004D7FA1"/>
    <w:rsid w:val="004E01E8"/>
    <w:rsid w:val="004E050A"/>
    <w:rsid w:val="004E0BC6"/>
    <w:rsid w:val="004E0BFF"/>
    <w:rsid w:val="004E0E23"/>
    <w:rsid w:val="004E0E5E"/>
    <w:rsid w:val="004E10B2"/>
    <w:rsid w:val="004E1865"/>
    <w:rsid w:val="004E1DE9"/>
    <w:rsid w:val="004E1F94"/>
    <w:rsid w:val="004E22B0"/>
    <w:rsid w:val="004E24ED"/>
    <w:rsid w:val="004E267D"/>
    <w:rsid w:val="004E29EC"/>
    <w:rsid w:val="004E2DB2"/>
    <w:rsid w:val="004E3212"/>
    <w:rsid w:val="004E3246"/>
    <w:rsid w:val="004E32BB"/>
    <w:rsid w:val="004E3829"/>
    <w:rsid w:val="004E3D0C"/>
    <w:rsid w:val="004E3D53"/>
    <w:rsid w:val="004E3D7B"/>
    <w:rsid w:val="004E42AD"/>
    <w:rsid w:val="004E4358"/>
    <w:rsid w:val="004E4D7B"/>
    <w:rsid w:val="004E507B"/>
    <w:rsid w:val="004E5236"/>
    <w:rsid w:val="004E5239"/>
    <w:rsid w:val="004E5736"/>
    <w:rsid w:val="004E5994"/>
    <w:rsid w:val="004E5DD9"/>
    <w:rsid w:val="004E5E18"/>
    <w:rsid w:val="004E613B"/>
    <w:rsid w:val="004E66DE"/>
    <w:rsid w:val="004E6BD9"/>
    <w:rsid w:val="004E6D61"/>
    <w:rsid w:val="004E6E6D"/>
    <w:rsid w:val="004E6EAB"/>
    <w:rsid w:val="004E7991"/>
    <w:rsid w:val="004E79BA"/>
    <w:rsid w:val="004E7B43"/>
    <w:rsid w:val="004E7B90"/>
    <w:rsid w:val="004F00FF"/>
    <w:rsid w:val="004F04E8"/>
    <w:rsid w:val="004F0969"/>
    <w:rsid w:val="004F1622"/>
    <w:rsid w:val="004F1774"/>
    <w:rsid w:val="004F1D00"/>
    <w:rsid w:val="004F1D36"/>
    <w:rsid w:val="004F1D51"/>
    <w:rsid w:val="004F2355"/>
    <w:rsid w:val="004F23D5"/>
    <w:rsid w:val="004F2402"/>
    <w:rsid w:val="004F2718"/>
    <w:rsid w:val="004F27A0"/>
    <w:rsid w:val="004F2B82"/>
    <w:rsid w:val="004F2DB0"/>
    <w:rsid w:val="004F2EEA"/>
    <w:rsid w:val="004F3479"/>
    <w:rsid w:val="004F35EF"/>
    <w:rsid w:val="004F36E2"/>
    <w:rsid w:val="004F3C70"/>
    <w:rsid w:val="004F3D22"/>
    <w:rsid w:val="004F427E"/>
    <w:rsid w:val="004F44BC"/>
    <w:rsid w:val="004F4669"/>
    <w:rsid w:val="004F4750"/>
    <w:rsid w:val="004F49BF"/>
    <w:rsid w:val="004F5B19"/>
    <w:rsid w:val="004F5D80"/>
    <w:rsid w:val="004F6207"/>
    <w:rsid w:val="004F6229"/>
    <w:rsid w:val="004F6593"/>
    <w:rsid w:val="004F6A46"/>
    <w:rsid w:val="004F731E"/>
    <w:rsid w:val="004F7AAC"/>
    <w:rsid w:val="00500020"/>
    <w:rsid w:val="0050004A"/>
    <w:rsid w:val="00500058"/>
    <w:rsid w:val="005000E5"/>
    <w:rsid w:val="00500EE3"/>
    <w:rsid w:val="00500FA9"/>
    <w:rsid w:val="00500FF3"/>
    <w:rsid w:val="0050182C"/>
    <w:rsid w:val="00501E69"/>
    <w:rsid w:val="00501F28"/>
    <w:rsid w:val="0050205F"/>
    <w:rsid w:val="0050235A"/>
    <w:rsid w:val="005028AF"/>
    <w:rsid w:val="00502C9E"/>
    <w:rsid w:val="00503458"/>
    <w:rsid w:val="00503636"/>
    <w:rsid w:val="005037B4"/>
    <w:rsid w:val="0050389A"/>
    <w:rsid w:val="00503B10"/>
    <w:rsid w:val="00503B56"/>
    <w:rsid w:val="00503D9D"/>
    <w:rsid w:val="0050435B"/>
    <w:rsid w:val="00504762"/>
    <w:rsid w:val="00504AD7"/>
    <w:rsid w:val="00505216"/>
    <w:rsid w:val="005053AF"/>
    <w:rsid w:val="005055B2"/>
    <w:rsid w:val="00506106"/>
    <w:rsid w:val="0050668F"/>
    <w:rsid w:val="005068CE"/>
    <w:rsid w:val="00506E58"/>
    <w:rsid w:val="005072EC"/>
    <w:rsid w:val="005073DB"/>
    <w:rsid w:val="0050750A"/>
    <w:rsid w:val="005075BD"/>
    <w:rsid w:val="0051005D"/>
    <w:rsid w:val="0051087C"/>
    <w:rsid w:val="00510A99"/>
    <w:rsid w:val="0051142B"/>
    <w:rsid w:val="005123C1"/>
    <w:rsid w:val="005128A9"/>
    <w:rsid w:val="00513381"/>
    <w:rsid w:val="005136E1"/>
    <w:rsid w:val="00513980"/>
    <w:rsid w:val="00513B87"/>
    <w:rsid w:val="00513FEE"/>
    <w:rsid w:val="005141A5"/>
    <w:rsid w:val="005143CA"/>
    <w:rsid w:val="00514558"/>
    <w:rsid w:val="00514564"/>
    <w:rsid w:val="005147D9"/>
    <w:rsid w:val="005147E7"/>
    <w:rsid w:val="00514B29"/>
    <w:rsid w:val="00514B85"/>
    <w:rsid w:val="00514D45"/>
    <w:rsid w:val="00514F2D"/>
    <w:rsid w:val="00515082"/>
    <w:rsid w:val="00515292"/>
    <w:rsid w:val="005152E2"/>
    <w:rsid w:val="00515AEA"/>
    <w:rsid w:val="00515B7E"/>
    <w:rsid w:val="00516B81"/>
    <w:rsid w:val="00516D94"/>
    <w:rsid w:val="00517116"/>
    <w:rsid w:val="005175A8"/>
    <w:rsid w:val="00517921"/>
    <w:rsid w:val="00517D15"/>
    <w:rsid w:val="00517D49"/>
    <w:rsid w:val="00517FEC"/>
    <w:rsid w:val="00520E47"/>
    <w:rsid w:val="00520FF0"/>
    <w:rsid w:val="00521036"/>
    <w:rsid w:val="0052175F"/>
    <w:rsid w:val="005221B6"/>
    <w:rsid w:val="00522A50"/>
    <w:rsid w:val="00522B85"/>
    <w:rsid w:val="00522CA7"/>
    <w:rsid w:val="00522F91"/>
    <w:rsid w:val="00523276"/>
    <w:rsid w:val="00523A19"/>
    <w:rsid w:val="00523AB3"/>
    <w:rsid w:val="0052401A"/>
    <w:rsid w:val="005241CA"/>
    <w:rsid w:val="005246DE"/>
    <w:rsid w:val="00524947"/>
    <w:rsid w:val="00525429"/>
    <w:rsid w:val="0052545F"/>
    <w:rsid w:val="005255C3"/>
    <w:rsid w:val="00525731"/>
    <w:rsid w:val="00525E04"/>
    <w:rsid w:val="00526023"/>
    <w:rsid w:val="0052632C"/>
    <w:rsid w:val="0052668A"/>
    <w:rsid w:val="00526A55"/>
    <w:rsid w:val="00526B48"/>
    <w:rsid w:val="00526FD8"/>
    <w:rsid w:val="005270D2"/>
    <w:rsid w:val="00527447"/>
    <w:rsid w:val="005275DD"/>
    <w:rsid w:val="005277E4"/>
    <w:rsid w:val="00527A45"/>
    <w:rsid w:val="00527C56"/>
    <w:rsid w:val="0053007B"/>
    <w:rsid w:val="0053026D"/>
    <w:rsid w:val="00530503"/>
    <w:rsid w:val="005305C2"/>
    <w:rsid w:val="0053076D"/>
    <w:rsid w:val="00530944"/>
    <w:rsid w:val="00530B0D"/>
    <w:rsid w:val="00530FBD"/>
    <w:rsid w:val="0053199C"/>
    <w:rsid w:val="0053233C"/>
    <w:rsid w:val="0053246C"/>
    <w:rsid w:val="00532F81"/>
    <w:rsid w:val="00533033"/>
    <w:rsid w:val="00533A06"/>
    <w:rsid w:val="00533B3A"/>
    <w:rsid w:val="00533C98"/>
    <w:rsid w:val="00533FF3"/>
    <w:rsid w:val="005340CF"/>
    <w:rsid w:val="0053413B"/>
    <w:rsid w:val="00534F2D"/>
    <w:rsid w:val="00534F99"/>
    <w:rsid w:val="005352A7"/>
    <w:rsid w:val="00535690"/>
    <w:rsid w:val="00535FA6"/>
    <w:rsid w:val="005361A3"/>
    <w:rsid w:val="0053641B"/>
    <w:rsid w:val="0053662F"/>
    <w:rsid w:val="00536890"/>
    <w:rsid w:val="00536B2D"/>
    <w:rsid w:val="00537178"/>
    <w:rsid w:val="00537257"/>
    <w:rsid w:val="005374AE"/>
    <w:rsid w:val="005374FE"/>
    <w:rsid w:val="00537967"/>
    <w:rsid w:val="00537A0B"/>
    <w:rsid w:val="00537F13"/>
    <w:rsid w:val="00540344"/>
    <w:rsid w:val="005405FC"/>
    <w:rsid w:val="00540726"/>
    <w:rsid w:val="005407F4"/>
    <w:rsid w:val="00540B7E"/>
    <w:rsid w:val="00541433"/>
    <w:rsid w:val="005416E3"/>
    <w:rsid w:val="00541F87"/>
    <w:rsid w:val="005420B5"/>
    <w:rsid w:val="005423CE"/>
    <w:rsid w:val="00542421"/>
    <w:rsid w:val="005424BE"/>
    <w:rsid w:val="005424E9"/>
    <w:rsid w:val="00542868"/>
    <w:rsid w:val="00542FD1"/>
    <w:rsid w:val="00543025"/>
    <w:rsid w:val="005437DC"/>
    <w:rsid w:val="00543964"/>
    <w:rsid w:val="00543ED4"/>
    <w:rsid w:val="005446B4"/>
    <w:rsid w:val="00544907"/>
    <w:rsid w:val="00544B02"/>
    <w:rsid w:val="00544C7C"/>
    <w:rsid w:val="00545978"/>
    <w:rsid w:val="005459CB"/>
    <w:rsid w:val="00545E2A"/>
    <w:rsid w:val="005463BA"/>
    <w:rsid w:val="005466A7"/>
    <w:rsid w:val="0054675C"/>
    <w:rsid w:val="00546B0A"/>
    <w:rsid w:val="00546B32"/>
    <w:rsid w:val="005471BB"/>
    <w:rsid w:val="0054724E"/>
    <w:rsid w:val="005472CE"/>
    <w:rsid w:val="00547843"/>
    <w:rsid w:val="00547EAF"/>
    <w:rsid w:val="00547ECB"/>
    <w:rsid w:val="005501D2"/>
    <w:rsid w:val="00550734"/>
    <w:rsid w:val="0055087C"/>
    <w:rsid w:val="00550DE8"/>
    <w:rsid w:val="0055181E"/>
    <w:rsid w:val="00551A16"/>
    <w:rsid w:val="00551A2D"/>
    <w:rsid w:val="00551CA4"/>
    <w:rsid w:val="00551DBB"/>
    <w:rsid w:val="00551F4B"/>
    <w:rsid w:val="00552A22"/>
    <w:rsid w:val="00552AC4"/>
    <w:rsid w:val="00552FB4"/>
    <w:rsid w:val="00553073"/>
    <w:rsid w:val="0055325B"/>
    <w:rsid w:val="0055338D"/>
    <w:rsid w:val="00553897"/>
    <w:rsid w:val="005538F3"/>
    <w:rsid w:val="00553A07"/>
    <w:rsid w:val="0055467E"/>
    <w:rsid w:val="0055469A"/>
    <w:rsid w:val="0055471D"/>
    <w:rsid w:val="00554725"/>
    <w:rsid w:val="00554966"/>
    <w:rsid w:val="00554D5F"/>
    <w:rsid w:val="005550C6"/>
    <w:rsid w:val="00555995"/>
    <w:rsid w:val="00555CBB"/>
    <w:rsid w:val="00555D7C"/>
    <w:rsid w:val="00555EAF"/>
    <w:rsid w:val="00555F38"/>
    <w:rsid w:val="00555FC5"/>
    <w:rsid w:val="00556374"/>
    <w:rsid w:val="0055658F"/>
    <w:rsid w:val="005567A9"/>
    <w:rsid w:val="005573C9"/>
    <w:rsid w:val="00557A94"/>
    <w:rsid w:val="005602AF"/>
    <w:rsid w:val="00560A4B"/>
    <w:rsid w:val="00560F11"/>
    <w:rsid w:val="00561153"/>
    <w:rsid w:val="005616E5"/>
    <w:rsid w:val="0056184D"/>
    <w:rsid w:val="00561A0A"/>
    <w:rsid w:val="0056268A"/>
    <w:rsid w:val="00562814"/>
    <w:rsid w:val="00562C03"/>
    <w:rsid w:val="005635F4"/>
    <w:rsid w:val="0056369C"/>
    <w:rsid w:val="0056381F"/>
    <w:rsid w:val="005638E3"/>
    <w:rsid w:val="005639CD"/>
    <w:rsid w:val="005639FC"/>
    <w:rsid w:val="00563CDB"/>
    <w:rsid w:val="00563E34"/>
    <w:rsid w:val="005642E5"/>
    <w:rsid w:val="005648DD"/>
    <w:rsid w:val="00564DEE"/>
    <w:rsid w:val="00564E4C"/>
    <w:rsid w:val="00565215"/>
    <w:rsid w:val="00565576"/>
    <w:rsid w:val="00565C32"/>
    <w:rsid w:val="005663B4"/>
    <w:rsid w:val="005670FC"/>
    <w:rsid w:val="005673D6"/>
    <w:rsid w:val="00567885"/>
    <w:rsid w:val="005679CD"/>
    <w:rsid w:val="00567A79"/>
    <w:rsid w:val="00570294"/>
    <w:rsid w:val="00570950"/>
    <w:rsid w:val="00570AC5"/>
    <w:rsid w:val="005714FC"/>
    <w:rsid w:val="00571688"/>
    <w:rsid w:val="005716B1"/>
    <w:rsid w:val="00571FC3"/>
    <w:rsid w:val="00572262"/>
    <w:rsid w:val="005722F3"/>
    <w:rsid w:val="005723AB"/>
    <w:rsid w:val="00572969"/>
    <w:rsid w:val="005732E4"/>
    <w:rsid w:val="00573870"/>
    <w:rsid w:val="00574016"/>
    <w:rsid w:val="005741BB"/>
    <w:rsid w:val="005741F9"/>
    <w:rsid w:val="00574351"/>
    <w:rsid w:val="005743D2"/>
    <w:rsid w:val="00575518"/>
    <w:rsid w:val="00575E31"/>
    <w:rsid w:val="00576A03"/>
    <w:rsid w:val="00576AAD"/>
    <w:rsid w:val="00576AC9"/>
    <w:rsid w:val="00576D44"/>
    <w:rsid w:val="00576E9B"/>
    <w:rsid w:val="00577768"/>
    <w:rsid w:val="00577BFD"/>
    <w:rsid w:val="00577DFB"/>
    <w:rsid w:val="00577E5B"/>
    <w:rsid w:val="0058048A"/>
    <w:rsid w:val="005808FB"/>
    <w:rsid w:val="0058094F"/>
    <w:rsid w:val="00580962"/>
    <w:rsid w:val="00580E83"/>
    <w:rsid w:val="00580EB1"/>
    <w:rsid w:val="00581116"/>
    <w:rsid w:val="005815C6"/>
    <w:rsid w:val="00581DB4"/>
    <w:rsid w:val="00581EDF"/>
    <w:rsid w:val="00582272"/>
    <w:rsid w:val="005825CC"/>
    <w:rsid w:val="00582E20"/>
    <w:rsid w:val="00582FDB"/>
    <w:rsid w:val="00583594"/>
    <w:rsid w:val="00583608"/>
    <w:rsid w:val="0058363E"/>
    <w:rsid w:val="005838B1"/>
    <w:rsid w:val="00583BA0"/>
    <w:rsid w:val="00583CF5"/>
    <w:rsid w:val="005847FC"/>
    <w:rsid w:val="00585024"/>
    <w:rsid w:val="005852B2"/>
    <w:rsid w:val="005852D1"/>
    <w:rsid w:val="005854FD"/>
    <w:rsid w:val="00585580"/>
    <w:rsid w:val="00585794"/>
    <w:rsid w:val="005858F6"/>
    <w:rsid w:val="005859E0"/>
    <w:rsid w:val="00585AE7"/>
    <w:rsid w:val="00585D36"/>
    <w:rsid w:val="00586311"/>
    <w:rsid w:val="005864AF"/>
    <w:rsid w:val="0058651D"/>
    <w:rsid w:val="00586581"/>
    <w:rsid w:val="005866C2"/>
    <w:rsid w:val="00586CFB"/>
    <w:rsid w:val="005870DD"/>
    <w:rsid w:val="005873FD"/>
    <w:rsid w:val="00587D4A"/>
    <w:rsid w:val="00590257"/>
    <w:rsid w:val="005902C7"/>
    <w:rsid w:val="00590696"/>
    <w:rsid w:val="00590D90"/>
    <w:rsid w:val="005910D7"/>
    <w:rsid w:val="005911CF"/>
    <w:rsid w:val="0059133E"/>
    <w:rsid w:val="0059160B"/>
    <w:rsid w:val="00591A52"/>
    <w:rsid w:val="00591D90"/>
    <w:rsid w:val="00591DB7"/>
    <w:rsid w:val="00591EAE"/>
    <w:rsid w:val="00592226"/>
    <w:rsid w:val="0059227F"/>
    <w:rsid w:val="005922CF"/>
    <w:rsid w:val="00592A09"/>
    <w:rsid w:val="00592B13"/>
    <w:rsid w:val="005938C1"/>
    <w:rsid w:val="00593994"/>
    <w:rsid w:val="00593A73"/>
    <w:rsid w:val="00593B4A"/>
    <w:rsid w:val="00593D82"/>
    <w:rsid w:val="00593EC3"/>
    <w:rsid w:val="00594730"/>
    <w:rsid w:val="00594B4C"/>
    <w:rsid w:val="00594D3A"/>
    <w:rsid w:val="0059574D"/>
    <w:rsid w:val="005958D0"/>
    <w:rsid w:val="00595D78"/>
    <w:rsid w:val="00595EEE"/>
    <w:rsid w:val="00596291"/>
    <w:rsid w:val="00596571"/>
    <w:rsid w:val="00596710"/>
    <w:rsid w:val="00596727"/>
    <w:rsid w:val="00596788"/>
    <w:rsid w:val="0059679A"/>
    <w:rsid w:val="0059698F"/>
    <w:rsid w:val="005969C8"/>
    <w:rsid w:val="00596C2B"/>
    <w:rsid w:val="00596E71"/>
    <w:rsid w:val="005970A0"/>
    <w:rsid w:val="005973A5"/>
    <w:rsid w:val="00597464"/>
    <w:rsid w:val="005976B6"/>
    <w:rsid w:val="0059794E"/>
    <w:rsid w:val="00597B06"/>
    <w:rsid w:val="00597EB0"/>
    <w:rsid w:val="00597F99"/>
    <w:rsid w:val="005A01FF"/>
    <w:rsid w:val="005A0276"/>
    <w:rsid w:val="005A0367"/>
    <w:rsid w:val="005A048A"/>
    <w:rsid w:val="005A0510"/>
    <w:rsid w:val="005A0918"/>
    <w:rsid w:val="005A0CE0"/>
    <w:rsid w:val="005A0D38"/>
    <w:rsid w:val="005A10AB"/>
    <w:rsid w:val="005A248C"/>
    <w:rsid w:val="005A25AA"/>
    <w:rsid w:val="005A25D6"/>
    <w:rsid w:val="005A2BF6"/>
    <w:rsid w:val="005A37E3"/>
    <w:rsid w:val="005A3893"/>
    <w:rsid w:val="005A3D62"/>
    <w:rsid w:val="005A40D3"/>
    <w:rsid w:val="005A422F"/>
    <w:rsid w:val="005A4432"/>
    <w:rsid w:val="005A457F"/>
    <w:rsid w:val="005A462A"/>
    <w:rsid w:val="005A4989"/>
    <w:rsid w:val="005A4D9D"/>
    <w:rsid w:val="005A5001"/>
    <w:rsid w:val="005A5157"/>
    <w:rsid w:val="005A5394"/>
    <w:rsid w:val="005A570B"/>
    <w:rsid w:val="005A5D35"/>
    <w:rsid w:val="005A5E21"/>
    <w:rsid w:val="005A647D"/>
    <w:rsid w:val="005A68A3"/>
    <w:rsid w:val="005A6E39"/>
    <w:rsid w:val="005A715F"/>
    <w:rsid w:val="005A7F6A"/>
    <w:rsid w:val="005B07A6"/>
    <w:rsid w:val="005B0C0C"/>
    <w:rsid w:val="005B0C9D"/>
    <w:rsid w:val="005B0EEB"/>
    <w:rsid w:val="005B1282"/>
    <w:rsid w:val="005B14D4"/>
    <w:rsid w:val="005B176A"/>
    <w:rsid w:val="005B189F"/>
    <w:rsid w:val="005B1B2B"/>
    <w:rsid w:val="005B1CF1"/>
    <w:rsid w:val="005B279B"/>
    <w:rsid w:val="005B2B65"/>
    <w:rsid w:val="005B2D8B"/>
    <w:rsid w:val="005B3245"/>
    <w:rsid w:val="005B329B"/>
    <w:rsid w:val="005B34EC"/>
    <w:rsid w:val="005B3E82"/>
    <w:rsid w:val="005B3EF8"/>
    <w:rsid w:val="005B4206"/>
    <w:rsid w:val="005B4977"/>
    <w:rsid w:val="005B4AD9"/>
    <w:rsid w:val="005B4BF7"/>
    <w:rsid w:val="005B4FDA"/>
    <w:rsid w:val="005B566C"/>
    <w:rsid w:val="005B585E"/>
    <w:rsid w:val="005B5A83"/>
    <w:rsid w:val="005B5F38"/>
    <w:rsid w:val="005B5F74"/>
    <w:rsid w:val="005B61A5"/>
    <w:rsid w:val="005B64AA"/>
    <w:rsid w:val="005B686D"/>
    <w:rsid w:val="005B6F6F"/>
    <w:rsid w:val="005B724C"/>
    <w:rsid w:val="005B73F5"/>
    <w:rsid w:val="005B74C2"/>
    <w:rsid w:val="005B7588"/>
    <w:rsid w:val="005B7BD2"/>
    <w:rsid w:val="005C050F"/>
    <w:rsid w:val="005C0531"/>
    <w:rsid w:val="005C0870"/>
    <w:rsid w:val="005C0D5C"/>
    <w:rsid w:val="005C0F02"/>
    <w:rsid w:val="005C170D"/>
    <w:rsid w:val="005C1D60"/>
    <w:rsid w:val="005C1D78"/>
    <w:rsid w:val="005C2AA7"/>
    <w:rsid w:val="005C336E"/>
    <w:rsid w:val="005C338D"/>
    <w:rsid w:val="005C36A8"/>
    <w:rsid w:val="005C3939"/>
    <w:rsid w:val="005C41C4"/>
    <w:rsid w:val="005C4EA6"/>
    <w:rsid w:val="005C5507"/>
    <w:rsid w:val="005C58A3"/>
    <w:rsid w:val="005C5B92"/>
    <w:rsid w:val="005C5BF2"/>
    <w:rsid w:val="005C5FE8"/>
    <w:rsid w:val="005C6027"/>
    <w:rsid w:val="005C6174"/>
    <w:rsid w:val="005C622C"/>
    <w:rsid w:val="005C625C"/>
    <w:rsid w:val="005C6515"/>
    <w:rsid w:val="005C6841"/>
    <w:rsid w:val="005C6BAD"/>
    <w:rsid w:val="005C7076"/>
    <w:rsid w:val="005C726B"/>
    <w:rsid w:val="005C72F6"/>
    <w:rsid w:val="005C7FC2"/>
    <w:rsid w:val="005D03CC"/>
    <w:rsid w:val="005D05D7"/>
    <w:rsid w:val="005D0E2A"/>
    <w:rsid w:val="005D0E43"/>
    <w:rsid w:val="005D0F43"/>
    <w:rsid w:val="005D1256"/>
    <w:rsid w:val="005D130E"/>
    <w:rsid w:val="005D13A0"/>
    <w:rsid w:val="005D13DE"/>
    <w:rsid w:val="005D1791"/>
    <w:rsid w:val="005D1D9C"/>
    <w:rsid w:val="005D2057"/>
    <w:rsid w:val="005D2405"/>
    <w:rsid w:val="005D24C3"/>
    <w:rsid w:val="005D27FE"/>
    <w:rsid w:val="005D29FA"/>
    <w:rsid w:val="005D2B0D"/>
    <w:rsid w:val="005D2E6D"/>
    <w:rsid w:val="005D3C95"/>
    <w:rsid w:val="005D40FA"/>
    <w:rsid w:val="005D436D"/>
    <w:rsid w:val="005D441F"/>
    <w:rsid w:val="005D452C"/>
    <w:rsid w:val="005D4880"/>
    <w:rsid w:val="005D49C8"/>
    <w:rsid w:val="005D4A06"/>
    <w:rsid w:val="005D4A4D"/>
    <w:rsid w:val="005D4F2B"/>
    <w:rsid w:val="005D5578"/>
    <w:rsid w:val="005D57B9"/>
    <w:rsid w:val="005D5F14"/>
    <w:rsid w:val="005D5F2E"/>
    <w:rsid w:val="005D6056"/>
    <w:rsid w:val="005D618C"/>
    <w:rsid w:val="005D6388"/>
    <w:rsid w:val="005D6447"/>
    <w:rsid w:val="005D64DE"/>
    <w:rsid w:val="005D6689"/>
    <w:rsid w:val="005D66BB"/>
    <w:rsid w:val="005D6B9F"/>
    <w:rsid w:val="005D6D85"/>
    <w:rsid w:val="005D6F66"/>
    <w:rsid w:val="005D7A1A"/>
    <w:rsid w:val="005D7B18"/>
    <w:rsid w:val="005D7B2A"/>
    <w:rsid w:val="005D7C7B"/>
    <w:rsid w:val="005D7E24"/>
    <w:rsid w:val="005D7E82"/>
    <w:rsid w:val="005E007A"/>
    <w:rsid w:val="005E0859"/>
    <w:rsid w:val="005E0E2E"/>
    <w:rsid w:val="005E0E90"/>
    <w:rsid w:val="005E124E"/>
    <w:rsid w:val="005E15C8"/>
    <w:rsid w:val="005E18B5"/>
    <w:rsid w:val="005E1A4A"/>
    <w:rsid w:val="005E1ADB"/>
    <w:rsid w:val="005E1C8C"/>
    <w:rsid w:val="005E20EC"/>
    <w:rsid w:val="005E213E"/>
    <w:rsid w:val="005E279D"/>
    <w:rsid w:val="005E282A"/>
    <w:rsid w:val="005E2CCF"/>
    <w:rsid w:val="005E3006"/>
    <w:rsid w:val="005E3A9F"/>
    <w:rsid w:val="005E40DC"/>
    <w:rsid w:val="005E40FE"/>
    <w:rsid w:val="005E4518"/>
    <w:rsid w:val="005E4B91"/>
    <w:rsid w:val="005E4FD6"/>
    <w:rsid w:val="005E508D"/>
    <w:rsid w:val="005E56E4"/>
    <w:rsid w:val="005E5995"/>
    <w:rsid w:val="005E6D51"/>
    <w:rsid w:val="005E75F2"/>
    <w:rsid w:val="005E7FA9"/>
    <w:rsid w:val="005F06D0"/>
    <w:rsid w:val="005F105A"/>
    <w:rsid w:val="005F153E"/>
    <w:rsid w:val="005F1CC0"/>
    <w:rsid w:val="005F1EA4"/>
    <w:rsid w:val="005F2080"/>
    <w:rsid w:val="005F2095"/>
    <w:rsid w:val="005F2351"/>
    <w:rsid w:val="005F281C"/>
    <w:rsid w:val="005F2A1B"/>
    <w:rsid w:val="005F2F84"/>
    <w:rsid w:val="005F3258"/>
    <w:rsid w:val="005F34D4"/>
    <w:rsid w:val="005F3551"/>
    <w:rsid w:val="005F355E"/>
    <w:rsid w:val="005F36DE"/>
    <w:rsid w:val="005F3F95"/>
    <w:rsid w:val="005F422F"/>
    <w:rsid w:val="005F442B"/>
    <w:rsid w:val="005F4C78"/>
    <w:rsid w:val="005F5315"/>
    <w:rsid w:val="005F54B4"/>
    <w:rsid w:val="005F5B09"/>
    <w:rsid w:val="005F5BC3"/>
    <w:rsid w:val="005F5C9C"/>
    <w:rsid w:val="005F601A"/>
    <w:rsid w:val="005F60A8"/>
    <w:rsid w:val="005F60FA"/>
    <w:rsid w:val="005F6463"/>
    <w:rsid w:val="005F684C"/>
    <w:rsid w:val="005F6AB5"/>
    <w:rsid w:val="005F6CA9"/>
    <w:rsid w:val="005F72A1"/>
    <w:rsid w:val="005F7485"/>
    <w:rsid w:val="0060025B"/>
    <w:rsid w:val="00600663"/>
    <w:rsid w:val="0060080C"/>
    <w:rsid w:val="006008B3"/>
    <w:rsid w:val="00601171"/>
    <w:rsid w:val="006014C9"/>
    <w:rsid w:val="00601A79"/>
    <w:rsid w:val="00601E2B"/>
    <w:rsid w:val="00602352"/>
    <w:rsid w:val="00602433"/>
    <w:rsid w:val="00602795"/>
    <w:rsid w:val="0060291C"/>
    <w:rsid w:val="00602B79"/>
    <w:rsid w:val="00602BB8"/>
    <w:rsid w:val="00602D5F"/>
    <w:rsid w:val="00602FB4"/>
    <w:rsid w:val="006031D6"/>
    <w:rsid w:val="00603337"/>
    <w:rsid w:val="00603386"/>
    <w:rsid w:val="006033C2"/>
    <w:rsid w:val="006034F0"/>
    <w:rsid w:val="006039A0"/>
    <w:rsid w:val="006044CB"/>
    <w:rsid w:val="00604570"/>
    <w:rsid w:val="006045EC"/>
    <w:rsid w:val="00604732"/>
    <w:rsid w:val="006047CA"/>
    <w:rsid w:val="00604838"/>
    <w:rsid w:val="00604D98"/>
    <w:rsid w:val="00604E7A"/>
    <w:rsid w:val="00605E3B"/>
    <w:rsid w:val="0060621F"/>
    <w:rsid w:val="0060637F"/>
    <w:rsid w:val="00606EF4"/>
    <w:rsid w:val="00606F74"/>
    <w:rsid w:val="00607AF1"/>
    <w:rsid w:val="00607D25"/>
    <w:rsid w:val="00607DD0"/>
    <w:rsid w:val="00607EF7"/>
    <w:rsid w:val="00610201"/>
    <w:rsid w:val="006102C0"/>
    <w:rsid w:val="006106BE"/>
    <w:rsid w:val="0061086C"/>
    <w:rsid w:val="00610A50"/>
    <w:rsid w:val="00610D22"/>
    <w:rsid w:val="00610E8C"/>
    <w:rsid w:val="006111E7"/>
    <w:rsid w:val="006119F0"/>
    <w:rsid w:val="00611CAD"/>
    <w:rsid w:val="00611EE6"/>
    <w:rsid w:val="006122AF"/>
    <w:rsid w:val="00612346"/>
    <w:rsid w:val="00612364"/>
    <w:rsid w:val="00612686"/>
    <w:rsid w:val="00612D21"/>
    <w:rsid w:val="00612D43"/>
    <w:rsid w:val="00612DA0"/>
    <w:rsid w:val="00612F2D"/>
    <w:rsid w:val="00612FE3"/>
    <w:rsid w:val="006131A6"/>
    <w:rsid w:val="00613CE0"/>
    <w:rsid w:val="00613FF1"/>
    <w:rsid w:val="00614155"/>
    <w:rsid w:val="006143D7"/>
    <w:rsid w:val="006144F7"/>
    <w:rsid w:val="006146C5"/>
    <w:rsid w:val="00614B23"/>
    <w:rsid w:val="006153E6"/>
    <w:rsid w:val="0061551A"/>
    <w:rsid w:val="00615847"/>
    <w:rsid w:val="00615FC6"/>
    <w:rsid w:val="00616947"/>
    <w:rsid w:val="00616CE9"/>
    <w:rsid w:val="0061715D"/>
    <w:rsid w:val="00617315"/>
    <w:rsid w:val="006179B3"/>
    <w:rsid w:val="0062065E"/>
    <w:rsid w:val="00620A2E"/>
    <w:rsid w:val="0062102C"/>
    <w:rsid w:val="006212C0"/>
    <w:rsid w:val="006213DB"/>
    <w:rsid w:val="00621609"/>
    <w:rsid w:val="00621E88"/>
    <w:rsid w:val="006222A5"/>
    <w:rsid w:val="00622392"/>
    <w:rsid w:val="0062256A"/>
    <w:rsid w:val="00622A4A"/>
    <w:rsid w:val="00622BB0"/>
    <w:rsid w:val="00623526"/>
    <w:rsid w:val="006238C1"/>
    <w:rsid w:val="00623CE0"/>
    <w:rsid w:val="00623D20"/>
    <w:rsid w:val="0062425B"/>
    <w:rsid w:val="006243E8"/>
    <w:rsid w:val="00624D8A"/>
    <w:rsid w:val="0062574C"/>
    <w:rsid w:val="00625C32"/>
    <w:rsid w:val="00627297"/>
    <w:rsid w:val="006273E8"/>
    <w:rsid w:val="006277A3"/>
    <w:rsid w:val="00627B61"/>
    <w:rsid w:val="00627E2A"/>
    <w:rsid w:val="006301BB"/>
    <w:rsid w:val="006303E9"/>
    <w:rsid w:val="0063083E"/>
    <w:rsid w:val="00630B0D"/>
    <w:rsid w:val="00630E04"/>
    <w:rsid w:val="00630F10"/>
    <w:rsid w:val="00630F57"/>
    <w:rsid w:val="006318CB"/>
    <w:rsid w:val="00632130"/>
    <w:rsid w:val="00632168"/>
    <w:rsid w:val="00632B51"/>
    <w:rsid w:val="00632FDC"/>
    <w:rsid w:val="00633738"/>
    <w:rsid w:val="00633EB9"/>
    <w:rsid w:val="006345D9"/>
    <w:rsid w:val="00635381"/>
    <w:rsid w:val="006354AF"/>
    <w:rsid w:val="00635868"/>
    <w:rsid w:val="00635C25"/>
    <w:rsid w:val="00635D16"/>
    <w:rsid w:val="00636510"/>
    <w:rsid w:val="006369EB"/>
    <w:rsid w:val="00637248"/>
    <w:rsid w:val="00637A27"/>
    <w:rsid w:val="0064042D"/>
    <w:rsid w:val="00640473"/>
    <w:rsid w:val="00640CA3"/>
    <w:rsid w:val="00640DF1"/>
    <w:rsid w:val="00641363"/>
    <w:rsid w:val="00641429"/>
    <w:rsid w:val="00641672"/>
    <w:rsid w:val="0064180B"/>
    <w:rsid w:val="00641BBE"/>
    <w:rsid w:val="00641BC4"/>
    <w:rsid w:val="00641E43"/>
    <w:rsid w:val="00642013"/>
    <w:rsid w:val="00642173"/>
    <w:rsid w:val="006421C8"/>
    <w:rsid w:val="006421EA"/>
    <w:rsid w:val="0064241C"/>
    <w:rsid w:val="00642AD6"/>
    <w:rsid w:val="00642AF6"/>
    <w:rsid w:val="00642E30"/>
    <w:rsid w:val="006430FC"/>
    <w:rsid w:val="00643265"/>
    <w:rsid w:val="006436DA"/>
    <w:rsid w:val="00643D78"/>
    <w:rsid w:val="0064404D"/>
    <w:rsid w:val="0064444A"/>
    <w:rsid w:val="006444CF"/>
    <w:rsid w:val="00644523"/>
    <w:rsid w:val="00644676"/>
    <w:rsid w:val="00644EFA"/>
    <w:rsid w:val="00645240"/>
    <w:rsid w:val="00645489"/>
    <w:rsid w:val="00645C87"/>
    <w:rsid w:val="00645F94"/>
    <w:rsid w:val="00645FD4"/>
    <w:rsid w:val="006461E1"/>
    <w:rsid w:val="00646271"/>
    <w:rsid w:val="00646610"/>
    <w:rsid w:val="0064699D"/>
    <w:rsid w:val="00646A20"/>
    <w:rsid w:val="00646A67"/>
    <w:rsid w:val="00646B2F"/>
    <w:rsid w:val="00646E0F"/>
    <w:rsid w:val="00647115"/>
    <w:rsid w:val="006471E4"/>
    <w:rsid w:val="0064773F"/>
    <w:rsid w:val="00647754"/>
    <w:rsid w:val="00647A54"/>
    <w:rsid w:val="00647BEB"/>
    <w:rsid w:val="006501A5"/>
    <w:rsid w:val="00650834"/>
    <w:rsid w:val="00650D68"/>
    <w:rsid w:val="0065101C"/>
    <w:rsid w:val="00651AA3"/>
    <w:rsid w:val="00651CB9"/>
    <w:rsid w:val="00651D45"/>
    <w:rsid w:val="0065202E"/>
    <w:rsid w:val="0065239D"/>
    <w:rsid w:val="006524B9"/>
    <w:rsid w:val="00652968"/>
    <w:rsid w:val="00652A1C"/>
    <w:rsid w:val="00653686"/>
    <w:rsid w:val="006537FE"/>
    <w:rsid w:val="006539C3"/>
    <w:rsid w:val="00653D3F"/>
    <w:rsid w:val="00654094"/>
    <w:rsid w:val="006542EA"/>
    <w:rsid w:val="00654558"/>
    <w:rsid w:val="00654764"/>
    <w:rsid w:val="00654956"/>
    <w:rsid w:val="00654AA0"/>
    <w:rsid w:val="00654D25"/>
    <w:rsid w:val="00655A49"/>
    <w:rsid w:val="00656015"/>
    <w:rsid w:val="00656194"/>
    <w:rsid w:val="006562BF"/>
    <w:rsid w:val="006567F6"/>
    <w:rsid w:val="006569D4"/>
    <w:rsid w:val="00656BA4"/>
    <w:rsid w:val="00657086"/>
    <w:rsid w:val="006570CC"/>
    <w:rsid w:val="006572FC"/>
    <w:rsid w:val="00657362"/>
    <w:rsid w:val="00657775"/>
    <w:rsid w:val="006577D7"/>
    <w:rsid w:val="00657863"/>
    <w:rsid w:val="00657A73"/>
    <w:rsid w:val="00657AD3"/>
    <w:rsid w:val="00660328"/>
    <w:rsid w:val="00660423"/>
    <w:rsid w:val="0066052F"/>
    <w:rsid w:val="0066059D"/>
    <w:rsid w:val="006607F1"/>
    <w:rsid w:val="00660932"/>
    <w:rsid w:val="00660B06"/>
    <w:rsid w:val="00661279"/>
    <w:rsid w:val="00661485"/>
    <w:rsid w:val="00661862"/>
    <w:rsid w:val="00661995"/>
    <w:rsid w:val="00661B63"/>
    <w:rsid w:val="0066282B"/>
    <w:rsid w:val="006629FF"/>
    <w:rsid w:val="00662D84"/>
    <w:rsid w:val="006630D1"/>
    <w:rsid w:val="0066313F"/>
    <w:rsid w:val="006632C4"/>
    <w:rsid w:val="0066331D"/>
    <w:rsid w:val="00663372"/>
    <w:rsid w:val="006633B1"/>
    <w:rsid w:val="00663706"/>
    <w:rsid w:val="00664355"/>
    <w:rsid w:val="0066452C"/>
    <w:rsid w:val="006646BE"/>
    <w:rsid w:val="00664AED"/>
    <w:rsid w:val="00664CFE"/>
    <w:rsid w:val="00665850"/>
    <w:rsid w:val="006658A0"/>
    <w:rsid w:val="00665A0A"/>
    <w:rsid w:val="00666032"/>
    <w:rsid w:val="00666876"/>
    <w:rsid w:val="0066693D"/>
    <w:rsid w:val="00666CF9"/>
    <w:rsid w:val="00667439"/>
    <w:rsid w:val="0066745C"/>
    <w:rsid w:val="006674FE"/>
    <w:rsid w:val="00667CD0"/>
    <w:rsid w:val="00667DC0"/>
    <w:rsid w:val="00667E52"/>
    <w:rsid w:val="00667FDE"/>
    <w:rsid w:val="0067013D"/>
    <w:rsid w:val="0067043B"/>
    <w:rsid w:val="00670965"/>
    <w:rsid w:val="00670D50"/>
    <w:rsid w:val="0067178F"/>
    <w:rsid w:val="006717FD"/>
    <w:rsid w:val="00671946"/>
    <w:rsid w:val="00672208"/>
    <w:rsid w:val="006727AC"/>
    <w:rsid w:val="0067295C"/>
    <w:rsid w:val="00672B76"/>
    <w:rsid w:val="00672F20"/>
    <w:rsid w:val="00673410"/>
    <w:rsid w:val="0067350B"/>
    <w:rsid w:val="0067371C"/>
    <w:rsid w:val="0067379A"/>
    <w:rsid w:val="0067386B"/>
    <w:rsid w:val="00674497"/>
    <w:rsid w:val="006745AA"/>
    <w:rsid w:val="006745D7"/>
    <w:rsid w:val="006745F6"/>
    <w:rsid w:val="00674B2D"/>
    <w:rsid w:val="00674D2B"/>
    <w:rsid w:val="0067550B"/>
    <w:rsid w:val="00675550"/>
    <w:rsid w:val="00675A4C"/>
    <w:rsid w:val="00675E63"/>
    <w:rsid w:val="00675EE4"/>
    <w:rsid w:val="0067645E"/>
    <w:rsid w:val="0067661D"/>
    <w:rsid w:val="006767F6"/>
    <w:rsid w:val="0067724B"/>
    <w:rsid w:val="00677316"/>
    <w:rsid w:val="006778F7"/>
    <w:rsid w:val="00677C29"/>
    <w:rsid w:val="00677F69"/>
    <w:rsid w:val="006801D6"/>
    <w:rsid w:val="006802F8"/>
    <w:rsid w:val="00680436"/>
    <w:rsid w:val="00680AFF"/>
    <w:rsid w:val="006815F6"/>
    <w:rsid w:val="00681A7F"/>
    <w:rsid w:val="006821BE"/>
    <w:rsid w:val="006827A2"/>
    <w:rsid w:val="0068281F"/>
    <w:rsid w:val="006829CE"/>
    <w:rsid w:val="00682C32"/>
    <w:rsid w:val="00683222"/>
    <w:rsid w:val="00683EAA"/>
    <w:rsid w:val="00684195"/>
    <w:rsid w:val="0068423C"/>
    <w:rsid w:val="006849B9"/>
    <w:rsid w:val="00684DBB"/>
    <w:rsid w:val="00684F2C"/>
    <w:rsid w:val="006859B0"/>
    <w:rsid w:val="00685B40"/>
    <w:rsid w:val="00685BBD"/>
    <w:rsid w:val="006861BF"/>
    <w:rsid w:val="0068629B"/>
    <w:rsid w:val="0068655F"/>
    <w:rsid w:val="0068656A"/>
    <w:rsid w:val="006865C3"/>
    <w:rsid w:val="006866C2"/>
    <w:rsid w:val="0068711A"/>
    <w:rsid w:val="006871EB"/>
    <w:rsid w:val="00690006"/>
    <w:rsid w:val="006902CF"/>
    <w:rsid w:val="0069039B"/>
    <w:rsid w:val="0069056A"/>
    <w:rsid w:val="00690A3F"/>
    <w:rsid w:val="00690C22"/>
    <w:rsid w:val="00691778"/>
    <w:rsid w:val="006917B9"/>
    <w:rsid w:val="00691B03"/>
    <w:rsid w:val="006925D6"/>
    <w:rsid w:val="00692660"/>
    <w:rsid w:val="0069287B"/>
    <w:rsid w:val="00692907"/>
    <w:rsid w:val="00693610"/>
    <w:rsid w:val="00693691"/>
    <w:rsid w:val="00693E0F"/>
    <w:rsid w:val="00693E8E"/>
    <w:rsid w:val="00693F6B"/>
    <w:rsid w:val="0069427B"/>
    <w:rsid w:val="00694515"/>
    <w:rsid w:val="00694940"/>
    <w:rsid w:val="00695065"/>
    <w:rsid w:val="006959A6"/>
    <w:rsid w:val="00695B16"/>
    <w:rsid w:val="00695CE5"/>
    <w:rsid w:val="00695D10"/>
    <w:rsid w:val="00696044"/>
    <w:rsid w:val="006961D7"/>
    <w:rsid w:val="006962C8"/>
    <w:rsid w:val="006966A0"/>
    <w:rsid w:val="00696BA5"/>
    <w:rsid w:val="00696F32"/>
    <w:rsid w:val="006974C3"/>
    <w:rsid w:val="00697899"/>
    <w:rsid w:val="006A0102"/>
    <w:rsid w:val="006A0880"/>
    <w:rsid w:val="006A08E7"/>
    <w:rsid w:val="006A0CBC"/>
    <w:rsid w:val="006A11F2"/>
    <w:rsid w:val="006A13BF"/>
    <w:rsid w:val="006A13E2"/>
    <w:rsid w:val="006A1552"/>
    <w:rsid w:val="006A1677"/>
    <w:rsid w:val="006A1E42"/>
    <w:rsid w:val="006A2141"/>
    <w:rsid w:val="006A2B6A"/>
    <w:rsid w:val="006A3163"/>
    <w:rsid w:val="006A317F"/>
    <w:rsid w:val="006A3211"/>
    <w:rsid w:val="006A3608"/>
    <w:rsid w:val="006A3B2B"/>
    <w:rsid w:val="006A3B5A"/>
    <w:rsid w:val="006A3BA4"/>
    <w:rsid w:val="006A3E7D"/>
    <w:rsid w:val="006A3FDA"/>
    <w:rsid w:val="006A44E8"/>
    <w:rsid w:val="006A4579"/>
    <w:rsid w:val="006A4AC8"/>
    <w:rsid w:val="006A4B01"/>
    <w:rsid w:val="006A4CD6"/>
    <w:rsid w:val="006A4F96"/>
    <w:rsid w:val="006A51A2"/>
    <w:rsid w:val="006A57E1"/>
    <w:rsid w:val="006A5E0F"/>
    <w:rsid w:val="006A660F"/>
    <w:rsid w:val="006A733A"/>
    <w:rsid w:val="006A7552"/>
    <w:rsid w:val="006A7B38"/>
    <w:rsid w:val="006B0E77"/>
    <w:rsid w:val="006B1391"/>
    <w:rsid w:val="006B15DC"/>
    <w:rsid w:val="006B1AF2"/>
    <w:rsid w:val="006B1C01"/>
    <w:rsid w:val="006B25CC"/>
    <w:rsid w:val="006B2D2E"/>
    <w:rsid w:val="006B3099"/>
    <w:rsid w:val="006B32AD"/>
    <w:rsid w:val="006B3B2B"/>
    <w:rsid w:val="006B4083"/>
    <w:rsid w:val="006B426F"/>
    <w:rsid w:val="006B49C3"/>
    <w:rsid w:val="006B4B18"/>
    <w:rsid w:val="006B517A"/>
    <w:rsid w:val="006B532F"/>
    <w:rsid w:val="006B5746"/>
    <w:rsid w:val="006B588D"/>
    <w:rsid w:val="006B5CB5"/>
    <w:rsid w:val="006B641B"/>
    <w:rsid w:val="006B6878"/>
    <w:rsid w:val="006B77F3"/>
    <w:rsid w:val="006B7931"/>
    <w:rsid w:val="006C16C8"/>
    <w:rsid w:val="006C17F5"/>
    <w:rsid w:val="006C1858"/>
    <w:rsid w:val="006C1AAF"/>
    <w:rsid w:val="006C1B89"/>
    <w:rsid w:val="006C1B9A"/>
    <w:rsid w:val="006C1E23"/>
    <w:rsid w:val="006C1FDF"/>
    <w:rsid w:val="006C2147"/>
    <w:rsid w:val="006C21D9"/>
    <w:rsid w:val="006C2290"/>
    <w:rsid w:val="006C2787"/>
    <w:rsid w:val="006C2E8E"/>
    <w:rsid w:val="006C348A"/>
    <w:rsid w:val="006C36B8"/>
    <w:rsid w:val="006C3B33"/>
    <w:rsid w:val="006C3B95"/>
    <w:rsid w:val="006C4353"/>
    <w:rsid w:val="006C4B08"/>
    <w:rsid w:val="006C4BB6"/>
    <w:rsid w:val="006C4DF7"/>
    <w:rsid w:val="006C6143"/>
    <w:rsid w:val="006C66ED"/>
    <w:rsid w:val="006C6990"/>
    <w:rsid w:val="006C6FA8"/>
    <w:rsid w:val="006C70C1"/>
    <w:rsid w:val="006C7129"/>
    <w:rsid w:val="006C7735"/>
    <w:rsid w:val="006C7804"/>
    <w:rsid w:val="006C78DC"/>
    <w:rsid w:val="006C7B68"/>
    <w:rsid w:val="006D0051"/>
    <w:rsid w:val="006D02B2"/>
    <w:rsid w:val="006D0661"/>
    <w:rsid w:val="006D12C1"/>
    <w:rsid w:val="006D1C87"/>
    <w:rsid w:val="006D1F48"/>
    <w:rsid w:val="006D1FE2"/>
    <w:rsid w:val="006D245E"/>
    <w:rsid w:val="006D2A98"/>
    <w:rsid w:val="006D2E34"/>
    <w:rsid w:val="006D3381"/>
    <w:rsid w:val="006D35A2"/>
    <w:rsid w:val="006D37ED"/>
    <w:rsid w:val="006D3D7E"/>
    <w:rsid w:val="006D4485"/>
    <w:rsid w:val="006D4694"/>
    <w:rsid w:val="006D5803"/>
    <w:rsid w:val="006D5827"/>
    <w:rsid w:val="006D5DB0"/>
    <w:rsid w:val="006D61A0"/>
    <w:rsid w:val="006D625F"/>
    <w:rsid w:val="006D6B76"/>
    <w:rsid w:val="006D701C"/>
    <w:rsid w:val="006D7358"/>
    <w:rsid w:val="006D75FA"/>
    <w:rsid w:val="006D7FB0"/>
    <w:rsid w:val="006E0075"/>
    <w:rsid w:val="006E0924"/>
    <w:rsid w:val="006E0B23"/>
    <w:rsid w:val="006E0D8D"/>
    <w:rsid w:val="006E1550"/>
    <w:rsid w:val="006E16E1"/>
    <w:rsid w:val="006E1777"/>
    <w:rsid w:val="006E2362"/>
    <w:rsid w:val="006E23FF"/>
    <w:rsid w:val="006E2750"/>
    <w:rsid w:val="006E2B07"/>
    <w:rsid w:val="006E2C43"/>
    <w:rsid w:val="006E3085"/>
    <w:rsid w:val="006E342C"/>
    <w:rsid w:val="006E400B"/>
    <w:rsid w:val="006E4198"/>
    <w:rsid w:val="006E4327"/>
    <w:rsid w:val="006E45AF"/>
    <w:rsid w:val="006E4C9A"/>
    <w:rsid w:val="006E56DF"/>
    <w:rsid w:val="006E5A48"/>
    <w:rsid w:val="006E5C0D"/>
    <w:rsid w:val="006E6CFC"/>
    <w:rsid w:val="006E6D79"/>
    <w:rsid w:val="006E7067"/>
    <w:rsid w:val="006E77E9"/>
    <w:rsid w:val="006E7839"/>
    <w:rsid w:val="006E798F"/>
    <w:rsid w:val="006F06D5"/>
    <w:rsid w:val="006F08FD"/>
    <w:rsid w:val="006F0B49"/>
    <w:rsid w:val="006F0CB5"/>
    <w:rsid w:val="006F19B6"/>
    <w:rsid w:val="006F1BE4"/>
    <w:rsid w:val="006F2819"/>
    <w:rsid w:val="006F2BC7"/>
    <w:rsid w:val="006F2FBE"/>
    <w:rsid w:val="006F300C"/>
    <w:rsid w:val="006F3109"/>
    <w:rsid w:val="006F3663"/>
    <w:rsid w:val="006F3AB4"/>
    <w:rsid w:val="006F3CED"/>
    <w:rsid w:val="006F3E7A"/>
    <w:rsid w:val="006F402C"/>
    <w:rsid w:val="006F405E"/>
    <w:rsid w:val="006F40F9"/>
    <w:rsid w:val="006F412F"/>
    <w:rsid w:val="006F46FF"/>
    <w:rsid w:val="006F4940"/>
    <w:rsid w:val="006F4A2F"/>
    <w:rsid w:val="006F5096"/>
    <w:rsid w:val="006F51C4"/>
    <w:rsid w:val="006F5213"/>
    <w:rsid w:val="006F52CD"/>
    <w:rsid w:val="006F5779"/>
    <w:rsid w:val="006F57B6"/>
    <w:rsid w:val="006F5847"/>
    <w:rsid w:val="006F5A9A"/>
    <w:rsid w:val="006F6301"/>
    <w:rsid w:val="006F6B26"/>
    <w:rsid w:val="006F6C5B"/>
    <w:rsid w:val="006F6D2E"/>
    <w:rsid w:val="006F72E6"/>
    <w:rsid w:val="006F73B9"/>
    <w:rsid w:val="006F7536"/>
    <w:rsid w:val="006F7AC7"/>
    <w:rsid w:val="006F7C3E"/>
    <w:rsid w:val="006F7F2A"/>
    <w:rsid w:val="0070056A"/>
    <w:rsid w:val="007006DF"/>
    <w:rsid w:val="0070097A"/>
    <w:rsid w:val="00700C51"/>
    <w:rsid w:val="00700FA7"/>
    <w:rsid w:val="00701490"/>
    <w:rsid w:val="0070150E"/>
    <w:rsid w:val="00701706"/>
    <w:rsid w:val="00701A06"/>
    <w:rsid w:val="00701C16"/>
    <w:rsid w:val="00702751"/>
    <w:rsid w:val="00702A1B"/>
    <w:rsid w:val="00702A48"/>
    <w:rsid w:val="00702A65"/>
    <w:rsid w:val="00702FD3"/>
    <w:rsid w:val="00703286"/>
    <w:rsid w:val="00703662"/>
    <w:rsid w:val="007038B9"/>
    <w:rsid w:val="00703CF2"/>
    <w:rsid w:val="00704044"/>
    <w:rsid w:val="007040C8"/>
    <w:rsid w:val="00704615"/>
    <w:rsid w:val="00704763"/>
    <w:rsid w:val="00704875"/>
    <w:rsid w:val="00704AC3"/>
    <w:rsid w:val="00704C40"/>
    <w:rsid w:val="00704CAB"/>
    <w:rsid w:val="00705718"/>
    <w:rsid w:val="00705879"/>
    <w:rsid w:val="00705D8F"/>
    <w:rsid w:val="00705F0A"/>
    <w:rsid w:val="00705FDA"/>
    <w:rsid w:val="0070625B"/>
    <w:rsid w:val="00706EED"/>
    <w:rsid w:val="00706F9F"/>
    <w:rsid w:val="00707750"/>
    <w:rsid w:val="0070781D"/>
    <w:rsid w:val="00707BF2"/>
    <w:rsid w:val="00707E4E"/>
    <w:rsid w:val="00707FBF"/>
    <w:rsid w:val="007104B1"/>
    <w:rsid w:val="00710523"/>
    <w:rsid w:val="00710663"/>
    <w:rsid w:val="007106E0"/>
    <w:rsid w:val="007106E9"/>
    <w:rsid w:val="00711005"/>
    <w:rsid w:val="007117BE"/>
    <w:rsid w:val="007119AF"/>
    <w:rsid w:val="00711AC1"/>
    <w:rsid w:val="00711B95"/>
    <w:rsid w:val="00711DAC"/>
    <w:rsid w:val="00711FB2"/>
    <w:rsid w:val="007124F3"/>
    <w:rsid w:val="00712A40"/>
    <w:rsid w:val="00712A95"/>
    <w:rsid w:val="00712B06"/>
    <w:rsid w:val="00712B90"/>
    <w:rsid w:val="00712C13"/>
    <w:rsid w:val="0071347D"/>
    <w:rsid w:val="00713706"/>
    <w:rsid w:val="00713A22"/>
    <w:rsid w:val="00713CBC"/>
    <w:rsid w:val="00713F17"/>
    <w:rsid w:val="00713F9C"/>
    <w:rsid w:val="007141E7"/>
    <w:rsid w:val="007141ED"/>
    <w:rsid w:val="007144D2"/>
    <w:rsid w:val="0071454F"/>
    <w:rsid w:val="007147D2"/>
    <w:rsid w:val="00714AA6"/>
    <w:rsid w:val="00715351"/>
    <w:rsid w:val="0071596B"/>
    <w:rsid w:val="007159ED"/>
    <w:rsid w:val="00715CF1"/>
    <w:rsid w:val="00715D3E"/>
    <w:rsid w:val="00715F6D"/>
    <w:rsid w:val="007163F0"/>
    <w:rsid w:val="007164CB"/>
    <w:rsid w:val="00717018"/>
    <w:rsid w:val="0071730B"/>
    <w:rsid w:val="00717316"/>
    <w:rsid w:val="007176C7"/>
    <w:rsid w:val="0071786E"/>
    <w:rsid w:val="00717A50"/>
    <w:rsid w:val="00717F66"/>
    <w:rsid w:val="0072037C"/>
    <w:rsid w:val="00720AAE"/>
    <w:rsid w:val="00720C72"/>
    <w:rsid w:val="00720C8F"/>
    <w:rsid w:val="00720FA6"/>
    <w:rsid w:val="00721382"/>
    <w:rsid w:val="007215ED"/>
    <w:rsid w:val="007217A3"/>
    <w:rsid w:val="00721B05"/>
    <w:rsid w:val="00721CC3"/>
    <w:rsid w:val="00721DDD"/>
    <w:rsid w:val="007220A4"/>
    <w:rsid w:val="007223CC"/>
    <w:rsid w:val="00722422"/>
    <w:rsid w:val="007226DC"/>
    <w:rsid w:val="00722A56"/>
    <w:rsid w:val="00722A6E"/>
    <w:rsid w:val="00722D66"/>
    <w:rsid w:val="00722DB4"/>
    <w:rsid w:val="00723055"/>
    <w:rsid w:val="0072312F"/>
    <w:rsid w:val="00723229"/>
    <w:rsid w:val="007232E5"/>
    <w:rsid w:val="00723720"/>
    <w:rsid w:val="00723837"/>
    <w:rsid w:val="0072389C"/>
    <w:rsid w:val="00723B36"/>
    <w:rsid w:val="00723BC5"/>
    <w:rsid w:val="00723DBD"/>
    <w:rsid w:val="00723F0C"/>
    <w:rsid w:val="0072442D"/>
    <w:rsid w:val="0072448B"/>
    <w:rsid w:val="007248AD"/>
    <w:rsid w:val="00724D7C"/>
    <w:rsid w:val="0072505B"/>
    <w:rsid w:val="007250FD"/>
    <w:rsid w:val="007253E1"/>
    <w:rsid w:val="00725701"/>
    <w:rsid w:val="0072576B"/>
    <w:rsid w:val="007257F7"/>
    <w:rsid w:val="007258A9"/>
    <w:rsid w:val="007258D1"/>
    <w:rsid w:val="00725D70"/>
    <w:rsid w:val="00725FEF"/>
    <w:rsid w:val="00726DEC"/>
    <w:rsid w:val="0072742E"/>
    <w:rsid w:val="00727A7C"/>
    <w:rsid w:val="00727AC8"/>
    <w:rsid w:val="00730200"/>
    <w:rsid w:val="007303EE"/>
    <w:rsid w:val="007306EF"/>
    <w:rsid w:val="00730708"/>
    <w:rsid w:val="00730EB6"/>
    <w:rsid w:val="007311D7"/>
    <w:rsid w:val="0073131C"/>
    <w:rsid w:val="007322D4"/>
    <w:rsid w:val="00732461"/>
    <w:rsid w:val="007325F3"/>
    <w:rsid w:val="00732719"/>
    <w:rsid w:val="00732E5E"/>
    <w:rsid w:val="007331E0"/>
    <w:rsid w:val="007333C9"/>
    <w:rsid w:val="0073372D"/>
    <w:rsid w:val="00733AB3"/>
    <w:rsid w:val="00733DC9"/>
    <w:rsid w:val="00733DD0"/>
    <w:rsid w:val="007343FA"/>
    <w:rsid w:val="0073492E"/>
    <w:rsid w:val="007349F3"/>
    <w:rsid w:val="00734AE1"/>
    <w:rsid w:val="007352C5"/>
    <w:rsid w:val="007358D5"/>
    <w:rsid w:val="00735969"/>
    <w:rsid w:val="00735A1E"/>
    <w:rsid w:val="00735B81"/>
    <w:rsid w:val="00735E86"/>
    <w:rsid w:val="00735EBA"/>
    <w:rsid w:val="00735F4B"/>
    <w:rsid w:val="0073602A"/>
    <w:rsid w:val="007364D9"/>
    <w:rsid w:val="007370E2"/>
    <w:rsid w:val="00737378"/>
    <w:rsid w:val="00737480"/>
    <w:rsid w:val="00737644"/>
    <w:rsid w:val="00737888"/>
    <w:rsid w:val="00737BBD"/>
    <w:rsid w:val="00737DA4"/>
    <w:rsid w:val="00740122"/>
    <w:rsid w:val="007404F3"/>
    <w:rsid w:val="0074076B"/>
    <w:rsid w:val="0074143F"/>
    <w:rsid w:val="0074271F"/>
    <w:rsid w:val="0074283A"/>
    <w:rsid w:val="00742D76"/>
    <w:rsid w:val="00742ED8"/>
    <w:rsid w:val="00743C38"/>
    <w:rsid w:val="00743EDB"/>
    <w:rsid w:val="00744B2F"/>
    <w:rsid w:val="00744BF1"/>
    <w:rsid w:val="00744E1F"/>
    <w:rsid w:val="00744EA3"/>
    <w:rsid w:val="007452CB"/>
    <w:rsid w:val="0074532F"/>
    <w:rsid w:val="00745898"/>
    <w:rsid w:val="00745973"/>
    <w:rsid w:val="00745CED"/>
    <w:rsid w:val="007460AC"/>
    <w:rsid w:val="00746652"/>
    <w:rsid w:val="00746662"/>
    <w:rsid w:val="007475D6"/>
    <w:rsid w:val="00747958"/>
    <w:rsid w:val="00750767"/>
    <w:rsid w:val="00750A53"/>
    <w:rsid w:val="00750CEA"/>
    <w:rsid w:val="00750F03"/>
    <w:rsid w:val="0075123A"/>
    <w:rsid w:val="007513F0"/>
    <w:rsid w:val="0075150C"/>
    <w:rsid w:val="0075221A"/>
    <w:rsid w:val="007523F0"/>
    <w:rsid w:val="00752865"/>
    <w:rsid w:val="00752908"/>
    <w:rsid w:val="00752E13"/>
    <w:rsid w:val="00753327"/>
    <w:rsid w:val="007533E7"/>
    <w:rsid w:val="0075387D"/>
    <w:rsid w:val="0075392A"/>
    <w:rsid w:val="00753AA2"/>
    <w:rsid w:val="00753E97"/>
    <w:rsid w:val="00753F67"/>
    <w:rsid w:val="00754398"/>
    <w:rsid w:val="007545A5"/>
    <w:rsid w:val="0075472E"/>
    <w:rsid w:val="00754908"/>
    <w:rsid w:val="00754A1E"/>
    <w:rsid w:val="00754B14"/>
    <w:rsid w:val="00754F9B"/>
    <w:rsid w:val="007550B0"/>
    <w:rsid w:val="00755605"/>
    <w:rsid w:val="007557F1"/>
    <w:rsid w:val="007559F5"/>
    <w:rsid w:val="00755D5D"/>
    <w:rsid w:val="0075671B"/>
    <w:rsid w:val="00756779"/>
    <w:rsid w:val="007572E8"/>
    <w:rsid w:val="00757343"/>
    <w:rsid w:val="00757349"/>
    <w:rsid w:val="007579E7"/>
    <w:rsid w:val="00757FB8"/>
    <w:rsid w:val="007603D7"/>
    <w:rsid w:val="00760655"/>
    <w:rsid w:val="00760BF2"/>
    <w:rsid w:val="00760F7C"/>
    <w:rsid w:val="0076155E"/>
    <w:rsid w:val="00761584"/>
    <w:rsid w:val="00761601"/>
    <w:rsid w:val="00761796"/>
    <w:rsid w:val="00761A41"/>
    <w:rsid w:val="00761C6E"/>
    <w:rsid w:val="00762227"/>
    <w:rsid w:val="0076275A"/>
    <w:rsid w:val="00763765"/>
    <w:rsid w:val="007637C9"/>
    <w:rsid w:val="0076382B"/>
    <w:rsid w:val="00764174"/>
    <w:rsid w:val="007644EB"/>
    <w:rsid w:val="007647F2"/>
    <w:rsid w:val="00764A52"/>
    <w:rsid w:val="00764CA3"/>
    <w:rsid w:val="0076538B"/>
    <w:rsid w:val="00765506"/>
    <w:rsid w:val="00765592"/>
    <w:rsid w:val="0076581D"/>
    <w:rsid w:val="00765C0D"/>
    <w:rsid w:val="00765CE0"/>
    <w:rsid w:val="007660E0"/>
    <w:rsid w:val="007665AC"/>
    <w:rsid w:val="00766E5B"/>
    <w:rsid w:val="00766E6B"/>
    <w:rsid w:val="00766E72"/>
    <w:rsid w:val="00767004"/>
    <w:rsid w:val="007670FF"/>
    <w:rsid w:val="007671C2"/>
    <w:rsid w:val="007671EB"/>
    <w:rsid w:val="007705BA"/>
    <w:rsid w:val="00770DD4"/>
    <w:rsid w:val="00770FF9"/>
    <w:rsid w:val="007712D9"/>
    <w:rsid w:val="00772301"/>
    <w:rsid w:val="00772920"/>
    <w:rsid w:val="00772924"/>
    <w:rsid w:val="00772E2F"/>
    <w:rsid w:val="00772E4C"/>
    <w:rsid w:val="00772F4E"/>
    <w:rsid w:val="00773145"/>
    <w:rsid w:val="007733AF"/>
    <w:rsid w:val="0077371F"/>
    <w:rsid w:val="007737E2"/>
    <w:rsid w:val="007737EA"/>
    <w:rsid w:val="00773A95"/>
    <w:rsid w:val="00774078"/>
    <w:rsid w:val="0077421C"/>
    <w:rsid w:val="00774259"/>
    <w:rsid w:val="007747E5"/>
    <w:rsid w:val="00774D49"/>
    <w:rsid w:val="00774D64"/>
    <w:rsid w:val="00774EB3"/>
    <w:rsid w:val="00774F8C"/>
    <w:rsid w:val="007751E3"/>
    <w:rsid w:val="00775313"/>
    <w:rsid w:val="00775FF0"/>
    <w:rsid w:val="0077687A"/>
    <w:rsid w:val="00776AFE"/>
    <w:rsid w:val="0077749E"/>
    <w:rsid w:val="00777656"/>
    <w:rsid w:val="007776A1"/>
    <w:rsid w:val="00777A43"/>
    <w:rsid w:val="00777F50"/>
    <w:rsid w:val="00780071"/>
    <w:rsid w:val="0078060A"/>
    <w:rsid w:val="007806F9"/>
    <w:rsid w:val="007807AC"/>
    <w:rsid w:val="007807F6"/>
    <w:rsid w:val="00780893"/>
    <w:rsid w:val="00780927"/>
    <w:rsid w:val="00780CFA"/>
    <w:rsid w:val="00780F5D"/>
    <w:rsid w:val="00781004"/>
    <w:rsid w:val="007811DA"/>
    <w:rsid w:val="0078138C"/>
    <w:rsid w:val="0078173B"/>
    <w:rsid w:val="007820C7"/>
    <w:rsid w:val="007825D2"/>
    <w:rsid w:val="00782A54"/>
    <w:rsid w:val="00782C5B"/>
    <w:rsid w:val="00782EE3"/>
    <w:rsid w:val="0078372C"/>
    <w:rsid w:val="00783797"/>
    <w:rsid w:val="0078386E"/>
    <w:rsid w:val="00783EC6"/>
    <w:rsid w:val="007842EB"/>
    <w:rsid w:val="007843CD"/>
    <w:rsid w:val="007847A9"/>
    <w:rsid w:val="00784D0E"/>
    <w:rsid w:val="00784F8E"/>
    <w:rsid w:val="007851B9"/>
    <w:rsid w:val="0078520A"/>
    <w:rsid w:val="007852F6"/>
    <w:rsid w:val="00785432"/>
    <w:rsid w:val="00785604"/>
    <w:rsid w:val="00785737"/>
    <w:rsid w:val="007857AC"/>
    <w:rsid w:val="007859D4"/>
    <w:rsid w:val="00785DE1"/>
    <w:rsid w:val="00785EF2"/>
    <w:rsid w:val="007864AB"/>
    <w:rsid w:val="00786894"/>
    <w:rsid w:val="00786E9F"/>
    <w:rsid w:val="007874F9"/>
    <w:rsid w:val="00787711"/>
    <w:rsid w:val="0079003D"/>
    <w:rsid w:val="00790776"/>
    <w:rsid w:val="007907C5"/>
    <w:rsid w:val="007908F4"/>
    <w:rsid w:val="007909A2"/>
    <w:rsid w:val="00790BD4"/>
    <w:rsid w:val="00791618"/>
    <w:rsid w:val="00791B18"/>
    <w:rsid w:val="007925B6"/>
    <w:rsid w:val="007926B1"/>
    <w:rsid w:val="00792774"/>
    <w:rsid w:val="007927BC"/>
    <w:rsid w:val="00792F20"/>
    <w:rsid w:val="0079304B"/>
    <w:rsid w:val="007930D2"/>
    <w:rsid w:val="007935BA"/>
    <w:rsid w:val="0079368B"/>
    <w:rsid w:val="00793704"/>
    <w:rsid w:val="007939CE"/>
    <w:rsid w:val="00793A0F"/>
    <w:rsid w:val="00793B46"/>
    <w:rsid w:val="00793CAD"/>
    <w:rsid w:val="00794A75"/>
    <w:rsid w:val="007950B6"/>
    <w:rsid w:val="007950EE"/>
    <w:rsid w:val="00795155"/>
    <w:rsid w:val="007958D3"/>
    <w:rsid w:val="00795A39"/>
    <w:rsid w:val="00795CDF"/>
    <w:rsid w:val="00795DE1"/>
    <w:rsid w:val="0079644E"/>
    <w:rsid w:val="00796856"/>
    <w:rsid w:val="007968B9"/>
    <w:rsid w:val="00796994"/>
    <w:rsid w:val="00796A37"/>
    <w:rsid w:val="00796C7C"/>
    <w:rsid w:val="007979B1"/>
    <w:rsid w:val="00797A18"/>
    <w:rsid w:val="00797A4D"/>
    <w:rsid w:val="00797B15"/>
    <w:rsid w:val="00797BD2"/>
    <w:rsid w:val="007A07CF"/>
    <w:rsid w:val="007A0D48"/>
    <w:rsid w:val="007A0D4C"/>
    <w:rsid w:val="007A11AD"/>
    <w:rsid w:val="007A1988"/>
    <w:rsid w:val="007A1A6C"/>
    <w:rsid w:val="007A1AF4"/>
    <w:rsid w:val="007A20CD"/>
    <w:rsid w:val="007A2186"/>
    <w:rsid w:val="007A28CA"/>
    <w:rsid w:val="007A2EC0"/>
    <w:rsid w:val="007A3128"/>
    <w:rsid w:val="007A3174"/>
    <w:rsid w:val="007A34A5"/>
    <w:rsid w:val="007A38C7"/>
    <w:rsid w:val="007A3B66"/>
    <w:rsid w:val="007A45F0"/>
    <w:rsid w:val="007A4B6D"/>
    <w:rsid w:val="007A4BB2"/>
    <w:rsid w:val="007A4EF8"/>
    <w:rsid w:val="007A50B5"/>
    <w:rsid w:val="007A5408"/>
    <w:rsid w:val="007A5E45"/>
    <w:rsid w:val="007A6061"/>
    <w:rsid w:val="007A6489"/>
    <w:rsid w:val="007A65AF"/>
    <w:rsid w:val="007A6815"/>
    <w:rsid w:val="007A6B84"/>
    <w:rsid w:val="007A6E29"/>
    <w:rsid w:val="007A6E88"/>
    <w:rsid w:val="007A7345"/>
    <w:rsid w:val="007A793D"/>
    <w:rsid w:val="007A7E7D"/>
    <w:rsid w:val="007B00BA"/>
    <w:rsid w:val="007B05FE"/>
    <w:rsid w:val="007B0C1F"/>
    <w:rsid w:val="007B0D15"/>
    <w:rsid w:val="007B1197"/>
    <w:rsid w:val="007B1429"/>
    <w:rsid w:val="007B17CE"/>
    <w:rsid w:val="007B1952"/>
    <w:rsid w:val="007B1CB4"/>
    <w:rsid w:val="007B218A"/>
    <w:rsid w:val="007B2515"/>
    <w:rsid w:val="007B2D03"/>
    <w:rsid w:val="007B2D3B"/>
    <w:rsid w:val="007B32C0"/>
    <w:rsid w:val="007B3B27"/>
    <w:rsid w:val="007B3BDE"/>
    <w:rsid w:val="007B3D10"/>
    <w:rsid w:val="007B3F06"/>
    <w:rsid w:val="007B415F"/>
    <w:rsid w:val="007B4374"/>
    <w:rsid w:val="007B44A2"/>
    <w:rsid w:val="007B470C"/>
    <w:rsid w:val="007B4C58"/>
    <w:rsid w:val="007B4D3C"/>
    <w:rsid w:val="007B4D97"/>
    <w:rsid w:val="007B4E64"/>
    <w:rsid w:val="007B50B5"/>
    <w:rsid w:val="007B52F6"/>
    <w:rsid w:val="007B55A4"/>
    <w:rsid w:val="007B588F"/>
    <w:rsid w:val="007B5951"/>
    <w:rsid w:val="007B59A9"/>
    <w:rsid w:val="007B5DE0"/>
    <w:rsid w:val="007B604B"/>
    <w:rsid w:val="007B62C7"/>
    <w:rsid w:val="007B68CB"/>
    <w:rsid w:val="007B6A81"/>
    <w:rsid w:val="007B6AB2"/>
    <w:rsid w:val="007B6AD6"/>
    <w:rsid w:val="007B6DB5"/>
    <w:rsid w:val="007B7184"/>
    <w:rsid w:val="007B74ED"/>
    <w:rsid w:val="007B7581"/>
    <w:rsid w:val="007B78F3"/>
    <w:rsid w:val="007B790C"/>
    <w:rsid w:val="007B7945"/>
    <w:rsid w:val="007B7D52"/>
    <w:rsid w:val="007B7DC8"/>
    <w:rsid w:val="007C0205"/>
    <w:rsid w:val="007C06FD"/>
    <w:rsid w:val="007C0780"/>
    <w:rsid w:val="007C1B46"/>
    <w:rsid w:val="007C1E23"/>
    <w:rsid w:val="007C21EF"/>
    <w:rsid w:val="007C2312"/>
    <w:rsid w:val="007C29F2"/>
    <w:rsid w:val="007C2B25"/>
    <w:rsid w:val="007C33FA"/>
    <w:rsid w:val="007C3D0C"/>
    <w:rsid w:val="007C3F53"/>
    <w:rsid w:val="007C49F0"/>
    <w:rsid w:val="007C4AC2"/>
    <w:rsid w:val="007C4F1B"/>
    <w:rsid w:val="007C52C3"/>
    <w:rsid w:val="007C53F5"/>
    <w:rsid w:val="007C552E"/>
    <w:rsid w:val="007C5AC8"/>
    <w:rsid w:val="007C6023"/>
    <w:rsid w:val="007C611E"/>
    <w:rsid w:val="007C620E"/>
    <w:rsid w:val="007C67BA"/>
    <w:rsid w:val="007C67C1"/>
    <w:rsid w:val="007C7051"/>
    <w:rsid w:val="007C7991"/>
    <w:rsid w:val="007C7BB7"/>
    <w:rsid w:val="007C7CC4"/>
    <w:rsid w:val="007D0001"/>
    <w:rsid w:val="007D0631"/>
    <w:rsid w:val="007D0979"/>
    <w:rsid w:val="007D0FA4"/>
    <w:rsid w:val="007D16CD"/>
    <w:rsid w:val="007D18D4"/>
    <w:rsid w:val="007D1FF9"/>
    <w:rsid w:val="007D22EB"/>
    <w:rsid w:val="007D35B7"/>
    <w:rsid w:val="007D37D0"/>
    <w:rsid w:val="007D44CF"/>
    <w:rsid w:val="007D49AB"/>
    <w:rsid w:val="007D50C4"/>
    <w:rsid w:val="007D53D2"/>
    <w:rsid w:val="007D5989"/>
    <w:rsid w:val="007D6125"/>
    <w:rsid w:val="007D6514"/>
    <w:rsid w:val="007D6618"/>
    <w:rsid w:val="007D7450"/>
    <w:rsid w:val="007D7919"/>
    <w:rsid w:val="007D7B7A"/>
    <w:rsid w:val="007D7C36"/>
    <w:rsid w:val="007E05C0"/>
    <w:rsid w:val="007E0718"/>
    <w:rsid w:val="007E07E8"/>
    <w:rsid w:val="007E0D14"/>
    <w:rsid w:val="007E1B3C"/>
    <w:rsid w:val="007E3110"/>
    <w:rsid w:val="007E3CAA"/>
    <w:rsid w:val="007E3F14"/>
    <w:rsid w:val="007E40E4"/>
    <w:rsid w:val="007E42F9"/>
    <w:rsid w:val="007E55BE"/>
    <w:rsid w:val="007E58B6"/>
    <w:rsid w:val="007E5A62"/>
    <w:rsid w:val="007E5AB4"/>
    <w:rsid w:val="007E5C51"/>
    <w:rsid w:val="007E6070"/>
    <w:rsid w:val="007E60DC"/>
    <w:rsid w:val="007E60EC"/>
    <w:rsid w:val="007E616D"/>
    <w:rsid w:val="007E6625"/>
    <w:rsid w:val="007E6662"/>
    <w:rsid w:val="007E6A89"/>
    <w:rsid w:val="007E729E"/>
    <w:rsid w:val="007E765F"/>
    <w:rsid w:val="007E7D4E"/>
    <w:rsid w:val="007F093C"/>
    <w:rsid w:val="007F0E2C"/>
    <w:rsid w:val="007F11B5"/>
    <w:rsid w:val="007F142C"/>
    <w:rsid w:val="007F156C"/>
    <w:rsid w:val="007F1643"/>
    <w:rsid w:val="007F1B0E"/>
    <w:rsid w:val="007F2438"/>
    <w:rsid w:val="007F29AF"/>
    <w:rsid w:val="007F29EB"/>
    <w:rsid w:val="007F2E29"/>
    <w:rsid w:val="007F2FE5"/>
    <w:rsid w:val="007F33EA"/>
    <w:rsid w:val="007F35A4"/>
    <w:rsid w:val="007F35CA"/>
    <w:rsid w:val="007F3879"/>
    <w:rsid w:val="007F3BD4"/>
    <w:rsid w:val="007F4172"/>
    <w:rsid w:val="007F45A7"/>
    <w:rsid w:val="007F488D"/>
    <w:rsid w:val="007F4B12"/>
    <w:rsid w:val="007F4BF3"/>
    <w:rsid w:val="007F4D81"/>
    <w:rsid w:val="007F558D"/>
    <w:rsid w:val="007F5999"/>
    <w:rsid w:val="007F5D56"/>
    <w:rsid w:val="007F6164"/>
    <w:rsid w:val="007F6357"/>
    <w:rsid w:val="007F63B3"/>
    <w:rsid w:val="007F6490"/>
    <w:rsid w:val="007F6812"/>
    <w:rsid w:val="007F6CB6"/>
    <w:rsid w:val="007F6F98"/>
    <w:rsid w:val="007F6FF8"/>
    <w:rsid w:val="007F7728"/>
    <w:rsid w:val="007F7D71"/>
    <w:rsid w:val="007F7DF6"/>
    <w:rsid w:val="007F7DF9"/>
    <w:rsid w:val="00800285"/>
    <w:rsid w:val="008004CF"/>
    <w:rsid w:val="008009A0"/>
    <w:rsid w:val="00800A76"/>
    <w:rsid w:val="00800AAA"/>
    <w:rsid w:val="00800BDD"/>
    <w:rsid w:val="00800BF6"/>
    <w:rsid w:val="00800C76"/>
    <w:rsid w:val="00801120"/>
    <w:rsid w:val="00801134"/>
    <w:rsid w:val="0080167A"/>
    <w:rsid w:val="00801DEA"/>
    <w:rsid w:val="00801E80"/>
    <w:rsid w:val="00801F38"/>
    <w:rsid w:val="00802017"/>
    <w:rsid w:val="00802131"/>
    <w:rsid w:val="008035D3"/>
    <w:rsid w:val="00803949"/>
    <w:rsid w:val="0080399E"/>
    <w:rsid w:val="00803DEC"/>
    <w:rsid w:val="008040E8"/>
    <w:rsid w:val="008042BB"/>
    <w:rsid w:val="0080438B"/>
    <w:rsid w:val="00804606"/>
    <w:rsid w:val="008046FD"/>
    <w:rsid w:val="00805232"/>
    <w:rsid w:val="008052EC"/>
    <w:rsid w:val="008053F5"/>
    <w:rsid w:val="00805D0F"/>
    <w:rsid w:val="0080620C"/>
    <w:rsid w:val="00806228"/>
    <w:rsid w:val="00806ACD"/>
    <w:rsid w:val="0080741F"/>
    <w:rsid w:val="00807C5E"/>
    <w:rsid w:val="00807CA8"/>
    <w:rsid w:val="00807F9A"/>
    <w:rsid w:val="00807FE1"/>
    <w:rsid w:val="00810387"/>
    <w:rsid w:val="008106A9"/>
    <w:rsid w:val="008107D6"/>
    <w:rsid w:val="00810DE7"/>
    <w:rsid w:val="00811028"/>
    <w:rsid w:val="008117F3"/>
    <w:rsid w:val="008118FD"/>
    <w:rsid w:val="008121CD"/>
    <w:rsid w:val="008124D0"/>
    <w:rsid w:val="00812605"/>
    <w:rsid w:val="00812613"/>
    <w:rsid w:val="00812646"/>
    <w:rsid w:val="008126B8"/>
    <w:rsid w:val="00812865"/>
    <w:rsid w:val="00812A72"/>
    <w:rsid w:val="00812AF9"/>
    <w:rsid w:val="00812EB3"/>
    <w:rsid w:val="00813F2B"/>
    <w:rsid w:val="0081405B"/>
    <w:rsid w:val="008141A4"/>
    <w:rsid w:val="00814449"/>
    <w:rsid w:val="00814A3D"/>
    <w:rsid w:val="00814A82"/>
    <w:rsid w:val="00814B01"/>
    <w:rsid w:val="00815651"/>
    <w:rsid w:val="00815752"/>
    <w:rsid w:val="0081578F"/>
    <w:rsid w:val="00815E46"/>
    <w:rsid w:val="008161C4"/>
    <w:rsid w:val="008161E5"/>
    <w:rsid w:val="0081625C"/>
    <w:rsid w:val="0081625F"/>
    <w:rsid w:val="0081665A"/>
    <w:rsid w:val="00816ACB"/>
    <w:rsid w:val="00817AC1"/>
    <w:rsid w:val="00817D8E"/>
    <w:rsid w:val="008201A8"/>
    <w:rsid w:val="00820285"/>
    <w:rsid w:val="00820397"/>
    <w:rsid w:val="008203B8"/>
    <w:rsid w:val="00820425"/>
    <w:rsid w:val="00820D76"/>
    <w:rsid w:val="0082118E"/>
    <w:rsid w:val="00821216"/>
    <w:rsid w:val="00821549"/>
    <w:rsid w:val="00821AF8"/>
    <w:rsid w:val="00821DB9"/>
    <w:rsid w:val="00822044"/>
    <w:rsid w:val="00823297"/>
    <w:rsid w:val="00823757"/>
    <w:rsid w:val="0082379D"/>
    <w:rsid w:val="00823C5C"/>
    <w:rsid w:val="0082405F"/>
    <w:rsid w:val="008242BC"/>
    <w:rsid w:val="00824326"/>
    <w:rsid w:val="00824724"/>
    <w:rsid w:val="00824836"/>
    <w:rsid w:val="00824B82"/>
    <w:rsid w:val="00824C29"/>
    <w:rsid w:val="008252EF"/>
    <w:rsid w:val="008254F1"/>
    <w:rsid w:val="008255A7"/>
    <w:rsid w:val="008259EB"/>
    <w:rsid w:val="00825CEC"/>
    <w:rsid w:val="00825F15"/>
    <w:rsid w:val="00826C1F"/>
    <w:rsid w:val="00827491"/>
    <w:rsid w:val="00827DD2"/>
    <w:rsid w:val="00830704"/>
    <w:rsid w:val="00830BEE"/>
    <w:rsid w:val="00830CEF"/>
    <w:rsid w:val="0083119E"/>
    <w:rsid w:val="00831501"/>
    <w:rsid w:val="00831547"/>
    <w:rsid w:val="00831665"/>
    <w:rsid w:val="008317B0"/>
    <w:rsid w:val="00831972"/>
    <w:rsid w:val="00831B27"/>
    <w:rsid w:val="00831DB1"/>
    <w:rsid w:val="00831E00"/>
    <w:rsid w:val="00832A36"/>
    <w:rsid w:val="00832CA2"/>
    <w:rsid w:val="00833207"/>
    <w:rsid w:val="00833501"/>
    <w:rsid w:val="008335D3"/>
    <w:rsid w:val="00833A01"/>
    <w:rsid w:val="00833C53"/>
    <w:rsid w:val="00834036"/>
    <w:rsid w:val="008340AB"/>
    <w:rsid w:val="008341DB"/>
    <w:rsid w:val="00834BC2"/>
    <w:rsid w:val="00834C46"/>
    <w:rsid w:val="00834ED1"/>
    <w:rsid w:val="00834F43"/>
    <w:rsid w:val="0083537C"/>
    <w:rsid w:val="00836300"/>
    <w:rsid w:val="008363CD"/>
    <w:rsid w:val="00837062"/>
    <w:rsid w:val="008370FD"/>
    <w:rsid w:val="00837435"/>
    <w:rsid w:val="008375F0"/>
    <w:rsid w:val="008378CB"/>
    <w:rsid w:val="00837B54"/>
    <w:rsid w:val="00837EAD"/>
    <w:rsid w:val="00837F49"/>
    <w:rsid w:val="0084000B"/>
    <w:rsid w:val="0084041F"/>
    <w:rsid w:val="0084082A"/>
    <w:rsid w:val="00840A24"/>
    <w:rsid w:val="00840CB1"/>
    <w:rsid w:val="00840DB2"/>
    <w:rsid w:val="0084154A"/>
    <w:rsid w:val="008416BB"/>
    <w:rsid w:val="008419E0"/>
    <w:rsid w:val="00841F85"/>
    <w:rsid w:val="0084207B"/>
    <w:rsid w:val="008425E6"/>
    <w:rsid w:val="00842816"/>
    <w:rsid w:val="008438B2"/>
    <w:rsid w:val="00843AA0"/>
    <w:rsid w:val="00843CD7"/>
    <w:rsid w:val="00843D2D"/>
    <w:rsid w:val="00843D30"/>
    <w:rsid w:val="008449D5"/>
    <w:rsid w:val="00844BF6"/>
    <w:rsid w:val="00844E1E"/>
    <w:rsid w:val="00845113"/>
    <w:rsid w:val="00845404"/>
    <w:rsid w:val="00845C02"/>
    <w:rsid w:val="00845CB2"/>
    <w:rsid w:val="00845E2E"/>
    <w:rsid w:val="00846188"/>
    <w:rsid w:val="008461DB"/>
    <w:rsid w:val="00846862"/>
    <w:rsid w:val="00846922"/>
    <w:rsid w:val="00846E22"/>
    <w:rsid w:val="00846E8C"/>
    <w:rsid w:val="0084708D"/>
    <w:rsid w:val="00847D02"/>
    <w:rsid w:val="00850092"/>
    <w:rsid w:val="0085022C"/>
    <w:rsid w:val="00850430"/>
    <w:rsid w:val="0085070A"/>
    <w:rsid w:val="008507E1"/>
    <w:rsid w:val="00850DD6"/>
    <w:rsid w:val="0085121B"/>
    <w:rsid w:val="00851B19"/>
    <w:rsid w:val="00851B4F"/>
    <w:rsid w:val="00851BAB"/>
    <w:rsid w:val="00851F79"/>
    <w:rsid w:val="008522DD"/>
    <w:rsid w:val="00852BC9"/>
    <w:rsid w:val="00852E23"/>
    <w:rsid w:val="0085307F"/>
    <w:rsid w:val="00853435"/>
    <w:rsid w:val="0085398F"/>
    <w:rsid w:val="008539D4"/>
    <w:rsid w:val="008540BC"/>
    <w:rsid w:val="00854DDA"/>
    <w:rsid w:val="00855082"/>
    <w:rsid w:val="008551EF"/>
    <w:rsid w:val="00855ACA"/>
    <w:rsid w:val="00855ADE"/>
    <w:rsid w:val="0085608E"/>
    <w:rsid w:val="00856790"/>
    <w:rsid w:val="00856E2D"/>
    <w:rsid w:val="00856FFC"/>
    <w:rsid w:val="008570F5"/>
    <w:rsid w:val="00857306"/>
    <w:rsid w:val="00857750"/>
    <w:rsid w:val="00857982"/>
    <w:rsid w:val="00857DB0"/>
    <w:rsid w:val="00857EB8"/>
    <w:rsid w:val="00860C75"/>
    <w:rsid w:val="00861701"/>
    <w:rsid w:val="008617B1"/>
    <w:rsid w:val="00861C14"/>
    <w:rsid w:val="00861D20"/>
    <w:rsid w:val="00862C9E"/>
    <w:rsid w:val="0086307F"/>
    <w:rsid w:val="008631BD"/>
    <w:rsid w:val="00863281"/>
    <w:rsid w:val="0086410F"/>
    <w:rsid w:val="008641AF"/>
    <w:rsid w:val="00864499"/>
    <w:rsid w:val="0086462E"/>
    <w:rsid w:val="00864690"/>
    <w:rsid w:val="00864982"/>
    <w:rsid w:val="00864EB0"/>
    <w:rsid w:val="008653EF"/>
    <w:rsid w:val="00865585"/>
    <w:rsid w:val="00866014"/>
    <w:rsid w:val="008660F6"/>
    <w:rsid w:val="00866256"/>
    <w:rsid w:val="008669F3"/>
    <w:rsid w:val="00866C72"/>
    <w:rsid w:val="00866D55"/>
    <w:rsid w:val="00866D91"/>
    <w:rsid w:val="00866F91"/>
    <w:rsid w:val="00867E92"/>
    <w:rsid w:val="00870AF8"/>
    <w:rsid w:val="00871312"/>
    <w:rsid w:val="008714F2"/>
    <w:rsid w:val="008714FF"/>
    <w:rsid w:val="00871C43"/>
    <w:rsid w:val="00872020"/>
    <w:rsid w:val="008722D3"/>
    <w:rsid w:val="008726A7"/>
    <w:rsid w:val="00872B4C"/>
    <w:rsid w:val="00872DC9"/>
    <w:rsid w:val="008736F5"/>
    <w:rsid w:val="00874302"/>
    <w:rsid w:val="00874BA9"/>
    <w:rsid w:val="00874C76"/>
    <w:rsid w:val="008750C9"/>
    <w:rsid w:val="008754C2"/>
    <w:rsid w:val="008754FB"/>
    <w:rsid w:val="00875617"/>
    <w:rsid w:val="00875B29"/>
    <w:rsid w:val="00876516"/>
    <w:rsid w:val="008773F1"/>
    <w:rsid w:val="008774F3"/>
    <w:rsid w:val="008776D5"/>
    <w:rsid w:val="008800D4"/>
    <w:rsid w:val="00880A28"/>
    <w:rsid w:val="00880DCD"/>
    <w:rsid w:val="008810FD"/>
    <w:rsid w:val="00881459"/>
    <w:rsid w:val="0088151E"/>
    <w:rsid w:val="008817AB"/>
    <w:rsid w:val="00881D8B"/>
    <w:rsid w:val="008821FC"/>
    <w:rsid w:val="00882300"/>
    <w:rsid w:val="00882904"/>
    <w:rsid w:val="00882FA4"/>
    <w:rsid w:val="00883507"/>
    <w:rsid w:val="008839C5"/>
    <w:rsid w:val="0088448B"/>
    <w:rsid w:val="008846A0"/>
    <w:rsid w:val="008848AC"/>
    <w:rsid w:val="00884C85"/>
    <w:rsid w:val="00884E66"/>
    <w:rsid w:val="00884E7E"/>
    <w:rsid w:val="008850E1"/>
    <w:rsid w:val="008854C9"/>
    <w:rsid w:val="0088555B"/>
    <w:rsid w:val="00885D88"/>
    <w:rsid w:val="00885F1B"/>
    <w:rsid w:val="0088605F"/>
    <w:rsid w:val="00886772"/>
    <w:rsid w:val="00886C26"/>
    <w:rsid w:val="00886EED"/>
    <w:rsid w:val="00887255"/>
    <w:rsid w:val="00887451"/>
    <w:rsid w:val="0088781E"/>
    <w:rsid w:val="00887C73"/>
    <w:rsid w:val="00890048"/>
    <w:rsid w:val="008902C8"/>
    <w:rsid w:val="00890723"/>
    <w:rsid w:val="0089072E"/>
    <w:rsid w:val="00890C91"/>
    <w:rsid w:val="008912FB"/>
    <w:rsid w:val="00891C88"/>
    <w:rsid w:val="0089231D"/>
    <w:rsid w:val="008926C2"/>
    <w:rsid w:val="00892896"/>
    <w:rsid w:val="00892A63"/>
    <w:rsid w:val="00892B9E"/>
    <w:rsid w:val="00892C54"/>
    <w:rsid w:val="00892EB4"/>
    <w:rsid w:val="008932DA"/>
    <w:rsid w:val="00893565"/>
    <w:rsid w:val="008936D4"/>
    <w:rsid w:val="00893A36"/>
    <w:rsid w:val="00894A51"/>
    <w:rsid w:val="00894B51"/>
    <w:rsid w:val="00894D44"/>
    <w:rsid w:val="008951D0"/>
    <w:rsid w:val="00895493"/>
    <w:rsid w:val="00895F5E"/>
    <w:rsid w:val="00896DE4"/>
    <w:rsid w:val="0089724A"/>
    <w:rsid w:val="0089779C"/>
    <w:rsid w:val="00897882"/>
    <w:rsid w:val="00897A45"/>
    <w:rsid w:val="00897D71"/>
    <w:rsid w:val="00897EED"/>
    <w:rsid w:val="008A01D5"/>
    <w:rsid w:val="008A02F9"/>
    <w:rsid w:val="008A081D"/>
    <w:rsid w:val="008A0882"/>
    <w:rsid w:val="008A11FB"/>
    <w:rsid w:val="008A1498"/>
    <w:rsid w:val="008A22BE"/>
    <w:rsid w:val="008A260A"/>
    <w:rsid w:val="008A29B9"/>
    <w:rsid w:val="008A2A38"/>
    <w:rsid w:val="008A2C0B"/>
    <w:rsid w:val="008A2E17"/>
    <w:rsid w:val="008A3084"/>
    <w:rsid w:val="008A35E3"/>
    <w:rsid w:val="008A38B0"/>
    <w:rsid w:val="008A38C6"/>
    <w:rsid w:val="008A3AFF"/>
    <w:rsid w:val="008A3B57"/>
    <w:rsid w:val="008A3CBC"/>
    <w:rsid w:val="008A46CF"/>
    <w:rsid w:val="008A48D0"/>
    <w:rsid w:val="008A4ADD"/>
    <w:rsid w:val="008A4DD2"/>
    <w:rsid w:val="008A5D66"/>
    <w:rsid w:val="008A5E1D"/>
    <w:rsid w:val="008A5EE9"/>
    <w:rsid w:val="008A5EF1"/>
    <w:rsid w:val="008A5F1A"/>
    <w:rsid w:val="008A617C"/>
    <w:rsid w:val="008A6184"/>
    <w:rsid w:val="008A6295"/>
    <w:rsid w:val="008A633D"/>
    <w:rsid w:val="008A6AB5"/>
    <w:rsid w:val="008A6F6D"/>
    <w:rsid w:val="008A71B8"/>
    <w:rsid w:val="008A72AC"/>
    <w:rsid w:val="008A7B1C"/>
    <w:rsid w:val="008A7DDA"/>
    <w:rsid w:val="008B0663"/>
    <w:rsid w:val="008B0B44"/>
    <w:rsid w:val="008B0E2F"/>
    <w:rsid w:val="008B12AB"/>
    <w:rsid w:val="008B1486"/>
    <w:rsid w:val="008B19F6"/>
    <w:rsid w:val="008B35D7"/>
    <w:rsid w:val="008B36DF"/>
    <w:rsid w:val="008B3861"/>
    <w:rsid w:val="008B3BBC"/>
    <w:rsid w:val="008B3C85"/>
    <w:rsid w:val="008B3D0B"/>
    <w:rsid w:val="008B3F3A"/>
    <w:rsid w:val="008B4370"/>
    <w:rsid w:val="008B4741"/>
    <w:rsid w:val="008B4763"/>
    <w:rsid w:val="008B4789"/>
    <w:rsid w:val="008B4B11"/>
    <w:rsid w:val="008B4D12"/>
    <w:rsid w:val="008B4EBC"/>
    <w:rsid w:val="008B554E"/>
    <w:rsid w:val="008B6264"/>
    <w:rsid w:val="008B62CA"/>
    <w:rsid w:val="008B652F"/>
    <w:rsid w:val="008B6B19"/>
    <w:rsid w:val="008B6C69"/>
    <w:rsid w:val="008B705F"/>
    <w:rsid w:val="008B7AE2"/>
    <w:rsid w:val="008B7FBF"/>
    <w:rsid w:val="008C0384"/>
    <w:rsid w:val="008C0483"/>
    <w:rsid w:val="008C04E1"/>
    <w:rsid w:val="008C0C8E"/>
    <w:rsid w:val="008C10A1"/>
    <w:rsid w:val="008C1695"/>
    <w:rsid w:val="008C17A8"/>
    <w:rsid w:val="008C1A99"/>
    <w:rsid w:val="008C2BCD"/>
    <w:rsid w:val="008C2D40"/>
    <w:rsid w:val="008C2EFD"/>
    <w:rsid w:val="008C3334"/>
    <w:rsid w:val="008C3451"/>
    <w:rsid w:val="008C43A1"/>
    <w:rsid w:val="008C49C7"/>
    <w:rsid w:val="008C4AA0"/>
    <w:rsid w:val="008C4E42"/>
    <w:rsid w:val="008C4E45"/>
    <w:rsid w:val="008C5375"/>
    <w:rsid w:val="008C6345"/>
    <w:rsid w:val="008C6372"/>
    <w:rsid w:val="008C6654"/>
    <w:rsid w:val="008C6842"/>
    <w:rsid w:val="008C6BBD"/>
    <w:rsid w:val="008C720E"/>
    <w:rsid w:val="008C789B"/>
    <w:rsid w:val="008C7D19"/>
    <w:rsid w:val="008D009A"/>
    <w:rsid w:val="008D01E1"/>
    <w:rsid w:val="008D031D"/>
    <w:rsid w:val="008D033F"/>
    <w:rsid w:val="008D0A64"/>
    <w:rsid w:val="008D0DE0"/>
    <w:rsid w:val="008D0F2F"/>
    <w:rsid w:val="008D11EC"/>
    <w:rsid w:val="008D1A5F"/>
    <w:rsid w:val="008D1D08"/>
    <w:rsid w:val="008D1EF5"/>
    <w:rsid w:val="008D1F7C"/>
    <w:rsid w:val="008D2551"/>
    <w:rsid w:val="008D2984"/>
    <w:rsid w:val="008D2C0B"/>
    <w:rsid w:val="008D31D1"/>
    <w:rsid w:val="008D3422"/>
    <w:rsid w:val="008D3D8D"/>
    <w:rsid w:val="008D3F00"/>
    <w:rsid w:val="008D3FCE"/>
    <w:rsid w:val="008D3FF8"/>
    <w:rsid w:val="008D405E"/>
    <w:rsid w:val="008D4159"/>
    <w:rsid w:val="008D454C"/>
    <w:rsid w:val="008D460E"/>
    <w:rsid w:val="008D5BC4"/>
    <w:rsid w:val="008D5D20"/>
    <w:rsid w:val="008D60B3"/>
    <w:rsid w:val="008D631D"/>
    <w:rsid w:val="008D680B"/>
    <w:rsid w:val="008D6D7A"/>
    <w:rsid w:val="008D6F50"/>
    <w:rsid w:val="008D71AA"/>
    <w:rsid w:val="008D72D9"/>
    <w:rsid w:val="008D7360"/>
    <w:rsid w:val="008D7408"/>
    <w:rsid w:val="008D768E"/>
    <w:rsid w:val="008D7818"/>
    <w:rsid w:val="008D7A73"/>
    <w:rsid w:val="008E0370"/>
    <w:rsid w:val="008E0C2A"/>
    <w:rsid w:val="008E118C"/>
    <w:rsid w:val="008E11D7"/>
    <w:rsid w:val="008E146D"/>
    <w:rsid w:val="008E1797"/>
    <w:rsid w:val="008E2853"/>
    <w:rsid w:val="008E2AAB"/>
    <w:rsid w:val="008E2D2A"/>
    <w:rsid w:val="008E33DD"/>
    <w:rsid w:val="008E4042"/>
    <w:rsid w:val="008E41F0"/>
    <w:rsid w:val="008E43CC"/>
    <w:rsid w:val="008E4A39"/>
    <w:rsid w:val="008E500C"/>
    <w:rsid w:val="008E5130"/>
    <w:rsid w:val="008E5475"/>
    <w:rsid w:val="008E580D"/>
    <w:rsid w:val="008E5D04"/>
    <w:rsid w:val="008E5D7D"/>
    <w:rsid w:val="008E6702"/>
    <w:rsid w:val="008E6A85"/>
    <w:rsid w:val="008E6AEF"/>
    <w:rsid w:val="008E6C83"/>
    <w:rsid w:val="008E7873"/>
    <w:rsid w:val="008E78A4"/>
    <w:rsid w:val="008E7BF7"/>
    <w:rsid w:val="008E7E43"/>
    <w:rsid w:val="008E7FF5"/>
    <w:rsid w:val="008F0482"/>
    <w:rsid w:val="008F0804"/>
    <w:rsid w:val="008F0810"/>
    <w:rsid w:val="008F15DC"/>
    <w:rsid w:val="008F1AB1"/>
    <w:rsid w:val="008F1C06"/>
    <w:rsid w:val="008F1DDA"/>
    <w:rsid w:val="008F26B3"/>
    <w:rsid w:val="008F2916"/>
    <w:rsid w:val="008F2BA6"/>
    <w:rsid w:val="008F3120"/>
    <w:rsid w:val="008F31F9"/>
    <w:rsid w:val="008F3541"/>
    <w:rsid w:val="008F37B4"/>
    <w:rsid w:val="008F38B7"/>
    <w:rsid w:val="008F3B01"/>
    <w:rsid w:val="008F4062"/>
    <w:rsid w:val="008F4065"/>
    <w:rsid w:val="008F4196"/>
    <w:rsid w:val="008F4828"/>
    <w:rsid w:val="008F4928"/>
    <w:rsid w:val="008F4BEA"/>
    <w:rsid w:val="008F4C38"/>
    <w:rsid w:val="008F4F03"/>
    <w:rsid w:val="008F50B3"/>
    <w:rsid w:val="008F5104"/>
    <w:rsid w:val="008F5121"/>
    <w:rsid w:val="008F51B6"/>
    <w:rsid w:val="008F5335"/>
    <w:rsid w:val="008F54C3"/>
    <w:rsid w:val="008F55DF"/>
    <w:rsid w:val="008F58BB"/>
    <w:rsid w:val="008F5D58"/>
    <w:rsid w:val="008F5DDB"/>
    <w:rsid w:val="008F6425"/>
    <w:rsid w:val="008F669A"/>
    <w:rsid w:val="008F669D"/>
    <w:rsid w:val="008F66AF"/>
    <w:rsid w:val="008F6C38"/>
    <w:rsid w:val="008F6F93"/>
    <w:rsid w:val="008F71D3"/>
    <w:rsid w:val="008F7389"/>
    <w:rsid w:val="008F746F"/>
    <w:rsid w:val="009001F7"/>
    <w:rsid w:val="00900636"/>
    <w:rsid w:val="009009DD"/>
    <w:rsid w:val="00900D2B"/>
    <w:rsid w:val="0090126E"/>
    <w:rsid w:val="009014A4"/>
    <w:rsid w:val="0090197E"/>
    <w:rsid w:val="00901B88"/>
    <w:rsid w:val="0090200F"/>
    <w:rsid w:val="00902145"/>
    <w:rsid w:val="0090248E"/>
    <w:rsid w:val="0090250D"/>
    <w:rsid w:val="009026EA"/>
    <w:rsid w:val="00902704"/>
    <w:rsid w:val="00902DDD"/>
    <w:rsid w:val="0090302E"/>
    <w:rsid w:val="00903596"/>
    <w:rsid w:val="009037A3"/>
    <w:rsid w:val="00903990"/>
    <w:rsid w:val="0090403C"/>
    <w:rsid w:val="0090426E"/>
    <w:rsid w:val="009045EE"/>
    <w:rsid w:val="00904F0A"/>
    <w:rsid w:val="009050D0"/>
    <w:rsid w:val="009056BC"/>
    <w:rsid w:val="00905760"/>
    <w:rsid w:val="009058E5"/>
    <w:rsid w:val="00905E7D"/>
    <w:rsid w:val="009060C8"/>
    <w:rsid w:val="009068D0"/>
    <w:rsid w:val="00906C74"/>
    <w:rsid w:val="009071C6"/>
    <w:rsid w:val="00907415"/>
    <w:rsid w:val="00907839"/>
    <w:rsid w:val="00907BB3"/>
    <w:rsid w:val="00907BB5"/>
    <w:rsid w:val="00907E78"/>
    <w:rsid w:val="0091011B"/>
    <w:rsid w:val="0091069F"/>
    <w:rsid w:val="00910E63"/>
    <w:rsid w:val="009112AB"/>
    <w:rsid w:val="009114B9"/>
    <w:rsid w:val="009116F4"/>
    <w:rsid w:val="009118F1"/>
    <w:rsid w:val="00911DE4"/>
    <w:rsid w:val="0091203A"/>
    <w:rsid w:val="00912539"/>
    <w:rsid w:val="00912601"/>
    <w:rsid w:val="0091281C"/>
    <w:rsid w:val="0091285C"/>
    <w:rsid w:val="00912C55"/>
    <w:rsid w:val="0091345F"/>
    <w:rsid w:val="00913E3A"/>
    <w:rsid w:val="00913F00"/>
    <w:rsid w:val="009140DD"/>
    <w:rsid w:val="00914DFE"/>
    <w:rsid w:val="0091547C"/>
    <w:rsid w:val="00915E61"/>
    <w:rsid w:val="009162D9"/>
    <w:rsid w:val="00916345"/>
    <w:rsid w:val="0091643D"/>
    <w:rsid w:val="00916804"/>
    <w:rsid w:val="009169DB"/>
    <w:rsid w:val="00916BD7"/>
    <w:rsid w:val="00916FE0"/>
    <w:rsid w:val="009170C5"/>
    <w:rsid w:val="0091712C"/>
    <w:rsid w:val="00917180"/>
    <w:rsid w:val="009174D8"/>
    <w:rsid w:val="009177EF"/>
    <w:rsid w:val="009204AA"/>
    <w:rsid w:val="00920940"/>
    <w:rsid w:val="0092126C"/>
    <w:rsid w:val="009218DC"/>
    <w:rsid w:val="00921DF1"/>
    <w:rsid w:val="00921E9C"/>
    <w:rsid w:val="00922142"/>
    <w:rsid w:val="0092224B"/>
    <w:rsid w:val="0092253C"/>
    <w:rsid w:val="0092260A"/>
    <w:rsid w:val="009226AA"/>
    <w:rsid w:val="0092295A"/>
    <w:rsid w:val="009230E5"/>
    <w:rsid w:val="0092329D"/>
    <w:rsid w:val="0092351C"/>
    <w:rsid w:val="009237FF"/>
    <w:rsid w:val="00923D2B"/>
    <w:rsid w:val="00924906"/>
    <w:rsid w:val="00924957"/>
    <w:rsid w:val="00924CE9"/>
    <w:rsid w:val="00924F60"/>
    <w:rsid w:val="00924F6A"/>
    <w:rsid w:val="0092555D"/>
    <w:rsid w:val="009259C8"/>
    <w:rsid w:val="00925B0E"/>
    <w:rsid w:val="009265BD"/>
    <w:rsid w:val="0092665B"/>
    <w:rsid w:val="0092682D"/>
    <w:rsid w:val="00926EC6"/>
    <w:rsid w:val="0092705D"/>
    <w:rsid w:val="009270A8"/>
    <w:rsid w:val="009279C5"/>
    <w:rsid w:val="00927C58"/>
    <w:rsid w:val="00931194"/>
    <w:rsid w:val="009314B1"/>
    <w:rsid w:val="00931A94"/>
    <w:rsid w:val="00932220"/>
    <w:rsid w:val="00932398"/>
    <w:rsid w:val="00932553"/>
    <w:rsid w:val="009327C0"/>
    <w:rsid w:val="009328E6"/>
    <w:rsid w:val="0093299E"/>
    <w:rsid w:val="00933633"/>
    <w:rsid w:val="00933ADB"/>
    <w:rsid w:val="00934072"/>
    <w:rsid w:val="009342A7"/>
    <w:rsid w:val="0093454B"/>
    <w:rsid w:val="00934B0C"/>
    <w:rsid w:val="00934B34"/>
    <w:rsid w:val="00934BE7"/>
    <w:rsid w:val="00934BEC"/>
    <w:rsid w:val="0093516D"/>
    <w:rsid w:val="00935A4C"/>
    <w:rsid w:val="00935A5E"/>
    <w:rsid w:val="0093638D"/>
    <w:rsid w:val="00936459"/>
    <w:rsid w:val="00936989"/>
    <w:rsid w:val="009369F4"/>
    <w:rsid w:val="00936B43"/>
    <w:rsid w:val="00936FF7"/>
    <w:rsid w:val="009370B1"/>
    <w:rsid w:val="00937521"/>
    <w:rsid w:val="00937644"/>
    <w:rsid w:val="009376FF"/>
    <w:rsid w:val="00937F61"/>
    <w:rsid w:val="00940D01"/>
    <w:rsid w:val="00940F28"/>
    <w:rsid w:val="00941386"/>
    <w:rsid w:val="00941444"/>
    <w:rsid w:val="0094159B"/>
    <w:rsid w:val="009417E6"/>
    <w:rsid w:val="00941B53"/>
    <w:rsid w:val="00942272"/>
    <w:rsid w:val="009425E1"/>
    <w:rsid w:val="00942D85"/>
    <w:rsid w:val="009431CD"/>
    <w:rsid w:val="009437ED"/>
    <w:rsid w:val="0094389F"/>
    <w:rsid w:val="009438E2"/>
    <w:rsid w:val="00944087"/>
    <w:rsid w:val="009440B1"/>
    <w:rsid w:val="009440FB"/>
    <w:rsid w:val="0094428E"/>
    <w:rsid w:val="0094474F"/>
    <w:rsid w:val="00944A53"/>
    <w:rsid w:val="00944F52"/>
    <w:rsid w:val="00945029"/>
    <w:rsid w:val="009455D6"/>
    <w:rsid w:val="00945673"/>
    <w:rsid w:val="0094616F"/>
    <w:rsid w:val="009464DB"/>
    <w:rsid w:val="00946B17"/>
    <w:rsid w:val="00946E3E"/>
    <w:rsid w:val="00946F8A"/>
    <w:rsid w:val="00947078"/>
    <w:rsid w:val="009476CB"/>
    <w:rsid w:val="00947862"/>
    <w:rsid w:val="00947C09"/>
    <w:rsid w:val="009505F2"/>
    <w:rsid w:val="009507B2"/>
    <w:rsid w:val="00950AD6"/>
    <w:rsid w:val="00951187"/>
    <w:rsid w:val="00951BC6"/>
    <w:rsid w:val="00952B5B"/>
    <w:rsid w:val="00952C12"/>
    <w:rsid w:val="00952D8E"/>
    <w:rsid w:val="00953792"/>
    <w:rsid w:val="009539DA"/>
    <w:rsid w:val="009543C4"/>
    <w:rsid w:val="00954429"/>
    <w:rsid w:val="00954AA1"/>
    <w:rsid w:val="00955155"/>
    <w:rsid w:val="00955392"/>
    <w:rsid w:val="00955936"/>
    <w:rsid w:val="00955A69"/>
    <w:rsid w:val="00955C47"/>
    <w:rsid w:val="0095646F"/>
    <w:rsid w:val="00956815"/>
    <w:rsid w:val="00956BDD"/>
    <w:rsid w:val="00956FD1"/>
    <w:rsid w:val="0095702D"/>
    <w:rsid w:val="0095754F"/>
    <w:rsid w:val="009575F9"/>
    <w:rsid w:val="00957C5A"/>
    <w:rsid w:val="00957CE0"/>
    <w:rsid w:val="00957DC7"/>
    <w:rsid w:val="009607B2"/>
    <w:rsid w:val="00960879"/>
    <w:rsid w:val="00960AC5"/>
    <w:rsid w:val="00960B45"/>
    <w:rsid w:val="00961071"/>
    <w:rsid w:val="009617B6"/>
    <w:rsid w:val="00961F8B"/>
    <w:rsid w:val="009622FB"/>
    <w:rsid w:val="009628A9"/>
    <w:rsid w:val="009628F5"/>
    <w:rsid w:val="009636A2"/>
    <w:rsid w:val="009639EC"/>
    <w:rsid w:val="00963C84"/>
    <w:rsid w:val="00963DEF"/>
    <w:rsid w:val="00964118"/>
    <w:rsid w:val="0096438F"/>
    <w:rsid w:val="00964405"/>
    <w:rsid w:val="00964540"/>
    <w:rsid w:val="00964B6A"/>
    <w:rsid w:val="00964F0F"/>
    <w:rsid w:val="009655D0"/>
    <w:rsid w:val="00965BC7"/>
    <w:rsid w:val="00965D5A"/>
    <w:rsid w:val="009663E2"/>
    <w:rsid w:val="00966882"/>
    <w:rsid w:val="00966B0C"/>
    <w:rsid w:val="00966F22"/>
    <w:rsid w:val="00967112"/>
    <w:rsid w:val="00967410"/>
    <w:rsid w:val="00967989"/>
    <w:rsid w:val="00967AD8"/>
    <w:rsid w:val="00967AE9"/>
    <w:rsid w:val="00967C39"/>
    <w:rsid w:val="00970151"/>
    <w:rsid w:val="0097055F"/>
    <w:rsid w:val="0097071A"/>
    <w:rsid w:val="00970770"/>
    <w:rsid w:val="00970A04"/>
    <w:rsid w:val="00970F5E"/>
    <w:rsid w:val="0097129F"/>
    <w:rsid w:val="00971328"/>
    <w:rsid w:val="00971354"/>
    <w:rsid w:val="009716E3"/>
    <w:rsid w:val="009717C3"/>
    <w:rsid w:val="00971A0E"/>
    <w:rsid w:val="00971A9B"/>
    <w:rsid w:val="00971C99"/>
    <w:rsid w:val="00971E40"/>
    <w:rsid w:val="00972032"/>
    <w:rsid w:val="0097280C"/>
    <w:rsid w:val="00972A47"/>
    <w:rsid w:val="00972B71"/>
    <w:rsid w:val="00973140"/>
    <w:rsid w:val="009733CE"/>
    <w:rsid w:val="00973534"/>
    <w:rsid w:val="009738B9"/>
    <w:rsid w:val="00973B13"/>
    <w:rsid w:val="00973B83"/>
    <w:rsid w:val="00973E43"/>
    <w:rsid w:val="00974183"/>
    <w:rsid w:val="00974281"/>
    <w:rsid w:val="009745B7"/>
    <w:rsid w:val="009746B3"/>
    <w:rsid w:val="00974749"/>
    <w:rsid w:val="00974B07"/>
    <w:rsid w:val="00975440"/>
    <w:rsid w:val="0097577C"/>
    <w:rsid w:val="009757D8"/>
    <w:rsid w:val="00975828"/>
    <w:rsid w:val="00975984"/>
    <w:rsid w:val="00975FC4"/>
    <w:rsid w:val="00976A92"/>
    <w:rsid w:val="00976EA1"/>
    <w:rsid w:val="00977451"/>
    <w:rsid w:val="00977838"/>
    <w:rsid w:val="0097798A"/>
    <w:rsid w:val="00980527"/>
    <w:rsid w:val="00980885"/>
    <w:rsid w:val="00980F39"/>
    <w:rsid w:val="00981210"/>
    <w:rsid w:val="00981580"/>
    <w:rsid w:val="00981958"/>
    <w:rsid w:val="00981A3D"/>
    <w:rsid w:val="00981FCD"/>
    <w:rsid w:val="00982281"/>
    <w:rsid w:val="00982469"/>
    <w:rsid w:val="0098270A"/>
    <w:rsid w:val="00982BF8"/>
    <w:rsid w:val="00983BBA"/>
    <w:rsid w:val="00983D30"/>
    <w:rsid w:val="00984066"/>
    <w:rsid w:val="00984261"/>
    <w:rsid w:val="00984640"/>
    <w:rsid w:val="009846B8"/>
    <w:rsid w:val="00984BCA"/>
    <w:rsid w:val="00984C97"/>
    <w:rsid w:val="009850B5"/>
    <w:rsid w:val="0098520A"/>
    <w:rsid w:val="00985357"/>
    <w:rsid w:val="009856C0"/>
    <w:rsid w:val="00985779"/>
    <w:rsid w:val="00985E77"/>
    <w:rsid w:val="00985E85"/>
    <w:rsid w:val="0098653E"/>
    <w:rsid w:val="00986577"/>
    <w:rsid w:val="00986686"/>
    <w:rsid w:val="00986689"/>
    <w:rsid w:val="009867D8"/>
    <w:rsid w:val="00986A86"/>
    <w:rsid w:val="00986AEF"/>
    <w:rsid w:val="00986D63"/>
    <w:rsid w:val="00986E8D"/>
    <w:rsid w:val="00986FDF"/>
    <w:rsid w:val="0098717E"/>
    <w:rsid w:val="00987681"/>
    <w:rsid w:val="00987BEE"/>
    <w:rsid w:val="009901C9"/>
    <w:rsid w:val="009904BB"/>
    <w:rsid w:val="00990641"/>
    <w:rsid w:val="0099068B"/>
    <w:rsid w:val="00990966"/>
    <w:rsid w:val="00990BBF"/>
    <w:rsid w:val="00990E71"/>
    <w:rsid w:val="00991C49"/>
    <w:rsid w:val="009926F0"/>
    <w:rsid w:val="00992C30"/>
    <w:rsid w:val="00992D23"/>
    <w:rsid w:val="00992D8B"/>
    <w:rsid w:val="00993009"/>
    <w:rsid w:val="009930E9"/>
    <w:rsid w:val="0099378D"/>
    <w:rsid w:val="0099394B"/>
    <w:rsid w:val="00993BB6"/>
    <w:rsid w:val="00993DA1"/>
    <w:rsid w:val="00993F12"/>
    <w:rsid w:val="009940D1"/>
    <w:rsid w:val="00994574"/>
    <w:rsid w:val="009946FA"/>
    <w:rsid w:val="00994C5D"/>
    <w:rsid w:val="00995059"/>
    <w:rsid w:val="00995504"/>
    <w:rsid w:val="00995540"/>
    <w:rsid w:val="00995719"/>
    <w:rsid w:val="0099582D"/>
    <w:rsid w:val="00995901"/>
    <w:rsid w:val="009959C5"/>
    <w:rsid w:val="00995AA3"/>
    <w:rsid w:val="00995ECB"/>
    <w:rsid w:val="00995F71"/>
    <w:rsid w:val="009961FC"/>
    <w:rsid w:val="00996345"/>
    <w:rsid w:val="0099637E"/>
    <w:rsid w:val="00996FFF"/>
    <w:rsid w:val="009A008D"/>
    <w:rsid w:val="009A00F8"/>
    <w:rsid w:val="009A00FD"/>
    <w:rsid w:val="009A028A"/>
    <w:rsid w:val="009A0449"/>
    <w:rsid w:val="009A04A5"/>
    <w:rsid w:val="009A0531"/>
    <w:rsid w:val="009A0FB8"/>
    <w:rsid w:val="009A1492"/>
    <w:rsid w:val="009A1642"/>
    <w:rsid w:val="009A185E"/>
    <w:rsid w:val="009A19BB"/>
    <w:rsid w:val="009A1CE7"/>
    <w:rsid w:val="009A1ECC"/>
    <w:rsid w:val="009A246A"/>
    <w:rsid w:val="009A26A9"/>
    <w:rsid w:val="009A26E2"/>
    <w:rsid w:val="009A313D"/>
    <w:rsid w:val="009A3233"/>
    <w:rsid w:val="009A3330"/>
    <w:rsid w:val="009A3A09"/>
    <w:rsid w:val="009A3B18"/>
    <w:rsid w:val="009A3B62"/>
    <w:rsid w:val="009A45C0"/>
    <w:rsid w:val="009A4C54"/>
    <w:rsid w:val="009A4D34"/>
    <w:rsid w:val="009A4F7F"/>
    <w:rsid w:val="009A517E"/>
    <w:rsid w:val="009A5331"/>
    <w:rsid w:val="009A5378"/>
    <w:rsid w:val="009A53C6"/>
    <w:rsid w:val="009A5C37"/>
    <w:rsid w:val="009A5D70"/>
    <w:rsid w:val="009A5EB9"/>
    <w:rsid w:val="009A609E"/>
    <w:rsid w:val="009A6103"/>
    <w:rsid w:val="009A6D54"/>
    <w:rsid w:val="009A6E99"/>
    <w:rsid w:val="009A7474"/>
    <w:rsid w:val="009A75C9"/>
    <w:rsid w:val="009A7A02"/>
    <w:rsid w:val="009A7ABF"/>
    <w:rsid w:val="009B07B9"/>
    <w:rsid w:val="009B0C45"/>
    <w:rsid w:val="009B0EBE"/>
    <w:rsid w:val="009B1609"/>
    <w:rsid w:val="009B16FD"/>
    <w:rsid w:val="009B19DA"/>
    <w:rsid w:val="009B1DBA"/>
    <w:rsid w:val="009B1E6D"/>
    <w:rsid w:val="009B21BD"/>
    <w:rsid w:val="009B25A5"/>
    <w:rsid w:val="009B261B"/>
    <w:rsid w:val="009B2678"/>
    <w:rsid w:val="009B2843"/>
    <w:rsid w:val="009B2BDB"/>
    <w:rsid w:val="009B2F93"/>
    <w:rsid w:val="009B302E"/>
    <w:rsid w:val="009B33A6"/>
    <w:rsid w:val="009B33EE"/>
    <w:rsid w:val="009B3B4D"/>
    <w:rsid w:val="009B3C9A"/>
    <w:rsid w:val="009B3CED"/>
    <w:rsid w:val="009B3DE5"/>
    <w:rsid w:val="009B3E2B"/>
    <w:rsid w:val="009B4A3B"/>
    <w:rsid w:val="009B4C86"/>
    <w:rsid w:val="009B515E"/>
    <w:rsid w:val="009B5804"/>
    <w:rsid w:val="009B59D1"/>
    <w:rsid w:val="009B5E85"/>
    <w:rsid w:val="009B6030"/>
    <w:rsid w:val="009B62A0"/>
    <w:rsid w:val="009B714F"/>
    <w:rsid w:val="009B75F9"/>
    <w:rsid w:val="009B7A39"/>
    <w:rsid w:val="009B7DCD"/>
    <w:rsid w:val="009C002F"/>
    <w:rsid w:val="009C091A"/>
    <w:rsid w:val="009C0D84"/>
    <w:rsid w:val="009C0EBB"/>
    <w:rsid w:val="009C0F77"/>
    <w:rsid w:val="009C1148"/>
    <w:rsid w:val="009C1348"/>
    <w:rsid w:val="009C14DE"/>
    <w:rsid w:val="009C155A"/>
    <w:rsid w:val="009C1659"/>
    <w:rsid w:val="009C1991"/>
    <w:rsid w:val="009C1A09"/>
    <w:rsid w:val="009C1A59"/>
    <w:rsid w:val="009C1AB2"/>
    <w:rsid w:val="009C1AE7"/>
    <w:rsid w:val="009C1D53"/>
    <w:rsid w:val="009C1DC0"/>
    <w:rsid w:val="009C2017"/>
    <w:rsid w:val="009C238C"/>
    <w:rsid w:val="009C2BE1"/>
    <w:rsid w:val="009C2D1F"/>
    <w:rsid w:val="009C2DA8"/>
    <w:rsid w:val="009C324C"/>
    <w:rsid w:val="009C3450"/>
    <w:rsid w:val="009C356B"/>
    <w:rsid w:val="009C3691"/>
    <w:rsid w:val="009C399F"/>
    <w:rsid w:val="009C39CA"/>
    <w:rsid w:val="009C3B79"/>
    <w:rsid w:val="009C3F9B"/>
    <w:rsid w:val="009C4A94"/>
    <w:rsid w:val="009C4CF6"/>
    <w:rsid w:val="009C563D"/>
    <w:rsid w:val="009C59B3"/>
    <w:rsid w:val="009C5AA6"/>
    <w:rsid w:val="009C6836"/>
    <w:rsid w:val="009C68AF"/>
    <w:rsid w:val="009C6A60"/>
    <w:rsid w:val="009C6C33"/>
    <w:rsid w:val="009C7001"/>
    <w:rsid w:val="009C708A"/>
    <w:rsid w:val="009C788E"/>
    <w:rsid w:val="009C79E2"/>
    <w:rsid w:val="009C7F09"/>
    <w:rsid w:val="009D06AC"/>
    <w:rsid w:val="009D0976"/>
    <w:rsid w:val="009D0A01"/>
    <w:rsid w:val="009D1516"/>
    <w:rsid w:val="009D1C8F"/>
    <w:rsid w:val="009D2322"/>
    <w:rsid w:val="009D2485"/>
    <w:rsid w:val="009D24B2"/>
    <w:rsid w:val="009D288B"/>
    <w:rsid w:val="009D28CE"/>
    <w:rsid w:val="009D28D8"/>
    <w:rsid w:val="009D29D3"/>
    <w:rsid w:val="009D2BA5"/>
    <w:rsid w:val="009D3997"/>
    <w:rsid w:val="009D3BE1"/>
    <w:rsid w:val="009D3C97"/>
    <w:rsid w:val="009D3CAD"/>
    <w:rsid w:val="009D419D"/>
    <w:rsid w:val="009D437F"/>
    <w:rsid w:val="009D481B"/>
    <w:rsid w:val="009D4897"/>
    <w:rsid w:val="009D4F47"/>
    <w:rsid w:val="009D4F7F"/>
    <w:rsid w:val="009D55F3"/>
    <w:rsid w:val="009D5AEA"/>
    <w:rsid w:val="009D5DD7"/>
    <w:rsid w:val="009D6122"/>
    <w:rsid w:val="009D62F6"/>
    <w:rsid w:val="009D63A5"/>
    <w:rsid w:val="009D64C8"/>
    <w:rsid w:val="009D68E0"/>
    <w:rsid w:val="009D69E9"/>
    <w:rsid w:val="009D6A54"/>
    <w:rsid w:val="009D6AAD"/>
    <w:rsid w:val="009D6BF1"/>
    <w:rsid w:val="009D6C70"/>
    <w:rsid w:val="009D7216"/>
    <w:rsid w:val="009D7F5A"/>
    <w:rsid w:val="009E00A9"/>
    <w:rsid w:val="009E0604"/>
    <w:rsid w:val="009E09FA"/>
    <w:rsid w:val="009E0A21"/>
    <w:rsid w:val="009E0A5E"/>
    <w:rsid w:val="009E0F4D"/>
    <w:rsid w:val="009E19A8"/>
    <w:rsid w:val="009E19BF"/>
    <w:rsid w:val="009E1BDD"/>
    <w:rsid w:val="009E2424"/>
    <w:rsid w:val="009E2803"/>
    <w:rsid w:val="009E2D64"/>
    <w:rsid w:val="009E3395"/>
    <w:rsid w:val="009E3A0F"/>
    <w:rsid w:val="009E3F81"/>
    <w:rsid w:val="009E40B3"/>
    <w:rsid w:val="009E438B"/>
    <w:rsid w:val="009E48AC"/>
    <w:rsid w:val="009E4C79"/>
    <w:rsid w:val="009E530B"/>
    <w:rsid w:val="009E5625"/>
    <w:rsid w:val="009E57CF"/>
    <w:rsid w:val="009E5BB9"/>
    <w:rsid w:val="009E5C2E"/>
    <w:rsid w:val="009E5C39"/>
    <w:rsid w:val="009E6907"/>
    <w:rsid w:val="009E6AB7"/>
    <w:rsid w:val="009E6BC0"/>
    <w:rsid w:val="009E7FAE"/>
    <w:rsid w:val="009F0060"/>
    <w:rsid w:val="009F023B"/>
    <w:rsid w:val="009F029A"/>
    <w:rsid w:val="009F031D"/>
    <w:rsid w:val="009F0683"/>
    <w:rsid w:val="009F085A"/>
    <w:rsid w:val="009F0B7A"/>
    <w:rsid w:val="009F110E"/>
    <w:rsid w:val="009F120D"/>
    <w:rsid w:val="009F19DC"/>
    <w:rsid w:val="009F1AC9"/>
    <w:rsid w:val="009F1BFF"/>
    <w:rsid w:val="009F211A"/>
    <w:rsid w:val="009F211F"/>
    <w:rsid w:val="009F2298"/>
    <w:rsid w:val="009F24D6"/>
    <w:rsid w:val="009F2AB8"/>
    <w:rsid w:val="009F2AF2"/>
    <w:rsid w:val="009F3245"/>
    <w:rsid w:val="009F340F"/>
    <w:rsid w:val="009F3C43"/>
    <w:rsid w:val="009F3DD3"/>
    <w:rsid w:val="009F42F2"/>
    <w:rsid w:val="009F45A7"/>
    <w:rsid w:val="009F4D84"/>
    <w:rsid w:val="009F52EC"/>
    <w:rsid w:val="009F5B2E"/>
    <w:rsid w:val="009F602A"/>
    <w:rsid w:val="009F60D2"/>
    <w:rsid w:val="009F651B"/>
    <w:rsid w:val="009F6563"/>
    <w:rsid w:val="009F6E53"/>
    <w:rsid w:val="009F79DC"/>
    <w:rsid w:val="009F7B16"/>
    <w:rsid w:val="009F7BB9"/>
    <w:rsid w:val="00A004CE"/>
    <w:rsid w:val="00A008DC"/>
    <w:rsid w:val="00A00CAD"/>
    <w:rsid w:val="00A00F77"/>
    <w:rsid w:val="00A011AC"/>
    <w:rsid w:val="00A015AA"/>
    <w:rsid w:val="00A02141"/>
    <w:rsid w:val="00A02319"/>
    <w:rsid w:val="00A02622"/>
    <w:rsid w:val="00A02B0E"/>
    <w:rsid w:val="00A02C06"/>
    <w:rsid w:val="00A02CA3"/>
    <w:rsid w:val="00A02E22"/>
    <w:rsid w:val="00A03463"/>
    <w:rsid w:val="00A03ACE"/>
    <w:rsid w:val="00A03EF8"/>
    <w:rsid w:val="00A04022"/>
    <w:rsid w:val="00A04193"/>
    <w:rsid w:val="00A04215"/>
    <w:rsid w:val="00A04401"/>
    <w:rsid w:val="00A0475D"/>
    <w:rsid w:val="00A04ADE"/>
    <w:rsid w:val="00A04FB8"/>
    <w:rsid w:val="00A05133"/>
    <w:rsid w:val="00A0515F"/>
    <w:rsid w:val="00A0554A"/>
    <w:rsid w:val="00A05D07"/>
    <w:rsid w:val="00A0643B"/>
    <w:rsid w:val="00A0678A"/>
    <w:rsid w:val="00A06934"/>
    <w:rsid w:val="00A07C02"/>
    <w:rsid w:val="00A07EB8"/>
    <w:rsid w:val="00A07F87"/>
    <w:rsid w:val="00A10C6B"/>
    <w:rsid w:val="00A111D6"/>
    <w:rsid w:val="00A115CD"/>
    <w:rsid w:val="00A11666"/>
    <w:rsid w:val="00A117B7"/>
    <w:rsid w:val="00A11906"/>
    <w:rsid w:val="00A11932"/>
    <w:rsid w:val="00A122F4"/>
    <w:rsid w:val="00A12505"/>
    <w:rsid w:val="00A12977"/>
    <w:rsid w:val="00A12ABB"/>
    <w:rsid w:val="00A12D46"/>
    <w:rsid w:val="00A1414B"/>
    <w:rsid w:val="00A14161"/>
    <w:rsid w:val="00A1448C"/>
    <w:rsid w:val="00A1471C"/>
    <w:rsid w:val="00A14767"/>
    <w:rsid w:val="00A14814"/>
    <w:rsid w:val="00A14BE4"/>
    <w:rsid w:val="00A15423"/>
    <w:rsid w:val="00A15555"/>
    <w:rsid w:val="00A16A8E"/>
    <w:rsid w:val="00A16B87"/>
    <w:rsid w:val="00A16DDD"/>
    <w:rsid w:val="00A17279"/>
    <w:rsid w:val="00A17419"/>
    <w:rsid w:val="00A17454"/>
    <w:rsid w:val="00A175A2"/>
    <w:rsid w:val="00A17910"/>
    <w:rsid w:val="00A179B0"/>
    <w:rsid w:val="00A179BF"/>
    <w:rsid w:val="00A20415"/>
    <w:rsid w:val="00A2041A"/>
    <w:rsid w:val="00A206D6"/>
    <w:rsid w:val="00A2080D"/>
    <w:rsid w:val="00A20D1C"/>
    <w:rsid w:val="00A210AD"/>
    <w:rsid w:val="00A22192"/>
    <w:rsid w:val="00A22613"/>
    <w:rsid w:val="00A2292B"/>
    <w:rsid w:val="00A22B53"/>
    <w:rsid w:val="00A22DD1"/>
    <w:rsid w:val="00A23207"/>
    <w:rsid w:val="00A23275"/>
    <w:rsid w:val="00A2334E"/>
    <w:rsid w:val="00A23390"/>
    <w:rsid w:val="00A2378B"/>
    <w:rsid w:val="00A23998"/>
    <w:rsid w:val="00A23A75"/>
    <w:rsid w:val="00A240A0"/>
    <w:rsid w:val="00A24415"/>
    <w:rsid w:val="00A24902"/>
    <w:rsid w:val="00A249C3"/>
    <w:rsid w:val="00A24A1F"/>
    <w:rsid w:val="00A24AD4"/>
    <w:rsid w:val="00A24B46"/>
    <w:rsid w:val="00A24D37"/>
    <w:rsid w:val="00A24D86"/>
    <w:rsid w:val="00A25094"/>
    <w:rsid w:val="00A25293"/>
    <w:rsid w:val="00A252EB"/>
    <w:rsid w:val="00A25603"/>
    <w:rsid w:val="00A2562A"/>
    <w:rsid w:val="00A25E3A"/>
    <w:rsid w:val="00A2615F"/>
    <w:rsid w:val="00A26677"/>
    <w:rsid w:val="00A2731E"/>
    <w:rsid w:val="00A3019D"/>
    <w:rsid w:val="00A3029F"/>
    <w:rsid w:val="00A3053A"/>
    <w:rsid w:val="00A306B4"/>
    <w:rsid w:val="00A30913"/>
    <w:rsid w:val="00A309DA"/>
    <w:rsid w:val="00A30BF1"/>
    <w:rsid w:val="00A30D0B"/>
    <w:rsid w:val="00A30FFA"/>
    <w:rsid w:val="00A31220"/>
    <w:rsid w:val="00A31A3C"/>
    <w:rsid w:val="00A31BA3"/>
    <w:rsid w:val="00A31D54"/>
    <w:rsid w:val="00A32248"/>
    <w:rsid w:val="00A324B9"/>
    <w:rsid w:val="00A32828"/>
    <w:rsid w:val="00A32BCB"/>
    <w:rsid w:val="00A32C63"/>
    <w:rsid w:val="00A32D35"/>
    <w:rsid w:val="00A32DDF"/>
    <w:rsid w:val="00A3377B"/>
    <w:rsid w:val="00A33D19"/>
    <w:rsid w:val="00A33DF5"/>
    <w:rsid w:val="00A33F64"/>
    <w:rsid w:val="00A33FFA"/>
    <w:rsid w:val="00A34129"/>
    <w:rsid w:val="00A34775"/>
    <w:rsid w:val="00A34958"/>
    <w:rsid w:val="00A34AA3"/>
    <w:rsid w:val="00A34C95"/>
    <w:rsid w:val="00A34E59"/>
    <w:rsid w:val="00A35A77"/>
    <w:rsid w:val="00A36121"/>
    <w:rsid w:val="00A361CD"/>
    <w:rsid w:val="00A3665D"/>
    <w:rsid w:val="00A3711A"/>
    <w:rsid w:val="00A37299"/>
    <w:rsid w:val="00A37847"/>
    <w:rsid w:val="00A37BBF"/>
    <w:rsid w:val="00A40047"/>
    <w:rsid w:val="00A405A8"/>
    <w:rsid w:val="00A40720"/>
    <w:rsid w:val="00A40797"/>
    <w:rsid w:val="00A40EDA"/>
    <w:rsid w:val="00A41369"/>
    <w:rsid w:val="00A41771"/>
    <w:rsid w:val="00A417A7"/>
    <w:rsid w:val="00A4191D"/>
    <w:rsid w:val="00A41A20"/>
    <w:rsid w:val="00A41A66"/>
    <w:rsid w:val="00A41C59"/>
    <w:rsid w:val="00A422B1"/>
    <w:rsid w:val="00A42A8E"/>
    <w:rsid w:val="00A42E9C"/>
    <w:rsid w:val="00A43027"/>
    <w:rsid w:val="00A43223"/>
    <w:rsid w:val="00A4331D"/>
    <w:rsid w:val="00A435F8"/>
    <w:rsid w:val="00A439A1"/>
    <w:rsid w:val="00A443C6"/>
    <w:rsid w:val="00A44784"/>
    <w:rsid w:val="00A44AE4"/>
    <w:rsid w:val="00A44C4E"/>
    <w:rsid w:val="00A44EA9"/>
    <w:rsid w:val="00A4519F"/>
    <w:rsid w:val="00A45235"/>
    <w:rsid w:val="00A45247"/>
    <w:rsid w:val="00A452B7"/>
    <w:rsid w:val="00A452EB"/>
    <w:rsid w:val="00A45343"/>
    <w:rsid w:val="00A45B09"/>
    <w:rsid w:val="00A45C0C"/>
    <w:rsid w:val="00A46117"/>
    <w:rsid w:val="00A4653D"/>
    <w:rsid w:val="00A46CF1"/>
    <w:rsid w:val="00A47821"/>
    <w:rsid w:val="00A479A2"/>
    <w:rsid w:val="00A47FA4"/>
    <w:rsid w:val="00A50CA1"/>
    <w:rsid w:val="00A50CF8"/>
    <w:rsid w:val="00A50E06"/>
    <w:rsid w:val="00A50E58"/>
    <w:rsid w:val="00A50EF6"/>
    <w:rsid w:val="00A511C5"/>
    <w:rsid w:val="00A5131A"/>
    <w:rsid w:val="00A51522"/>
    <w:rsid w:val="00A51A0F"/>
    <w:rsid w:val="00A523C3"/>
    <w:rsid w:val="00A5243D"/>
    <w:rsid w:val="00A5255B"/>
    <w:rsid w:val="00A527A2"/>
    <w:rsid w:val="00A52B19"/>
    <w:rsid w:val="00A52F13"/>
    <w:rsid w:val="00A52F35"/>
    <w:rsid w:val="00A532BA"/>
    <w:rsid w:val="00A53AD4"/>
    <w:rsid w:val="00A54BF6"/>
    <w:rsid w:val="00A54F7D"/>
    <w:rsid w:val="00A550D7"/>
    <w:rsid w:val="00A55733"/>
    <w:rsid w:val="00A559C7"/>
    <w:rsid w:val="00A55B82"/>
    <w:rsid w:val="00A56008"/>
    <w:rsid w:val="00A56327"/>
    <w:rsid w:val="00A56C7E"/>
    <w:rsid w:val="00A57251"/>
    <w:rsid w:val="00A57492"/>
    <w:rsid w:val="00A5760A"/>
    <w:rsid w:val="00A57CB0"/>
    <w:rsid w:val="00A57D77"/>
    <w:rsid w:val="00A57D87"/>
    <w:rsid w:val="00A60328"/>
    <w:rsid w:val="00A608E3"/>
    <w:rsid w:val="00A60C17"/>
    <w:rsid w:val="00A61530"/>
    <w:rsid w:val="00A6183E"/>
    <w:rsid w:val="00A61B7D"/>
    <w:rsid w:val="00A62018"/>
    <w:rsid w:val="00A624F3"/>
    <w:rsid w:val="00A62692"/>
    <w:rsid w:val="00A6269C"/>
    <w:rsid w:val="00A62CAA"/>
    <w:rsid w:val="00A633F6"/>
    <w:rsid w:val="00A636F8"/>
    <w:rsid w:val="00A63A87"/>
    <w:rsid w:val="00A63ADD"/>
    <w:rsid w:val="00A645D2"/>
    <w:rsid w:val="00A64D9A"/>
    <w:rsid w:val="00A650F2"/>
    <w:rsid w:val="00A65C1E"/>
    <w:rsid w:val="00A65D56"/>
    <w:rsid w:val="00A65D7E"/>
    <w:rsid w:val="00A661E5"/>
    <w:rsid w:val="00A66845"/>
    <w:rsid w:val="00A66C99"/>
    <w:rsid w:val="00A671D6"/>
    <w:rsid w:val="00A6721B"/>
    <w:rsid w:val="00A67323"/>
    <w:rsid w:val="00A676D6"/>
    <w:rsid w:val="00A67AEE"/>
    <w:rsid w:val="00A67E4D"/>
    <w:rsid w:val="00A67FB1"/>
    <w:rsid w:val="00A7014D"/>
    <w:rsid w:val="00A7056B"/>
    <w:rsid w:val="00A705F5"/>
    <w:rsid w:val="00A70BB4"/>
    <w:rsid w:val="00A716FB"/>
    <w:rsid w:val="00A71789"/>
    <w:rsid w:val="00A71890"/>
    <w:rsid w:val="00A71DEF"/>
    <w:rsid w:val="00A7232B"/>
    <w:rsid w:val="00A723D2"/>
    <w:rsid w:val="00A725EC"/>
    <w:rsid w:val="00A72D22"/>
    <w:rsid w:val="00A730D4"/>
    <w:rsid w:val="00A731F4"/>
    <w:rsid w:val="00A737B5"/>
    <w:rsid w:val="00A73A1F"/>
    <w:rsid w:val="00A73A7F"/>
    <w:rsid w:val="00A73C49"/>
    <w:rsid w:val="00A74198"/>
    <w:rsid w:val="00A741E7"/>
    <w:rsid w:val="00A7478A"/>
    <w:rsid w:val="00A7497D"/>
    <w:rsid w:val="00A75299"/>
    <w:rsid w:val="00A75626"/>
    <w:rsid w:val="00A75805"/>
    <w:rsid w:val="00A758A3"/>
    <w:rsid w:val="00A759E6"/>
    <w:rsid w:val="00A75EC6"/>
    <w:rsid w:val="00A7619D"/>
    <w:rsid w:val="00A763D4"/>
    <w:rsid w:val="00A76737"/>
    <w:rsid w:val="00A76B76"/>
    <w:rsid w:val="00A76BB7"/>
    <w:rsid w:val="00A76C32"/>
    <w:rsid w:val="00A76D3D"/>
    <w:rsid w:val="00A76DCF"/>
    <w:rsid w:val="00A77125"/>
    <w:rsid w:val="00A77931"/>
    <w:rsid w:val="00A77B8C"/>
    <w:rsid w:val="00A77D82"/>
    <w:rsid w:val="00A77E2C"/>
    <w:rsid w:val="00A80093"/>
    <w:rsid w:val="00A80835"/>
    <w:rsid w:val="00A80BE3"/>
    <w:rsid w:val="00A80F86"/>
    <w:rsid w:val="00A8138D"/>
    <w:rsid w:val="00A8174A"/>
    <w:rsid w:val="00A820B8"/>
    <w:rsid w:val="00A8214F"/>
    <w:rsid w:val="00A82562"/>
    <w:rsid w:val="00A826D4"/>
    <w:rsid w:val="00A832D7"/>
    <w:rsid w:val="00A8347E"/>
    <w:rsid w:val="00A83CBF"/>
    <w:rsid w:val="00A84B05"/>
    <w:rsid w:val="00A84CCB"/>
    <w:rsid w:val="00A84D99"/>
    <w:rsid w:val="00A857FB"/>
    <w:rsid w:val="00A859F6"/>
    <w:rsid w:val="00A85A3F"/>
    <w:rsid w:val="00A86567"/>
    <w:rsid w:val="00A865A1"/>
    <w:rsid w:val="00A86B90"/>
    <w:rsid w:val="00A86C20"/>
    <w:rsid w:val="00A8719F"/>
    <w:rsid w:val="00A8743B"/>
    <w:rsid w:val="00A876B3"/>
    <w:rsid w:val="00A87852"/>
    <w:rsid w:val="00A87C41"/>
    <w:rsid w:val="00A87DAC"/>
    <w:rsid w:val="00A9003A"/>
    <w:rsid w:val="00A900B5"/>
    <w:rsid w:val="00A90691"/>
    <w:rsid w:val="00A91030"/>
    <w:rsid w:val="00A91283"/>
    <w:rsid w:val="00A91744"/>
    <w:rsid w:val="00A9176A"/>
    <w:rsid w:val="00A91933"/>
    <w:rsid w:val="00A91CAD"/>
    <w:rsid w:val="00A91F5D"/>
    <w:rsid w:val="00A92184"/>
    <w:rsid w:val="00A921C3"/>
    <w:rsid w:val="00A921C9"/>
    <w:rsid w:val="00A92D11"/>
    <w:rsid w:val="00A93171"/>
    <w:rsid w:val="00A93602"/>
    <w:rsid w:val="00A93A60"/>
    <w:rsid w:val="00A94048"/>
    <w:rsid w:val="00A9409E"/>
    <w:rsid w:val="00A943C8"/>
    <w:rsid w:val="00A94586"/>
    <w:rsid w:val="00A94912"/>
    <w:rsid w:val="00A94A15"/>
    <w:rsid w:val="00A94B7A"/>
    <w:rsid w:val="00A94FB0"/>
    <w:rsid w:val="00A9514C"/>
    <w:rsid w:val="00A9519E"/>
    <w:rsid w:val="00A9543D"/>
    <w:rsid w:val="00A954ED"/>
    <w:rsid w:val="00A9556C"/>
    <w:rsid w:val="00A956E8"/>
    <w:rsid w:val="00A95AD0"/>
    <w:rsid w:val="00A9664D"/>
    <w:rsid w:val="00A96979"/>
    <w:rsid w:val="00A971E1"/>
    <w:rsid w:val="00A976E1"/>
    <w:rsid w:val="00A976F9"/>
    <w:rsid w:val="00AA0075"/>
    <w:rsid w:val="00AA00CC"/>
    <w:rsid w:val="00AA0153"/>
    <w:rsid w:val="00AA0238"/>
    <w:rsid w:val="00AA0592"/>
    <w:rsid w:val="00AA10ED"/>
    <w:rsid w:val="00AA12D8"/>
    <w:rsid w:val="00AA1788"/>
    <w:rsid w:val="00AA1B86"/>
    <w:rsid w:val="00AA2718"/>
    <w:rsid w:val="00AA2A4B"/>
    <w:rsid w:val="00AA2A99"/>
    <w:rsid w:val="00AA2E55"/>
    <w:rsid w:val="00AA2EEF"/>
    <w:rsid w:val="00AA3039"/>
    <w:rsid w:val="00AA3127"/>
    <w:rsid w:val="00AA3328"/>
    <w:rsid w:val="00AA36A2"/>
    <w:rsid w:val="00AA3A92"/>
    <w:rsid w:val="00AA3C3E"/>
    <w:rsid w:val="00AA4209"/>
    <w:rsid w:val="00AA4307"/>
    <w:rsid w:val="00AA44E9"/>
    <w:rsid w:val="00AA5051"/>
    <w:rsid w:val="00AA50DE"/>
    <w:rsid w:val="00AA53C5"/>
    <w:rsid w:val="00AA5400"/>
    <w:rsid w:val="00AA5BA5"/>
    <w:rsid w:val="00AA5E16"/>
    <w:rsid w:val="00AA6488"/>
    <w:rsid w:val="00AA663A"/>
    <w:rsid w:val="00AA698D"/>
    <w:rsid w:val="00AA6B0A"/>
    <w:rsid w:val="00AA7441"/>
    <w:rsid w:val="00AA7495"/>
    <w:rsid w:val="00AA75FF"/>
    <w:rsid w:val="00AA760D"/>
    <w:rsid w:val="00AA777D"/>
    <w:rsid w:val="00AA7A59"/>
    <w:rsid w:val="00AA7EAC"/>
    <w:rsid w:val="00AA7F12"/>
    <w:rsid w:val="00AB0057"/>
    <w:rsid w:val="00AB028F"/>
    <w:rsid w:val="00AB055C"/>
    <w:rsid w:val="00AB06CD"/>
    <w:rsid w:val="00AB0774"/>
    <w:rsid w:val="00AB0C7C"/>
    <w:rsid w:val="00AB12C4"/>
    <w:rsid w:val="00AB1715"/>
    <w:rsid w:val="00AB1E40"/>
    <w:rsid w:val="00AB20DA"/>
    <w:rsid w:val="00AB255A"/>
    <w:rsid w:val="00AB27E1"/>
    <w:rsid w:val="00AB2C85"/>
    <w:rsid w:val="00AB35E2"/>
    <w:rsid w:val="00AB35EB"/>
    <w:rsid w:val="00AB3AA9"/>
    <w:rsid w:val="00AB43C6"/>
    <w:rsid w:val="00AB4546"/>
    <w:rsid w:val="00AB46C6"/>
    <w:rsid w:val="00AB4ADE"/>
    <w:rsid w:val="00AB4C7F"/>
    <w:rsid w:val="00AB50A6"/>
    <w:rsid w:val="00AB5207"/>
    <w:rsid w:val="00AB52DB"/>
    <w:rsid w:val="00AB548E"/>
    <w:rsid w:val="00AB557F"/>
    <w:rsid w:val="00AB5DB0"/>
    <w:rsid w:val="00AB6740"/>
    <w:rsid w:val="00AB6821"/>
    <w:rsid w:val="00AB6EFB"/>
    <w:rsid w:val="00AB7532"/>
    <w:rsid w:val="00AC0CB7"/>
    <w:rsid w:val="00AC0D52"/>
    <w:rsid w:val="00AC1C5E"/>
    <w:rsid w:val="00AC2342"/>
    <w:rsid w:val="00AC28C3"/>
    <w:rsid w:val="00AC28CB"/>
    <w:rsid w:val="00AC2AA3"/>
    <w:rsid w:val="00AC2E15"/>
    <w:rsid w:val="00AC30E9"/>
    <w:rsid w:val="00AC3313"/>
    <w:rsid w:val="00AC33E0"/>
    <w:rsid w:val="00AC3424"/>
    <w:rsid w:val="00AC34BE"/>
    <w:rsid w:val="00AC3576"/>
    <w:rsid w:val="00AC35B3"/>
    <w:rsid w:val="00AC3740"/>
    <w:rsid w:val="00AC387C"/>
    <w:rsid w:val="00AC3F34"/>
    <w:rsid w:val="00AC3F97"/>
    <w:rsid w:val="00AC44CA"/>
    <w:rsid w:val="00AC498A"/>
    <w:rsid w:val="00AC4BC3"/>
    <w:rsid w:val="00AC50B2"/>
    <w:rsid w:val="00AC50EB"/>
    <w:rsid w:val="00AC5508"/>
    <w:rsid w:val="00AC59A8"/>
    <w:rsid w:val="00AC5C17"/>
    <w:rsid w:val="00AC5E06"/>
    <w:rsid w:val="00AC63B5"/>
    <w:rsid w:val="00AC6BC8"/>
    <w:rsid w:val="00AC6C82"/>
    <w:rsid w:val="00AC6CA1"/>
    <w:rsid w:val="00AC6E0B"/>
    <w:rsid w:val="00AC7146"/>
    <w:rsid w:val="00AC7EA0"/>
    <w:rsid w:val="00AD03E1"/>
    <w:rsid w:val="00AD0858"/>
    <w:rsid w:val="00AD094D"/>
    <w:rsid w:val="00AD0A76"/>
    <w:rsid w:val="00AD0C5F"/>
    <w:rsid w:val="00AD0E3E"/>
    <w:rsid w:val="00AD0E4C"/>
    <w:rsid w:val="00AD1243"/>
    <w:rsid w:val="00AD148C"/>
    <w:rsid w:val="00AD1714"/>
    <w:rsid w:val="00AD18EC"/>
    <w:rsid w:val="00AD190E"/>
    <w:rsid w:val="00AD1FA6"/>
    <w:rsid w:val="00AD2091"/>
    <w:rsid w:val="00AD2170"/>
    <w:rsid w:val="00AD21CA"/>
    <w:rsid w:val="00AD2386"/>
    <w:rsid w:val="00AD278B"/>
    <w:rsid w:val="00AD28B4"/>
    <w:rsid w:val="00AD2C2A"/>
    <w:rsid w:val="00AD3935"/>
    <w:rsid w:val="00AD3A9D"/>
    <w:rsid w:val="00AD3AFD"/>
    <w:rsid w:val="00AD3CF4"/>
    <w:rsid w:val="00AD45C8"/>
    <w:rsid w:val="00AD46F2"/>
    <w:rsid w:val="00AD4D53"/>
    <w:rsid w:val="00AD56FC"/>
    <w:rsid w:val="00AD58C5"/>
    <w:rsid w:val="00AD596B"/>
    <w:rsid w:val="00AD5A85"/>
    <w:rsid w:val="00AD5C35"/>
    <w:rsid w:val="00AD5D44"/>
    <w:rsid w:val="00AD607B"/>
    <w:rsid w:val="00AD628C"/>
    <w:rsid w:val="00AD65F1"/>
    <w:rsid w:val="00AD6884"/>
    <w:rsid w:val="00AD6C47"/>
    <w:rsid w:val="00AD6D05"/>
    <w:rsid w:val="00AD6EA2"/>
    <w:rsid w:val="00AD7038"/>
    <w:rsid w:val="00AD75FE"/>
    <w:rsid w:val="00AE0062"/>
    <w:rsid w:val="00AE017F"/>
    <w:rsid w:val="00AE032F"/>
    <w:rsid w:val="00AE0B0A"/>
    <w:rsid w:val="00AE1023"/>
    <w:rsid w:val="00AE11CF"/>
    <w:rsid w:val="00AE13AC"/>
    <w:rsid w:val="00AE13CB"/>
    <w:rsid w:val="00AE2379"/>
    <w:rsid w:val="00AE24E0"/>
    <w:rsid w:val="00AE2CFF"/>
    <w:rsid w:val="00AE3965"/>
    <w:rsid w:val="00AE4085"/>
    <w:rsid w:val="00AE40FD"/>
    <w:rsid w:val="00AE4332"/>
    <w:rsid w:val="00AE44CE"/>
    <w:rsid w:val="00AE499C"/>
    <w:rsid w:val="00AE4A55"/>
    <w:rsid w:val="00AE502B"/>
    <w:rsid w:val="00AE52F9"/>
    <w:rsid w:val="00AE532C"/>
    <w:rsid w:val="00AE5910"/>
    <w:rsid w:val="00AE5D11"/>
    <w:rsid w:val="00AE5E72"/>
    <w:rsid w:val="00AE6119"/>
    <w:rsid w:val="00AE67E4"/>
    <w:rsid w:val="00AE69CA"/>
    <w:rsid w:val="00AE6A3A"/>
    <w:rsid w:val="00AE6E24"/>
    <w:rsid w:val="00AE71C6"/>
    <w:rsid w:val="00AE77E6"/>
    <w:rsid w:val="00AF007F"/>
    <w:rsid w:val="00AF0B51"/>
    <w:rsid w:val="00AF0C4C"/>
    <w:rsid w:val="00AF117C"/>
    <w:rsid w:val="00AF11B0"/>
    <w:rsid w:val="00AF153F"/>
    <w:rsid w:val="00AF157E"/>
    <w:rsid w:val="00AF1A21"/>
    <w:rsid w:val="00AF1B8F"/>
    <w:rsid w:val="00AF24BB"/>
    <w:rsid w:val="00AF24E8"/>
    <w:rsid w:val="00AF274A"/>
    <w:rsid w:val="00AF275D"/>
    <w:rsid w:val="00AF2EF8"/>
    <w:rsid w:val="00AF3078"/>
    <w:rsid w:val="00AF35CD"/>
    <w:rsid w:val="00AF39C2"/>
    <w:rsid w:val="00AF3A79"/>
    <w:rsid w:val="00AF3EB8"/>
    <w:rsid w:val="00AF4861"/>
    <w:rsid w:val="00AF4AAB"/>
    <w:rsid w:val="00AF4DBE"/>
    <w:rsid w:val="00AF4E74"/>
    <w:rsid w:val="00AF4FD1"/>
    <w:rsid w:val="00AF5083"/>
    <w:rsid w:val="00AF56EE"/>
    <w:rsid w:val="00AF57B2"/>
    <w:rsid w:val="00AF60A7"/>
    <w:rsid w:val="00AF6389"/>
    <w:rsid w:val="00AF6497"/>
    <w:rsid w:val="00AF6820"/>
    <w:rsid w:val="00AF68F7"/>
    <w:rsid w:val="00AF69CD"/>
    <w:rsid w:val="00AF6B31"/>
    <w:rsid w:val="00AF7030"/>
    <w:rsid w:val="00AF721D"/>
    <w:rsid w:val="00AF7329"/>
    <w:rsid w:val="00AF76FF"/>
    <w:rsid w:val="00AF7849"/>
    <w:rsid w:val="00AF7A0E"/>
    <w:rsid w:val="00AF7DF5"/>
    <w:rsid w:val="00B000A0"/>
    <w:rsid w:val="00B000B0"/>
    <w:rsid w:val="00B00512"/>
    <w:rsid w:val="00B0093F"/>
    <w:rsid w:val="00B0095E"/>
    <w:rsid w:val="00B009BA"/>
    <w:rsid w:val="00B00A1C"/>
    <w:rsid w:val="00B00BF8"/>
    <w:rsid w:val="00B01322"/>
    <w:rsid w:val="00B015A8"/>
    <w:rsid w:val="00B01B0E"/>
    <w:rsid w:val="00B01D45"/>
    <w:rsid w:val="00B02076"/>
    <w:rsid w:val="00B021A0"/>
    <w:rsid w:val="00B02757"/>
    <w:rsid w:val="00B02907"/>
    <w:rsid w:val="00B02E51"/>
    <w:rsid w:val="00B02F8C"/>
    <w:rsid w:val="00B03564"/>
    <w:rsid w:val="00B038B8"/>
    <w:rsid w:val="00B03AC3"/>
    <w:rsid w:val="00B03BD2"/>
    <w:rsid w:val="00B03E84"/>
    <w:rsid w:val="00B04243"/>
    <w:rsid w:val="00B04956"/>
    <w:rsid w:val="00B04B01"/>
    <w:rsid w:val="00B05260"/>
    <w:rsid w:val="00B05542"/>
    <w:rsid w:val="00B057DF"/>
    <w:rsid w:val="00B05F0F"/>
    <w:rsid w:val="00B0628A"/>
    <w:rsid w:val="00B062B5"/>
    <w:rsid w:val="00B06812"/>
    <w:rsid w:val="00B07100"/>
    <w:rsid w:val="00B07126"/>
    <w:rsid w:val="00B07C98"/>
    <w:rsid w:val="00B10494"/>
    <w:rsid w:val="00B10670"/>
    <w:rsid w:val="00B1070B"/>
    <w:rsid w:val="00B1093E"/>
    <w:rsid w:val="00B109D9"/>
    <w:rsid w:val="00B10BE2"/>
    <w:rsid w:val="00B110CA"/>
    <w:rsid w:val="00B11349"/>
    <w:rsid w:val="00B113AB"/>
    <w:rsid w:val="00B118D1"/>
    <w:rsid w:val="00B12BA3"/>
    <w:rsid w:val="00B12E90"/>
    <w:rsid w:val="00B13654"/>
    <w:rsid w:val="00B13970"/>
    <w:rsid w:val="00B13CB0"/>
    <w:rsid w:val="00B13D11"/>
    <w:rsid w:val="00B13E27"/>
    <w:rsid w:val="00B14243"/>
    <w:rsid w:val="00B14BD0"/>
    <w:rsid w:val="00B14F2F"/>
    <w:rsid w:val="00B150AB"/>
    <w:rsid w:val="00B1518C"/>
    <w:rsid w:val="00B15CAD"/>
    <w:rsid w:val="00B15DB3"/>
    <w:rsid w:val="00B15F9B"/>
    <w:rsid w:val="00B1675F"/>
    <w:rsid w:val="00B169C9"/>
    <w:rsid w:val="00B16D84"/>
    <w:rsid w:val="00B16F7A"/>
    <w:rsid w:val="00B16FB8"/>
    <w:rsid w:val="00B17400"/>
    <w:rsid w:val="00B20210"/>
    <w:rsid w:val="00B20343"/>
    <w:rsid w:val="00B2039C"/>
    <w:rsid w:val="00B203A7"/>
    <w:rsid w:val="00B20998"/>
    <w:rsid w:val="00B21644"/>
    <w:rsid w:val="00B216F3"/>
    <w:rsid w:val="00B2185C"/>
    <w:rsid w:val="00B21AE5"/>
    <w:rsid w:val="00B21AE6"/>
    <w:rsid w:val="00B21E0D"/>
    <w:rsid w:val="00B21FE5"/>
    <w:rsid w:val="00B21FE7"/>
    <w:rsid w:val="00B22152"/>
    <w:rsid w:val="00B221D0"/>
    <w:rsid w:val="00B22478"/>
    <w:rsid w:val="00B224B2"/>
    <w:rsid w:val="00B2265A"/>
    <w:rsid w:val="00B2287F"/>
    <w:rsid w:val="00B22D8D"/>
    <w:rsid w:val="00B230BE"/>
    <w:rsid w:val="00B2361C"/>
    <w:rsid w:val="00B23A2A"/>
    <w:rsid w:val="00B23B9B"/>
    <w:rsid w:val="00B23EA5"/>
    <w:rsid w:val="00B249E0"/>
    <w:rsid w:val="00B24A99"/>
    <w:rsid w:val="00B24ECA"/>
    <w:rsid w:val="00B25D4B"/>
    <w:rsid w:val="00B25F78"/>
    <w:rsid w:val="00B26328"/>
    <w:rsid w:val="00B263FB"/>
    <w:rsid w:val="00B26B09"/>
    <w:rsid w:val="00B278F0"/>
    <w:rsid w:val="00B27BD4"/>
    <w:rsid w:val="00B304A5"/>
    <w:rsid w:val="00B30670"/>
    <w:rsid w:val="00B30821"/>
    <w:rsid w:val="00B30894"/>
    <w:rsid w:val="00B309CF"/>
    <w:rsid w:val="00B30A8A"/>
    <w:rsid w:val="00B3150E"/>
    <w:rsid w:val="00B31AB7"/>
    <w:rsid w:val="00B31E23"/>
    <w:rsid w:val="00B3222D"/>
    <w:rsid w:val="00B327E0"/>
    <w:rsid w:val="00B329B0"/>
    <w:rsid w:val="00B32EC3"/>
    <w:rsid w:val="00B32FB0"/>
    <w:rsid w:val="00B3324B"/>
    <w:rsid w:val="00B33344"/>
    <w:rsid w:val="00B3390A"/>
    <w:rsid w:val="00B33B22"/>
    <w:rsid w:val="00B3437B"/>
    <w:rsid w:val="00B34EF3"/>
    <w:rsid w:val="00B3515E"/>
    <w:rsid w:val="00B3529E"/>
    <w:rsid w:val="00B35606"/>
    <w:rsid w:val="00B35664"/>
    <w:rsid w:val="00B3578D"/>
    <w:rsid w:val="00B357DA"/>
    <w:rsid w:val="00B35C8A"/>
    <w:rsid w:val="00B35CE9"/>
    <w:rsid w:val="00B36039"/>
    <w:rsid w:val="00B363C1"/>
    <w:rsid w:val="00B36691"/>
    <w:rsid w:val="00B367A3"/>
    <w:rsid w:val="00B36897"/>
    <w:rsid w:val="00B374E8"/>
    <w:rsid w:val="00B37890"/>
    <w:rsid w:val="00B400D5"/>
    <w:rsid w:val="00B4027F"/>
    <w:rsid w:val="00B40882"/>
    <w:rsid w:val="00B40F46"/>
    <w:rsid w:val="00B41405"/>
    <w:rsid w:val="00B4159E"/>
    <w:rsid w:val="00B417E4"/>
    <w:rsid w:val="00B41FD0"/>
    <w:rsid w:val="00B42210"/>
    <w:rsid w:val="00B4234E"/>
    <w:rsid w:val="00B42489"/>
    <w:rsid w:val="00B42A2D"/>
    <w:rsid w:val="00B42D6D"/>
    <w:rsid w:val="00B43042"/>
    <w:rsid w:val="00B43213"/>
    <w:rsid w:val="00B433B2"/>
    <w:rsid w:val="00B43621"/>
    <w:rsid w:val="00B43645"/>
    <w:rsid w:val="00B43A07"/>
    <w:rsid w:val="00B443D1"/>
    <w:rsid w:val="00B444DF"/>
    <w:rsid w:val="00B44709"/>
    <w:rsid w:val="00B4493E"/>
    <w:rsid w:val="00B4550F"/>
    <w:rsid w:val="00B4572F"/>
    <w:rsid w:val="00B46097"/>
    <w:rsid w:val="00B46181"/>
    <w:rsid w:val="00B462EE"/>
    <w:rsid w:val="00B4655C"/>
    <w:rsid w:val="00B471D7"/>
    <w:rsid w:val="00B479DE"/>
    <w:rsid w:val="00B47B31"/>
    <w:rsid w:val="00B47DAF"/>
    <w:rsid w:val="00B50356"/>
    <w:rsid w:val="00B50609"/>
    <w:rsid w:val="00B50AC1"/>
    <w:rsid w:val="00B50BFF"/>
    <w:rsid w:val="00B5107B"/>
    <w:rsid w:val="00B513BD"/>
    <w:rsid w:val="00B51587"/>
    <w:rsid w:val="00B51747"/>
    <w:rsid w:val="00B51BE9"/>
    <w:rsid w:val="00B51D59"/>
    <w:rsid w:val="00B51E56"/>
    <w:rsid w:val="00B524F8"/>
    <w:rsid w:val="00B52681"/>
    <w:rsid w:val="00B526BA"/>
    <w:rsid w:val="00B528CA"/>
    <w:rsid w:val="00B52924"/>
    <w:rsid w:val="00B5293D"/>
    <w:rsid w:val="00B52970"/>
    <w:rsid w:val="00B52A0C"/>
    <w:rsid w:val="00B52BB8"/>
    <w:rsid w:val="00B531CF"/>
    <w:rsid w:val="00B53A10"/>
    <w:rsid w:val="00B53A64"/>
    <w:rsid w:val="00B53AC0"/>
    <w:rsid w:val="00B55142"/>
    <w:rsid w:val="00B55BE0"/>
    <w:rsid w:val="00B561E3"/>
    <w:rsid w:val="00B563E3"/>
    <w:rsid w:val="00B56477"/>
    <w:rsid w:val="00B564CE"/>
    <w:rsid w:val="00B56AB8"/>
    <w:rsid w:val="00B56DC8"/>
    <w:rsid w:val="00B57118"/>
    <w:rsid w:val="00B57270"/>
    <w:rsid w:val="00B57860"/>
    <w:rsid w:val="00B578FF"/>
    <w:rsid w:val="00B57908"/>
    <w:rsid w:val="00B57939"/>
    <w:rsid w:val="00B57EED"/>
    <w:rsid w:val="00B57F00"/>
    <w:rsid w:val="00B600B5"/>
    <w:rsid w:val="00B60436"/>
    <w:rsid w:val="00B604F9"/>
    <w:rsid w:val="00B6056E"/>
    <w:rsid w:val="00B609AF"/>
    <w:rsid w:val="00B610BC"/>
    <w:rsid w:val="00B610E7"/>
    <w:rsid w:val="00B61469"/>
    <w:rsid w:val="00B6169B"/>
    <w:rsid w:val="00B6203F"/>
    <w:rsid w:val="00B62817"/>
    <w:rsid w:val="00B62880"/>
    <w:rsid w:val="00B62FB4"/>
    <w:rsid w:val="00B63890"/>
    <w:rsid w:val="00B63922"/>
    <w:rsid w:val="00B63979"/>
    <w:rsid w:val="00B63E7F"/>
    <w:rsid w:val="00B641BD"/>
    <w:rsid w:val="00B642EF"/>
    <w:rsid w:val="00B644BE"/>
    <w:rsid w:val="00B64844"/>
    <w:rsid w:val="00B64E7E"/>
    <w:rsid w:val="00B65361"/>
    <w:rsid w:val="00B654F4"/>
    <w:rsid w:val="00B65673"/>
    <w:rsid w:val="00B6572F"/>
    <w:rsid w:val="00B65D0B"/>
    <w:rsid w:val="00B65D4C"/>
    <w:rsid w:val="00B666FF"/>
    <w:rsid w:val="00B6681E"/>
    <w:rsid w:val="00B66A65"/>
    <w:rsid w:val="00B66B60"/>
    <w:rsid w:val="00B66F0E"/>
    <w:rsid w:val="00B6722F"/>
    <w:rsid w:val="00B676B6"/>
    <w:rsid w:val="00B6783A"/>
    <w:rsid w:val="00B67E76"/>
    <w:rsid w:val="00B67EC0"/>
    <w:rsid w:val="00B70013"/>
    <w:rsid w:val="00B700EA"/>
    <w:rsid w:val="00B70128"/>
    <w:rsid w:val="00B7017F"/>
    <w:rsid w:val="00B70B56"/>
    <w:rsid w:val="00B71066"/>
    <w:rsid w:val="00B7114D"/>
    <w:rsid w:val="00B71674"/>
    <w:rsid w:val="00B71A5C"/>
    <w:rsid w:val="00B71B9D"/>
    <w:rsid w:val="00B71D61"/>
    <w:rsid w:val="00B72383"/>
    <w:rsid w:val="00B7267D"/>
    <w:rsid w:val="00B72903"/>
    <w:rsid w:val="00B72A35"/>
    <w:rsid w:val="00B72C51"/>
    <w:rsid w:val="00B72D89"/>
    <w:rsid w:val="00B72FCD"/>
    <w:rsid w:val="00B73167"/>
    <w:rsid w:val="00B73671"/>
    <w:rsid w:val="00B73C7A"/>
    <w:rsid w:val="00B73DFC"/>
    <w:rsid w:val="00B7412B"/>
    <w:rsid w:val="00B74554"/>
    <w:rsid w:val="00B74832"/>
    <w:rsid w:val="00B74B48"/>
    <w:rsid w:val="00B74CD3"/>
    <w:rsid w:val="00B74E4A"/>
    <w:rsid w:val="00B74F02"/>
    <w:rsid w:val="00B75595"/>
    <w:rsid w:val="00B755D6"/>
    <w:rsid w:val="00B7579F"/>
    <w:rsid w:val="00B7588F"/>
    <w:rsid w:val="00B75955"/>
    <w:rsid w:val="00B75F64"/>
    <w:rsid w:val="00B75FA2"/>
    <w:rsid w:val="00B75FE7"/>
    <w:rsid w:val="00B760B3"/>
    <w:rsid w:val="00B7614A"/>
    <w:rsid w:val="00B7615E"/>
    <w:rsid w:val="00B7619B"/>
    <w:rsid w:val="00B76BE3"/>
    <w:rsid w:val="00B76C4C"/>
    <w:rsid w:val="00B76F2A"/>
    <w:rsid w:val="00B76FCF"/>
    <w:rsid w:val="00B77136"/>
    <w:rsid w:val="00B773AC"/>
    <w:rsid w:val="00B77E16"/>
    <w:rsid w:val="00B77F44"/>
    <w:rsid w:val="00B80277"/>
    <w:rsid w:val="00B8041D"/>
    <w:rsid w:val="00B8046C"/>
    <w:rsid w:val="00B80776"/>
    <w:rsid w:val="00B80892"/>
    <w:rsid w:val="00B8093C"/>
    <w:rsid w:val="00B80D67"/>
    <w:rsid w:val="00B80E0E"/>
    <w:rsid w:val="00B80EA6"/>
    <w:rsid w:val="00B81074"/>
    <w:rsid w:val="00B811F8"/>
    <w:rsid w:val="00B811FD"/>
    <w:rsid w:val="00B81C4F"/>
    <w:rsid w:val="00B81EA6"/>
    <w:rsid w:val="00B822D6"/>
    <w:rsid w:val="00B8233F"/>
    <w:rsid w:val="00B82674"/>
    <w:rsid w:val="00B827CD"/>
    <w:rsid w:val="00B82B75"/>
    <w:rsid w:val="00B82C64"/>
    <w:rsid w:val="00B82DE9"/>
    <w:rsid w:val="00B82EFB"/>
    <w:rsid w:val="00B83193"/>
    <w:rsid w:val="00B83387"/>
    <w:rsid w:val="00B8361B"/>
    <w:rsid w:val="00B83A73"/>
    <w:rsid w:val="00B83A9A"/>
    <w:rsid w:val="00B83D03"/>
    <w:rsid w:val="00B83D7A"/>
    <w:rsid w:val="00B83DC3"/>
    <w:rsid w:val="00B8406A"/>
    <w:rsid w:val="00B84324"/>
    <w:rsid w:val="00B84A81"/>
    <w:rsid w:val="00B84B55"/>
    <w:rsid w:val="00B84EEC"/>
    <w:rsid w:val="00B8511A"/>
    <w:rsid w:val="00B853DA"/>
    <w:rsid w:val="00B85611"/>
    <w:rsid w:val="00B85B1F"/>
    <w:rsid w:val="00B85FB4"/>
    <w:rsid w:val="00B862F3"/>
    <w:rsid w:val="00B86392"/>
    <w:rsid w:val="00B86416"/>
    <w:rsid w:val="00B869FA"/>
    <w:rsid w:val="00B86C80"/>
    <w:rsid w:val="00B87404"/>
    <w:rsid w:val="00B87640"/>
    <w:rsid w:val="00B8765F"/>
    <w:rsid w:val="00B878D6"/>
    <w:rsid w:val="00B879E2"/>
    <w:rsid w:val="00B87A0A"/>
    <w:rsid w:val="00B87FC9"/>
    <w:rsid w:val="00B90446"/>
    <w:rsid w:val="00B9044D"/>
    <w:rsid w:val="00B905AF"/>
    <w:rsid w:val="00B90943"/>
    <w:rsid w:val="00B90A38"/>
    <w:rsid w:val="00B90A44"/>
    <w:rsid w:val="00B91577"/>
    <w:rsid w:val="00B920C7"/>
    <w:rsid w:val="00B92425"/>
    <w:rsid w:val="00B92438"/>
    <w:rsid w:val="00B928E5"/>
    <w:rsid w:val="00B9353E"/>
    <w:rsid w:val="00B936F8"/>
    <w:rsid w:val="00B939FD"/>
    <w:rsid w:val="00B93B60"/>
    <w:rsid w:val="00B94113"/>
    <w:rsid w:val="00B94234"/>
    <w:rsid w:val="00B94268"/>
    <w:rsid w:val="00B94348"/>
    <w:rsid w:val="00B9443A"/>
    <w:rsid w:val="00B946F4"/>
    <w:rsid w:val="00B95299"/>
    <w:rsid w:val="00B954C5"/>
    <w:rsid w:val="00B95530"/>
    <w:rsid w:val="00B95598"/>
    <w:rsid w:val="00B955B6"/>
    <w:rsid w:val="00B9574A"/>
    <w:rsid w:val="00B958E4"/>
    <w:rsid w:val="00B9592E"/>
    <w:rsid w:val="00B95DC7"/>
    <w:rsid w:val="00B960FA"/>
    <w:rsid w:val="00B9661C"/>
    <w:rsid w:val="00B96BA5"/>
    <w:rsid w:val="00B96E74"/>
    <w:rsid w:val="00B96F8B"/>
    <w:rsid w:val="00B97373"/>
    <w:rsid w:val="00B975BF"/>
    <w:rsid w:val="00B97657"/>
    <w:rsid w:val="00B97D6C"/>
    <w:rsid w:val="00B97FB5"/>
    <w:rsid w:val="00BA09BA"/>
    <w:rsid w:val="00BA09EA"/>
    <w:rsid w:val="00BA0DBE"/>
    <w:rsid w:val="00BA1419"/>
    <w:rsid w:val="00BA1638"/>
    <w:rsid w:val="00BA17C7"/>
    <w:rsid w:val="00BA18AD"/>
    <w:rsid w:val="00BA1BDF"/>
    <w:rsid w:val="00BA1FB4"/>
    <w:rsid w:val="00BA2230"/>
    <w:rsid w:val="00BA2F45"/>
    <w:rsid w:val="00BA322A"/>
    <w:rsid w:val="00BA3DD7"/>
    <w:rsid w:val="00BA45FC"/>
    <w:rsid w:val="00BA4B9A"/>
    <w:rsid w:val="00BA4E86"/>
    <w:rsid w:val="00BA50E7"/>
    <w:rsid w:val="00BA51DE"/>
    <w:rsid w:val="00BA540F"/>
    <w:rsid w:val="00BA547C"/>
    <w:rsid w:val="00BA5537"/>
    <w:rsid w:val="00BA5927"/>
    <w:rsid w:val="00BA5A22"/>
    <w:rsid w:val="00BA6150"/>
    <w:rsid w:val="00BA61C1"/>
    <w:rsid w:val="00BA6441"/>
    <w:rsid w:val="00BA6659"/>
    <w:rsid w:val="00BA67FB"/>
    <w:rsid w:val="00BA6944"/>
    <w:rsid w:val="00BA704E"/>
    <w:rsid w:val="00BA7326"/>
    <w:rsid w:val="00BA7350"/>
    <w:rsid w:val="00BA7D51"/>
    <w:rsid w:val="00BB000C"/>
    <w:rsid w:val="00BB048A"/>
    <w:rsid w:val="00BB0799"/>
    <w:rsid w:val="00BB095B"/>
    <w:rsid w:val="00BB0C78"/>
    <w:rsid w:val="00BB2E82"/>
    <w:rsid w:val="00BB339D"/>
    <w:rsid w:val="00BB367B"/>
    <w:rsid w:val="00BB3A11"/>
    <w:rsid w:val="00BB414E"/>
    <w:rsid w:val="00BB4900"/>
    <w:rsid w:val="00BB4D02"/>
    <w:rsid w:val="00BB4DCB"/>
    <w:rsid w:val="00BB58E6"/>
    <w:rsid w:val="00BB5FDA"/>
    <w:rsid w:val="00BB6016"/>
    <w:rsid w:val="00BB6066"/>
    <w:rsid w:val="00BB62BF"/>
    <w:rsid w:val="00BB6830"/>
    <w:rsid w:val="00BB6A16"/>
    <w:rsid w:val="00BB700B"/>
    <w:rsid w:val="00BB70FA"/>
    <w:rsid w:val="00BB71B6"/>
    <w:rsid w:val="00BB7B6D"/>
    <w:rsid w:val="00BB7DF5"/>
    <w:rsid w:val="00BB7E51"/>
    <w:rsid w:val="00BC00BE"/>
    <w:rsid w:val="00BC0C49"/>
    <w:rsid w:val="00BC11AF"/>
    <w:rsid w:val="00BC16C3"/>
    <w:rsid w:val="00BC1811"/>
    <w:rsid w:val="00BC1CD2"/>
    <w:rsid w:val="00BC1E46"/>
    <w:rsid w:val="00BC1E88"/>
    <w:rsid w:val="00BC1F7A"/>
    <w:rsid w:val="00BC257D"/>
    <w:rsid w:val="00BC25D5"/>
    <w:rsid w:val="00BC25E9"/>
    <w:rsid w:val="00BC25F6"/>
    <w:rsid w:val="00BC25FE"/>
    <w:rsid w:val="00BC284A"/>
    <w:rsid w:val="00BC2988"/>
    <w:rsid w:val="00BC3619"/>
    <w:rsid w:val="00BC3ADD"/>
    <w:rsid w:val="00BC3BCE"/>
    <w:rsid w:val="00BC3C13"/>
    <w:rsid w:val="00BC3F04"/>
    <w:rsid w:val="00BC4036"/>
    <w:rsid w:val="00BC40CC"/>
    <w:rsid w:val="00BC41AB"/>
    <w:rsid w:val="00BC4A66"/>
    <w:rsid w:val="00BC4AC0"/>
    <w:rsid w:val="00BC4E93"/>
    <w:rsid w:val="00BC4FD0"/>
    <w:rsid w:val="00BC51DC"/>
    <w:rsid w:val="00BC5305"/>
    <w:rsid w:val="00BC5953"/>
    <w:rsid w:val="00BC5EFF"/>
    <w:rsid w:val="00BC632D"/>
    <w:rsid w:val="00BC63F3"/>
    <w:rsid w:val="00BC6548"/>
    <w:rsid w:val="00BC6E18"/>
    <w:rsid w:val="00BC6EC8"/>
    <w:rsid w:val="00BC6F1B"/>
    <w:rsid w:val="00BC7261"/>
    <w:rsid w:val="00BD0046"/>
    <w:rsid w:val="00BD0271"/>
    <w:rsid w:val="00BD0287"/>
    <w:rsid w:val="00BD0638"/>
    <w:rsid w:val="00BD073A"/>
    <w:rsid w:val="00BD07E7"/>
    <w:rsid w:val="00BD0D3F"/>
    <w:rsid w:val="00BD10DD"/>
    <w:rsid w:val="00BD1560"/>
    <w:rsid w:val="00BD1C54"/>
    <w:rsid w:val="00BD1EA8"/>
    <w:rsid w:val="00BD20D3"/>
    <w:rsid w:val="00BD2147"/>
    <w:rsid w:val="00BD2753"/>
    <w:rsid w:val="00BD2C5A"/>
    <w:rsid w:val="00BD30D6"/>
    <w:rsid w:val="00BD3528"/>
    <w:rsid w:val="00BD3585"/>
    <w:rsid w:val="00BD3998"/>
    <w:rsid w:val="00BD3B55"/>
    <w:rsid w:val="00BD3D38"/>
    <w:rsid w:val="00BD435A"/>
    <w:rsid w:val="00BD4450"/>
    <w:rsid w:val="00BD48F3"/>
    <w:rsid w:val="00BD4A30"/>
    <w:rsid w:val="00BD5200"/>
    <w:rsid w:val="00BD608A"/>
    <w:rsid w:val="00BD6787"/>
    <w:rsid w:val="00BD70C9"/>
    <w:rsid w:val="00BD7418"/>
    <w:rsid w:val="00BD74B7"/>
    <w:rsid w:val="00BD7778"/>
    <w:rsid w:val="00BD78E2"/>
    <w:rsid w:val="00BD7CC2"/>
    <w:rsid w:val="00BD7DC9"/>
    <w:rsid w:val="00BE0C77"/>
    <w:rsid w:val="00BE0D60"/>
    <w:rsid w:val="00BE247F"/>
    <w:rsid w:val="00BE293A"/>
    <w:rsid w:val="00BE2A84"/>
    <w:rsid w:val="00BE2BC4"/>
    <w:rsid w:val="00BE30EF"/>
    <w:rsid w:val="00BE3130"/>
    <w:rsid w:val="00BE3136"/>
    <w:rsid w:val="00BE3174"/>
    <w:rsid w:val="00BE35C9"/>
    <w:rsid w:val="00BE3739"/>
    <w:rsid w:val="00BE3977"/>
    <w:rsid w:val="00BE39BA"/>
    <w:rsid w:val="00BE3BB9"/>
    <w:rsid w:val="00BE3BF4"/>
    <w:rsid w:val="00BE4132"/>
    <w:rsid w:val="00BE4DC4"/>
    <w:rsid w:val="00BE52FC"/>
    <w:rsid w:val="00BE552D"/>
    <w:rsid w:val="00BE5669"/>
    <w:rsid w:val="00BE5ED1"/>
    <w:rsid w:val="00BE6198"/>
    <w:rsid w:val="00BE6386"/>
    <w:rsid w:val="00BE6499"/>
    <w:rsid w:val="00BE6DA6"/>
    <w:rsid w:val="00BE756F"/>
    <w:rsid w:val="00BE75E8"/>
    <w:rsid w:val="00BE7944"/>
    <w:rsid w:val="00BE7A68"/>
    <w:rsid w:val="00BE7D0A"/>
    <w:rsid w:val="00BE7F1E"/>
    <w:rsid w:val="00BF0267"/>
    <w:rsid w:val="00BF029A"/>
    <w:rsid w:val="00BF0531"/>
    <w:rsid w:val="00BF06C1"/>
    <w:rsid w:val="00BF0793"/>
    <w:rsid w:val="00BF10C7"/>
    <w:rsid w:val="00BF168C"/>
    <w:rsid w:val="00BF1FB1"/>
    <w:rsid w:val="00BF2067"/>
    <w:rsid w:val="00BF2296"/>
    <w:rsid w:val="00BF247B"/>
    <w:rsid w:val="00BF2558"/>
    <w:rsid w:val="00BF2892"/>
    <w:rsid w:val="00BF28BF"/>
    <w:rsid w:val="00BF30C0"/>
    <w:rsid w:val="00BF395F"/>
    <w:rsid w:val="00BF47E1"/>
    <w:rsid w:val="00BF5521"/>
    <w:rsid w:val="00BF5574"/>
    <w:rsid w:val="00BF5B8F"/>
    <w:rsid w:val="00BF6184"/>
    <w:rsid w:val="00BF623A"/>
    <w:rsid w:val="00BF63BA"/>
    <w:rsid w:val="00BF6559"/>
    <w:rsid w:val="00BF7107"/>
    <w:rsid w:val="00BF7A3B"/>
    <w:rsid w:val="00BF7D3D"/>
    <w:rsid w:val="00C003B6"/>
    <w:rsid w:val="00C003E6"/>
    <w:rsid w:val="00C0089D"/>
    <w:rsid w:val="00C0106F"/>
    <w:rsid w:val="00C01C27"/>
    <w:rsid w:val="00C01D05"/>
    <w:rsid w:val="00C01D9C"/>
    <w:rsid w:val="00C02273"/>
    <w:rsid w:val="00C02478"/>
    <w:rsid w:val="00C024E3"/>
    <w:rsid w:val="00C029B9"/>
    <w:rsid w:val="00C02BBD"/>
    <w:rsid w:val="00C02BC8"/>
    <w:rsid w:val="00C02CEB"/>
    <w:rsid w:val="00C02EB1"/>
    <w:rsid w:val="00C0364B"/>
    <w:rsid w:val="00C036EB"/>
    <w:rsid w:val="00C03E3B"/>
    <w:rsid w:val="00C03F7C"/>
    <w:rsid w:val="00C03F89"/>
    <w:rsid w:val="00C03F8C"/>
    <w:rsid w:val="00C04048"/>
    <w:rsid w:val="00C0417B"/>
    <w:rsid w:val="00C04667"/>
    <w:rsid w:val="00C04C59"/>
    <w:rsid w:val="00C0590A"/>
    <w:rsid w:val="00C05955"/>
    <w:rsid w:val="00C05AB4"/>
    <w:rsid w:val="00C05B73"/>
    <w:rsid w:val="00C05C51"/>
    <w:rsid w:val="00C06AFF"/>
    <w:rsid w:val="00C06D1C"/>
    <w:rsid w:val="00C06DCB"/>
    <w:rsid w:val="00C070B1"/>
    <w:rsid w:val="00C07808"/>
    <w:rsid w:val="00C07ABF"/>
    <w:rsid w:val="00C07E9C"/>
    <w:rsid w:val="00C10FA2"/>
    <w:rsid w:val="00C112F2"/>
    <w:rsid w:val="00C1157F"/>
    <w:rsid w:val="00C116E2"/>
    <w:rsid w:val="00C117DF"/>
    <w:rsid w:val="00C11893"/>
    <w:rsid w:val="00C1197A"/>
    <w:rsid w:val="00C11CA2"/>
    <w:rsid w:val="00C120FF"/>
    <w:rsid w:val="00C12502"/>
    <w:rsid w:val="00C12916"/>
    <w:rsid w:val="00C12CCD"/>
    <w:rsid w:val="00C12D76"/>
    <w:rsid w:val="00C12DAD"/>
    <w:rsid w:val="00C131E2"/>
    <w:rsid w:val="00C13694"/>
    <w:rsid w:val="00C139B1"/>
    <w:rsid w:val="00C13C06"/>
    <w:rsid w:val="00C13C9B"/>
    <w:rsid w:val="00C13D22"/>
    <w:rsid w:val="00C13E86"/>
    <w:rsid w:val="00C14054"/>
    <w:rsid w:val="00C143AD"/>
    <w:rsid w:val="00C147CC"/>
    <w:rsid w:val="00C1492A"/>
    <w:rsid w:val="00C14FE2"/>
    <w:rsid w:val="00C15071"/>
    <w:rsid w:val="00C1518C"/>
    <w:rsid w:val="00C152EF"/>
    <w:rsid w:val="00C15329"/>
    <w:rsid w:val="00C15831"/>
    <w:rsid w:val="00C15B62"/>
    <w:rsid w:val="00C16272"/>
    <w:rsid w:val="00C16E9D"/>
    <w:rsid w:val="00C171D1"/>
    <w:rsid w:val="00C17315"/>
    <w:rsid w:val="00C17579"/>
    <w:rsid w:val="00C20166"/>
    <w:rsid w:val="00C20395"/>
    <w:rsid w:val="00C20405"/>
    <w:rsid w:val="00C2048F"/>
    <w:rsid w:val="00C2099D"/>
    <w:rsid w:val="00C209D1"/>
    <w:rsid w:val="00C20DC6"/>
    <w:rsid w:val="00C21329"/>
    <w:rsid w:val="00C213AE"/>
    <w:rsid w:val="00C21644"/>
    <w:rsid w:val="00C218E4"/>
    <w:rsid w:val="00C21AFA"/>
    <w:rsid w:val="00C21D0D"/>
    <w:rsid w:val="00C21F95"/>
    <w:rsid w:val="00C22287"/>
    <w:rsid w:val="00C225A6"/>
    <w:rsid w:val="00C22739"/>
    <w:rsid w:val="00C22D67"/>
    <w:rsid w:val="00C22DA7"/>
    <w:rsid w:val="00C2419F"/>
    <w:rsid w:val="00C242DC"/>
    <w:rsid w:val="00C243E0"/>
    <w:rsid w:val="00C2535D"/>
    <w:rsid w:val="00C25B08"/>
    <w:rsid w:val="00C25FE4"/>
    <w:rsid w:val="00C2620C"/>
    <w:rsid w:val="00C269C9"/>
    <w:rsid w:val="00C270DC"/>
    <w:rsid w:val="00C27DC4"/>
    <w:rsid w:val="00C27EDC"/>
    <w:rsid w:val="00C3004E"/>
    <w:rsid w:val="00C30061"/>
    <w:rsid w:val="00C30480"/>
    <w:rsid w:val="00C3089C"/>
    <w:rsid w:val="00C30C60"/>
    <w:rsid w:val="00C30FE3"/>
    <w:rsid w:val="00C3216A"/>
    <w:rsid w:val="00C3266C"/>
    <w:rsid w:val="00C327B1"/>
    <w:rsid w:val="00C32F8C"/>
    <w:rsid w:val="00C33290"/>
    <w:rsid w:val="00C333BF"/>
    <w:rsid w:val="00C3358B"/>
    <w:rsid w:val="00C33BE4"/>
    <w:rsid w:val="00C33F1E"/>
    <w:rsid w:val="00C33F94"/>
    <w:rsid w:val="00C343DA"/>
    <w:rsid w:val="00C34664"/>
    <w:rsid w:val="00C34F4F"/>
    <w:rsid w:val="00C34F50"/>
    <w:rsid w:val="00C34F75"/>
    <w:rsid w:val="00C3550E"/>
    <w:rsid w:val="00C35B2F"/>
    <w:rsid w:val="00C364AC"/>
    <w:rsid w:val="00C368D7"/>
    <w:rsid w:val="00C3697A"/>
    <w:rsid w:val="00C3697B"/>
    <w:rsid w:val="00C36E6E"/>
    <w:rsid w:val="00C371D6"/>
    <w:rsid w:val="00C37671"/>
    <w:rsid w:val="00C37A2A"/>
    <w:rsid w:val="00C37B6F"/>
    <w:rsid w:val="00C37D3A"/>
    <w:rsid w:val="00C37FFE"/>
    <w:rsid w:val="00C40373"/>
    <w:rsid w:val="00C4047B"/>
    <w:rsid w:val="00C406D8"/>
    <w:rsid w:val="00C40A43"/>
    <w:rsid w:val="00C40C2C"/>
    <w:rsid w:val="00C40E1C"/>
    <w:rsid w:val="00C41109"/>
    <w:rsid w:val="00C41142"/>
    <w:rsid w:val="00C4128E"/>
    <w:rsid w:val="00C41F49"/>
    <w:rsid w:val="00C42824"/>
    <w:rsid w:val="00C42860"/>
    <w:rsid w:val="00C42A43"/>
    <w:rsid w:val="00C42AB2"/>
    <w:rsid w:val="00C42D22"/>
    <w:rsid w:val="00C42E8E"/>
    <w:rsid w:val="00C4310A"/>
    <w:rsid w:val="00C4315F"/>
    <w:rsid w:val="00C435F2"/>
    <w:rsid w:val="00C44216"/>
    <w:rsid w:val="00C44704"/>
    <w:rsid w:val="00C44C3F"/>
    <w:rsid w:val="00C451AA"/>
    <w:rsid w:val="00C454EA"/>
    <w:rsid w:val="00C45634"/>
    <w:rsid w:val="00C45BC1"/>
    <w:rsid w:val="00C461EB"/>
    <w:rsid w:val="00C46744"/>
    <w:rsid w:val="00C4696B"/>
    <w:rsid w:val="00C46ABB"/>
    <w:rsid w:val="00C477A4"/>
    <w:rsid w:val="00C47965"/>
    <w:rsid w:val="00C5015A"/>
    <w:rsid w:val="00C50967"/>
    <w:rsid w:val="00C51343"/>
    <w:rsid w:val="00C51B51"/>
    <w:rsid w:val="00C51D91"/>
    <w:rsid w:val="00C51F72"/>
    <w:rsid w:val="00C52023"/>
    <w:rsid w:val="00C524FA"/>
    <w:rsid w:val="00C526FC"/>
    <w:rsid w:val="00C5286B"/>
    <w:rsid w:val="00C5380D"/>
    <w:rsid w:val="00C53A8F"/>
    <w:rsid w:val="00C53B52"/>
    <w:rsid w:val="00C53E50"/>
    <w:rsid w:val="00C54690"/>
    <w:rsid w:val="00C54729"/>
    <w:rsid w:val="00C54AD9"/>
    <w:rsid w:val="00C54D17"/>
    <w:rsid w:val="00C54E1B"/>
    <w:rsid w:val="00C5514B"/>
    <w:rsid w:val="00C55232"/>
    <w:rsid w:val="00C55532"/>
    <w:rsid w:val="00C55542"/>
    <w:rsid w:val="00C55545"/>
    <w:rsid w:val="00C56099"/>
    <w:rsid w:val="00C56237"/>
    <w:rsid w:val="00C564CB"/>
    <w:rsid w:val="00C569C4"/>
    <w:rsid w:val="00C57427"/>
    <w:rsid w:val="00C57B23"/>
    <w:rsid w:val="00C6055D"/>
    <w:rsid w:val="00C60A19"/>
    <w:rsid w:val="00C60C26"/>
    <w:rsid w:val="00C6201C"/>
    <w:rsid w:val="00C623F3"/>
    <w:rsid w:val="00C62596"/>
    <w:rsid w:val="00C625CB"/>
    <w:rsid w:val="00C62841"/>
    <w:rsid w:val="00C62CB1"/>
    <w:rsid w:val="00C62CF0"/>
    <w:rsid w:val="00C62FD3"/>
    <w:rsid w:val="00C6350A"/>
    <w:rsid w:val="00C6368B"/>
    <w:rsid w:val="00C63728"/>
    <w:rsid w:val="00C6398F"/>
    <w:rsid w:val="00C63B4D"/>
    <w:rsid w:val="00C63D67"/>
    <w:rsid w:val="00C63E4E"/>
    <w:rsid w:val="00C64175"/>
    <w:rsid w:val="00C64275"/>
    <w:rsid w:val="00C6488E"/>
    <w:rsid w:val="00C64995"/>
    <w:rsid w:val="00C65248"/>
    <w:rsid w:val="00C6536C"/>
    <w:rsid w:val="00C657C8"/>
    <w:rsid w:val="00C657CA"/>
    <w:rsid w:val="00C66273"/>
    <w:rsid w:val="00C6628C"/>
    <w:rsid w:val="00C6639B"/>
    <w:rsid w:val="00C66EAD"/>
    <w:rsid w:val="00C679D7"/>
    <w:rsid w:val="00C67A41"/>
    <w:rsid w:val="00C67B97"/>
    <w:rsid w:val="00C67FFC"/>
    <w:rsid w:val="00C706A2"/>
    <w:rsid w:val="00C70C2E"/>
    <w:rsid w:val="00C7151B"/>
    <w:rsid w:val="00C7162F"/>
    <w:rsid w:val="00C718A8"/>
    <w:rsid w:val="00C71FF4"/>
    <w:rsid w:val="00C72106"/>
    <w:rsid w:val="00C72486"/>
    <w:rsid w:val="00C72607"/>
    <w:rsid w:val="00C7348C"/>
    <w:rsid w:val="00C735CD"/>
    <w:rsid w:val="00C73F93"/>
    <w:rsid w:val="00C74074"/>
    <w:rsid w:val="00C74867"/>
    <w:rsid w:val="00C749B3"/>
    <w:rsid w:val="00C75041"/>
    <w:rsid w:val="00C750E0"/>
    <w:rsid w:val="00C75756"/>
    <w:rsid w:val="00C75772"/>
    <w:rsid w:val="00C75AD9"/>
    <w:rsid w:val="00C75AFF"/>
    <w:rsid w:val="00C75BB5"/>
    <w:rsid w:val="00C75E55"/>
    <w:rsid w:val="00C75F04"/>
    <w:rsid w:val="00C76307"/>
    <w:rsid w:val="00C76532"/>
    <w:rsid w:val="00C76A99"/>
    <w:rsid w:val="00C76EF1"/>
    <w:rsid w:val="00C774B1"/>
    <w:rsid w:val="00C77662"/>
    <w:rsid w:val="00C779A4"/>
    <w:rsid w:val="00C77F07"/>
    <w:rsid w:val="00C8005B"/>
    <w:rsid w:val="00C800E9"/>
    <w:rsid w:val="00C80104"/>
    <w:rsid w:val="00C80469"/>
    <w:rsid w:val="00C80687"/>
    <w:rsid w:val="00C80D24"/>
    <w:rsid w:val="00C80EF4"/>
    <w:rsid w:val="00C812A3"/>
    <w:rsid w:val="00C81AE5"/>
    <w:rsid w:val="00C822DF"/>
    <w:rsid w:val="00C8240A"/>
    <w:rsid w:val="00C82DA6"/>
    <w:rsid w:val="00C8331D"/>
    <w:rsid w:val="00C835E6"/>
    <w:rsid w:val="00C83BDB"/>
    <w:rsid w:val="00C843F7"/>
    <w:rsid w:val="00C84504"/>
    <w:rsid w:val="00C8453E"/>
    <w:rsid w:val="00C84C2E"/>
    <w:rsid w:val="00C84DB1"/>
    <w:rsid w:val="00C853AE"/>
    <w:rsid w:val="00C853C5"/>
    <w:rsid w:val="00C857F5"/>
    <w:rsid w:val="00C85813"/>
    <w:rsid w:val="00C85858"/>
    <w:rsid w:val="00C858E5"/>
    <w:rsid w:val="00C8645C"/>
    <w:rsid w:val="00C86B7F"/>
    <w:rsid w:val="00C87CF5"/>
    <w:rsid w:val="00C87D7D"/>
    <w:rsid w:val="00C87FC3"/>
    <w:rsid w:val="00C90245"/>
    <w:rsid w:val="00C90352"/>
    <w:rsid w:val="00C90405"/>
    <w:rsid w:val="00C90565"/>
    <w:rsid w:val="00C90594"/>
    <w:rsid w:val="00C90F50"/>
    <w:rsid w:val="00C91130"/>
    <w:rsid w:val="00C91312"/>
    <w:rsid w:val="00C916AD"/>
    <w:rsid w:val="00C91D5F"/>
    <w:rsid w:val="00C91EB6"/>
    <w:rsid w:val="00C921F9"/>
    <w:rsid w:val="00C92311"/>
    <w:rsid w:val="00C92B8D"/>
    <w:rsid w:val="00C92E46"/>
    <w:rsid w:val="00C9339D"/>
    <w:rsid w:val="00C9350D"/>
    <w:rsid w:val="00C93BEA"/>
    <w:rsid w:val="00C93D7A"/>
    <w:rsid w:val="00C94081"/>
    <w:rsid w:val="00C940FE"/>
    <w:rsid w:val="00C94183"/>
    <w:rsid w:val="00C942ED"/>
    <w:rsid w:val="00C94348"/>
    <w:rsid w:val="00C94475"/>
    <w:rsid w:val="00C945CD"/>
    <w:rsid w:val="00C946EE"/>
    <w:rsid w:val="00C94CA3"/>
    <w:rsid w:val="00C9523A"/>
    <w:rsid w:val="00C957E8"/>
    <w:rsid w:val="00C961B3"/>
    <w:rsid w:val="00C96266"/>
    <w:rsid w:val="00C96409"/>
    <w:rsid w:val="00C96B08"/>
    <w:rsid w:val="00C96DFC"/>
    <w:rsid w:val="00C97963"/>
    <w:rsid w:val="00C979C4"/>
    <w:rsid w:val="00C97B17"/>
    <w:rsid w:val="00C97B87"/>
    <w:rsid w:val="00C97E7C"/>
    <w:rsid w:val="00C97F9B"/>
    <w:rsid w:val="00CA0208"/>
    <w:rsid w:val="00CA03BD"/>
    <w:rsid w:val="00CA0D33"/>
    <w:rsid w:val="00CA0F40"/>
    <w:rsid w:val="00CA0FD6"/>
    <w:rsid w:val="00CA0FE9"/>
    <w:rsid w:val="00CA138F"/>
    <w:rsid w:val="00CA1404"/>
    <w:rsid w:val="00CA14C1"/>
    <w:rsid w:val="00CA16B1"/>
    <w:rsid w:val="00CA1D6F"/>
    <w:rsid w:val="00CA1D92"/>
    <w:rsid w:val="00CA2472"/>
    <w:rsid w:val="00CA257F"/>
    <w:rsid w:val="00CA262E"/>
    <w:rsid w:val="00CA2840"/>
    <w:rsid w:val="00CA348E"/>
    <w:rsid w:val="00CA3FD0"/>
    <w:rsid w:val="00CA4023"/>
    <w:rsid w:val="00CA409A"/>
    <w:rsid w:val="00CA419F"/>
    <w:rsid w:val="00CA48F4"/>
    <w:rsid w:val="00CA498B"/>
    <w:rsid w:val="00CA4AE5"/>
    <w:rsid w:val="00CA5176"/>
    <w:rsid w:val="00CA5307"/>
    <w:rsid w:val="00CA531D"/>
    <w:rsid w:val="00CA5439"/>
    <w:rsid w:val="00CA551D"/>
    <w:rsid w:val="00CA5622"/>
    <w:rsid w:val="00CA5C99"/>
    <w:rsid w:val="00CA6103"/>
    <w:rsid w:val="00CA610D"/>
    <w:rsid w:val="00CA6617"/>
    <w:rsid w:val="00CA6A52"/>
    <w:rsid w:val="00CA6EB7"/>
    <w:rsid w:val="00CA70AC"/>
    <w:rsid w:val="00CA7126"/>
    <w:rsid w:val="00CA72F0"/>
    <w:rsid w:val="00CA743F"/>
    <w:rsid w:val="00CA77A5"/>
    <w:rsid w:val="00CA788D"/>
    <w:rsid w:val="00CA78AA"/>
    <w:rsid w:val="00CA7BEC"/>
    <w:rsid w:val="00CB052A"/>
    <w:rsid w:val="00CB0DC8"/>
    <w:rsid w:val="00CB11BE"/>
    <w:rsid w:val="00CB18AD"/>
    <w:rsid w:val="00CB19F2"/>
    <w:rsid w:val="00CB1F17"/>
    <w:rsid w:val="00CB248B"/>
    <w:rsid w:val="00CB274C"/>
    <w:rsid w:val="00CB2989"/>
    <w:rsid w:val="00CB29D9"/>
    <w:rsid w:val="00CB29EB"/>
    <w:rsid w:val="00CB2E70"/>
    <w:rsid w:val="00CB2F24"/>
    <w:rsid w:val="00CB2F88"/>
    <w:rsid w:val="00CB3813"/>
    <w:rsid w:val="00CB4317"/>
    <w:rsid w:val="00CB484E"/>
    <w:rsid w:val="00CB48F9"/>
    <w:rsid w:val="00CB547C"/>
    <w:rsid w:val="00CB55CF"/>
    <w:rsid w:val="00CB5794"/>
    <w:rsid w:val="00CB59FD"/>
    <w:rsid w:val="00CB5FB0"/>
    <w:rsid w:val="00CB631A"/>
    <w:rsid w:val="00CB636C"/>
    <w:rsid w:val="00CB6417"/>
    <w:rsid w:val="00CB64D0"/>
    <w:rsid w:val="00CB652C"/>
    <w:rsid w:val="00CB66C0"/>
    <w:rsid w:val="00CB6FC3"/>
    <w:rsid w:val="00CB6FE6"/>
    <w:rsid w:val="00CB729A"/>
    <w:rsid w:val="00CB7392"/>
    <w:rsid w:val="00CB7686"/>
    <w:rsid w:val="00CB773F"/>
    <w:rsid w:val="00CB786B"/>
    <w:rsid w:val="00CB7E06"/>
    <w:rsid w:val="00CC0078"/>
    <w:rsid w:val="00CC08CD"/>
    <w:rsid w:val="00CC14CA"/>
    <w:rsid w:val="00CC15E4"/>
    <w:rsid w:val="00CC17BC"/>
    <w:rsid w:val="00CC1972"/>
    <w:rsid w:val="00CC1EB8"/>
    <w:rsid w:val="00CC21F5"/>
    <w:rsid w:val="00CC2B89"/>
    <w:rsid w:val="00CC2D3A"/>
    <w:rsid w:val="00CC3056"/>
    <w:rsid w:val="00CC30EC"/>
    <w:rsid w:val="00CC32DE"/>
    <w:rsid w:val="00CC3639"/>
    <w:rsid w:val="00CC3847"/>
    <w:rsid w:val="00CC4527"/>
    <w:rsid w:val="00CC461D"/>
    <w:rsid w:val="00CC46AB"/>
    <w:rsid w:val="00CC51CD"/>
    <w:rsid w:val="00CC5586"/>
    <w:rsid w:val="00CC55F9"/>
    <w:rsid w:val="00CC5926"/>
    <w:rsid w:val="00CC5BFF"/>
    <w:rsid w:val="00CC5C5F"/>
    <w:rsid w:val="00CC5C62"/>
    <w:rsid w:val="00CC681F"/>
    <w:rsid w:val="00CC6826"/>
    <w:rsid w:val="00CC689C"/>
    <w:rsid w:val="00CC694B"/>
    <w:rsid w:val="00CC6C83"/>
    <w:rsid w:val="00CC6F65"/>
    <w:rsid w:val="00CC6FBF"/>
    <w:rsid w:val="00CC7172"/>
    <w:rsid w:val="00CC73A8"/>
    <w:rsid w:val="00CC7647"/>
    <w:rsid w:val="00CC7687"/>
    <w:rsid w:val="00CC7888"/>
    <w:rsid w:val="00CC7E6C"/>
    <w:rsid w:val="00CC7F3B"/>
    <w:rsid w:val="00CD01A3"/>
    <w:rsid w:val="00CD01D7"/>
    <w:rsid w:val="00CD056D"/>
    <w:rsid w:val="00CD05B3"/>
    <w:rsid w:val="00CD156A"/>
    <w:rsid w:val="00CD1848"/>
    <w:rsid w:val="00CD1CAE"/>
    <w:rsid w:val="00CD1F7D"/>
    <w:rsid w:val="00CD20EF"/>
    <w:rsid w:val="00CD2269"/>
    <w:rsid w:val="00CD33CC"/>
    <w:rsid w:val="00CD358C"/>
    <w:rsid w:val="00CD3A08"/>
    <w:rsid w:val="00CD3EB4"/>
    <w:rsid w:val="00CD4538"/>
    <w:rsid w:val="00CD4780"/>
    <w:rsid w:val="00CD4942"/>
    <w:rsid w:val="00CD4C78"/>
    <w:rsid w:val="00CD4FC9"/>
    <w:rsid w:val="00CD5418"/>
    <w:rsid w:val="00CD5593"/>
    <w:rsid w:val="00CD574B"/>
    <w:rsid w:val="00CD5A4E"/>
    <w:rsid w:val="00CD5C44"/>
    <w:rsid w:val="00CD5C7B"/>
    <w:rsid w:val="00CD5FC4"/>
    <w:rsid w:val="00CD5FD9"/>
    <w:rsid w:val="00CD5FF1"/>
    <w:rsid w:val="00CD676F"/>
    <w:rsid w:val="00CD6848"/>
    <w:rsid w:val="00CD69AC"/>
    <w:rsid w:val="00CD6C49"/>
    <w:rsid w:val="00CD6F2F"/>
    <w:rsid w:val="00CD70C7"/>
    <w:rsid w:val="00CD7374"/>
    <w:rsid w:val="00CD764C"/>
    <w:rsid w:val="00CD7808"/>
    <w:rsid w:val="00CD793A"/>
    <w:rsid w:val="00CD797D"/>
    <w:rsid w:val="00CD7C0E"/>
    <w:rsid w:val="00CE0259"/>
    <w:rsid w:val="00CE08F6"/>
    <w:rsid w:val="00CE0AED"/>
    <w:rsid w:val="00CE0E76"/>
    <w:rsid w:val="00CE12FC"/>
    <w:rsid w:val="00CE15BF"/>
    <w:rsid w:val="00CE15C4"/>
    <w:rsid w:val="00CE17CB"/>
    <w:rsid w:val="00CE1EFF"/>
    <w:rsid w:val="00CE200D"/>
    <w:rsid w:val="00CE26FB"/>
    <w:rsid w:val="00CE27AC"/>
    <w:rsid w:val="00CE284D"/>
    <w:rsid w:val="00CE2C67"/>
    <w:rsid w:val="00CE2E6E"/>
    <w:rsid w:val="00CE30C6"/>
    <w:rsid w:val="00CE3491"/>
    <w:rsid w:val="00CE34C7"/>
    <w:rsid w:val="00CE37E7"/>
    <w:rsid w:val="00CE3832"/>
    <w:rsid w:val="00CE3B99"/>
    <w:rsid w:val="00CE3BEA"/>
    <w:rsid w:val="00CE40D4"/>
    <w:rsid w:val="00CE41CE"/>
    <w:rsid w:val="00CE4824"/>
    <w:rsid w:val="00CE4A76"/>
    <w:rsid w:val="00CE4C8D"/>
    <w:rsid w:val="00CE5471"/>
    <w:rsid w:val="00CE584B"/>
    <w:rsid w:val="00CE684E"/>
    <w:rsid w:val="00CE6B1B"/>
    <w:rsid w:val="00CE6CB7"/>
    <w:rsid w:val="00CE6CFA"/>
    <w:rsid w:val="00CE715F"/>
    <w:rsid w:val="00CE730F"/>
    <w:rsid w:val="00CE7423"/>
    <w:rsid w:val="00CE7690"/>
    <w:rsid w:val="00CE7861"/>
    <w:rsid w:val="00CE799F"/>
    <w:rsid w:val="00CE7B20"/>
    <w:rsid w:val="00CE7F34"/>
    <w:rsid w:val="00CE7F94"/>
    <w:rsid w:val="00CF0017"/>
    <w:rsid w:val="00CF043F"/>
    <w:rsid w:val="00CF0741"/>
    <w:rsid w:val="00CF1078"/>
    <w:rsid w:val="00CF1160"/>
    <w:rsid w:val="00CF18BE"/>
    <w:rsid w:val="00CF1A73"/>
    <w:rsid w:val="00CF1C04"/>
    <w:rsid w:val="00CF1DC6"/>
    <w:rsid w:val="00CF258D"/>
    <w:rsid w:val="00CF26B5"/>
    <w:rsid w:val="00CF2AFF"/>
    <w:rsid w:val="00CF33F0"/>
    <w:rsid w:val="00CF39D1"/>
    <w:rsid w:val="00CF3B37"/>
    <w:rsid w:val="00CF3E69"/>
    <w:rsid w:val="00CF4134"/>
    <w:rsid w:val="00CF4362"/>
    <w:rsid w:val="00CF49AB"/>
    <w:rsid w:val="00CF4B6D"/>
    <w:rsid w:val="00CF51E0"/>
    <w:rsid w:val="00CF591C"/>
    <w:rsid w:val="00CF5955"/>
    <w:rsid w:val="00CF62A6"/>
    <w:rsid w:val="00CF640E"/>
    <w:rsid w:val="00CF6AB3"/>
    <w:rsid w:val="00CF6BE8"/>
    <w:rsid w:val="00CF77C0"/>
    <w:rsid w:val="00CF7AB4"/>
    <w:rsid w:val="00D0023A"/>
    <w:rsid w:val="00D003B5"/>
    <w:rsid w:val="00D00532"/>
    <w:rsid w:val="00D005A0"/>
    <w:rsid w:val="00D0088F"/>
    <w:rsid w:val="00D00F9F"/>
    <w:rsid w:val="00D01166"/>
    <w:rsid w:val="00D01664"/>
    <w:rsid w:val="00D01E79"/>
    <w:rsid w:val="00D0254A"/>
    <w:rsid w:val="00D028F4"/>
    <w:rsid w:val="00D0297D"/>
    <w:rsid w:val="00D03279"/>
    <w:rsid w:val="00D03730"/>
    <w:rsid w:val="00D038FC"/>
    <w:rsid w:val="00D03AAA"/>
    <w:rsid w:val="00D04133"/>
    <w:rsid w:val="00D043AE"/>
    <w:rsid w:val="00D04419"/>
    <w:rsid w:val="00D0451D"/>
    <w:rsid w:val="00D04763"/>
    <w:rsid w:val="00D04AC2"/>
    <w:rsid w:val="00D04B86"/>
    <w:rsid w:val="00D04BAE"/>
    <w:rsid w:val="00D04CA9"/>
    <w:rsid w:val="00D05412"/>
    <w:rsid w:val="00D05715"/>
    <w:rsid w:val="00D058B1"/>
    <w:rsid w:val="00D05B15"/>
    <w:rsid w:val="00D06181"/>
    <w:rsid w:val="00D06CF7"/>
    <w:rsid w:val="00D07217"/>
    <w:rsid w:val="00D07ECE"/>
    <w:rsid w:val="00D07F21"/>
    <w:rsid w:val="00D104C2"/>
    <w:rsid w:val="00D10950"/>
    <w:rsid w:val="00D10CEB"/>
    <w:rsid w:val="00D110ED"/>
    <w:rsid w:val="00D11445"/>
    <w:rsid w:val="00D1169B"/>
    <w:rsid w:val="00D124B5"/>
    <w:rsid w:val="00D1254D"/>
    <w:rsid w:val="00D128CE"/>
    <w:rsid w:val="00D12AB5"/>
    <w:rsid w:val="00D130B5"/>
    <w:rsid w:val="00D133EE"/>
    <w:rsid w:val="00D13B15"/>
    <w:rsid w:val="00D13BC0"/>
    <w:rsid w:val="00D13EDE"/>
    <w:rsid w:val="00D13F59"/>
    <w:rsid w:val="00D142CF"/>
    <w:rsid w:val="00D144FE"/>
    <w:rsid w:val="00D1485B"/>
    <w:rsid w:val="00D14AF3"/>
    <w:rsid w:val="00D14DC6"/>
    <w:rsid w:val="00D15308"/>
    <w:rsid w:val="00D1530E"/>
    <w:rsid w:val="00D154B2"/>
    <w:rsid w:val="00D15AC7"/>
    <w:rsid w:val="00D15BD9"/>
    <w:rsid w:val="00D15C8C"/>
    <w:rsid w:val="00D15DB7"/>
    <w:rsid w:val="00D1650B"/>
    <w:rsid w:val="00D168E8"/>
    <w:rsid w:val="00D178DE"/>
    <w:rsid w:val="00D17D03"/>
    <w:rsid w:val="00D17DAC"/>
    <w:rsid w:val="00D202F6"/>
    <w:rsid w:val="00D207F1"/>
    <w:rsid w:val="00D2087E"/>
    <w:rsid w:val="00D211E4"/>
    <w:rsid w:val="00D213E8"/>
    <w:rsid w:val="00D21931"/>
    <w:rsid w:val="00D21BD0"/>
    <w:rsid w:val="00D21CA8"/>
    <w:rsid w:val="00D223EC"/>
    <w:rsid w:val="00D228AB"/>
    <w:rsid w:val="00D22A5A"/>
    <w:rsid w:val="00D22FB3"/>
    <w:rsid w:val="00D23598"/>
    <w:rsid w:val="00D237D1"/>
    <w:rsid w:val="00D237D5"/>
    <w:rsid w:val="00D23CF9"/>
    <w:rsid w:val="00D24698"/>
    <w:rsid w:val="00D24D40"/>
    <w:rsid w:val="00D250FA"/>
    <w:rsid w:val="00D25139"/>
    <w:rsid w:val="00D2518A"/>
    <w:rsid w:val="00D251A0"/>
    <w:rsid w:val="00D253CE"/>
    <w:rsid w:val="00D25465"/>
    <w:rsid w:val="00D25AB7"/>
    <w:rsid w:val="00D25B15"/>
    <w:rsid w:val="00D26394"/>
    <w:rsid w:val="00D26616"/>
    <w:rsid w:val="00D26D39"/>
    <w:rsid w:val="00D27146"/>
    <w:rsid w:val="00D2721C"/>
    <w:rsid w:val="00D27278"/>
    <w:rsid w:val="00D27284"/>
    <w:rsid w:val="00D276C5"/>
    <w:rsid w:val="00D27848"/>
    <w:rsid w:val="00D27B4B"/>
    <w:rsid w:val="00D27C0E"/>
    <w:rsid w:val="00D302DA"/>
    <w:rsid w:val="00D30DE5"/>
    <w:rsid w:val="00D30EA2"/>
    <w:rsid w:val="00D30F46"/>
    <w:rsid w:val="00D31054"/>
    <w:rsid w:val="00D311C6"/>
    <w:rsid w:val="00D313BD"/>
    <w:rsid w:val="00D32068"/>
    <w:rsid w:val="00D322E1"/>
    <w:rsid w:val="00D323F1"/>
    <w:rsid w:val="00D32601"/>
    <w:rsid w:val="00D32768"/>
    <w:rsid w:val="00D33159"/>
    <w:rsid w:val="00D332A4"/>
    <w:rsid w:val="00D333BB"/>
    <w:rsid w:val="00D33C43"/>
    <w:rsid w:val="00D3439A"/>
    <w:rsid w:val="00D346B8"/>
    <w:rsid w:val="00D34CE6"/>
    <w:rsid w:val="00D3507A"/>
    <w:rsid w:val="00D352FA"/>
    <w:rsid w:val="00D35743"/>
    <w:rsid w:val="00D359EF"/>
    <w:rsid w:val="00D361DB"/>
    <w:rsid w:val="00D362B1"/>
    <w:rsid w:val="00D362E7"/>
    <w:rsid w:val="00D3680E"/>
    <w:rsid w:val="00D3688A"/>
    <w:rsid w:val="00D36D43"/>
    <w:rsid w:val="00D371F3"/>
    <w:rsid w:val="00D4012D"/>
    <w:rsid w:val="00D4043D"/>
    <w:rsid w:val="00D40C02"/>
    <w:rsid w:val="00D40E1C"/>
    <w:rsid w:val="00D40FA2"/>
    <w:rsid w:val="00D416A6"/>
    <w:rsid w:val="00D417A6"/>
    <w:rsid w:val="00D41E4C"/>
    <w:rsid w:val="00D421BC"/>
    <w:rsid w:val="00D423DE"/>
    <w:rsid w:val="00D42A54"/>
    <w:rsid w:val="00D42F59"/>
    <w:rsid w:val="00D4319D"/>
    <w:rsid w:val="00D43205"/>
    <w:rsid w:val="00D4341A"/>
    <w:rsid w:val="00D43487"/>
    <w:rsid w:val="00D43497"/>
    <w:rsid w:val="00D4385B"/>
    <w:rsid w:val="00D4397B"/>
    <w:rsid w:val="00D4398F"/>
    <w:rsid w:val="00D43E2C"/>
    <w:rsid w:val="00D43E6E"/>
    <w:rsid w:val="00D44445"/>
    <w:rsid w:val="00D44B58"/>
    <w:rsid w:val="00D45548"/>
    <w:rsid w:val="00D4559F"/>
    <w:rsid w:val="00D45900"/>
    <w:rsid w:val="00D45D08"/>
    <w:rsid w:val="00D46522"/>
    <w:rsid w:val="00D4661F"/>
    <w:rsid w:val="00D467FE"/>
    <w:rsid w:val="00D46942"/>
    <w:rsid w:val="00D46A26"/>
    <w:rsid w:val="00D4745F"/>
    <w:rsid w:val="00D4782D"/>
    <w:rsid w:val="00D47C24"/>
    <w:rsid w:val="00D47E4D"/>
    <w:rsid w:val="00D47EE6"/>
    <w:rsid w:val="00D50096"/>
    <w:rsid w:val="00D50569"/>
    <w:rsid w:val="00D505E0"/>
    <w:rsid w:val="00D505ED"/>
    <w:rsid w:val="00D5088F"/>
    <w:rsid w:val="00D50D12"/>
    <w:rsid w:val="00D51A64"/>
    <w:rsid w:val="00D51BD4"/>
    <w:rsid w:val="00D51C9F"/>
    <w:rsid w:val="00D523FF"/>
    <w:rsid w:val="00D526B9"/>
    <w:rsid w:val="00D529EA"/>
    <w:rsid w:val="00D52EEB"/>
    <w:rsid w:val="00D534CE"/>
    <w:rsid w:val="00D537E0"/>
    <w:rsid w:val="00D539F8"/>
    <w:rsid w:val="00D53FA9"/>
    <w:rsid w:val="00D54589"/>
    <w:rsid w:val="00D55327"/>
    <w:rsid w:val="00D554AF"/>
    <w:rsid w:val="00D55CE4"/>
    <w:rsid w:val="00D567D8"/>
    <w:rsid w:val="00D567F1"/>
    <w:rsid w:val="00D56858"/>
    <w:rsid w:val="00D56CA2"/>
    <w:rsid w:val="00D56CCF"/>
    <w:rsid w:val="00D56DB7"/>
    <w:rsid w:val="00D571FE"/>
    <w:rsid w:val="00D57509"/>
    <w:rsid w:val="00D57797"/>
    <w:rsid w:val="00D577A8"/>
    <w:rsid w:val="00D57939"/>
    <w:rsid w:val="00D57E10"/>
    <w:rsid w:val="00D57E34"/>
    <w:rsid w:val="00D60471"/>
    <w:rsid w:val="00D60989"/>
    <w:rsid w:val="00D609AE"/>
    <w:rsid w:val="00D60DDD"/>
    <w:rsid w:val="00D61024"/>
    <w:rsid w:val="00D62206"/>
    <w:rsid w:val="00D62361"/>
    <w:rsid w:val="00D623D3"/>
    <w:rsid w:val="00D62439"/>
    <w:rsid w:val="00D627DF"/>
    <w:rsid w:val="00D62DE7"/>
    <w:rsid w:val="00D62E72"/>
    <w:rsid w:val="00D630A5"/>
    <w:rsid w:val="00D6313C"/>
    <w:rsid w:val="00D63345"/>
    <w:rsid w:val="00D63398"/>
    <w:rsid w:val="00D633C6"/>
    <w:rsid w:val="00D63597"/>
    <w:rsid w:val="00D63D48"/>
    <w:rsid w:val="00D64062"/>
    <w:rsid w:val="00D642EE"/>
    <w:rsid w:val="00D65625"/>
    <w:rsid w:val="00D65B58"/>
    <w:rsid w:val="00D65EA1"/>
    <w:rsid w:val="00D660C6"/>
    <w:rsid w:val="00D666C1"/>
    <w:rsid w:val="00D66714"/>
    <w:rsid w:val="00D66AC5"/>
    <w:rsid w:val="00D66C1D"/>
    <w:rsid w:val="00D66F7D"/>
    <w:rsid w:val="00D67535"/>
    <w:rsid w:val="00D677F4"/>
    <w:rsid w:val="00D67891"/>
    <w:rsid w:val="00D70462"/>
    <w:rsid w:val="00D7069A"/>
    <w:rsid w:val="00D706AF"/>
    <w:rsid w:val="00D70DF6"/>
    <w:rsid w:val="00D70FED"/>
    <w:rsid w:val="00D71751"/>
    <w:rsid w:val="00D719C2"/>
    <w:rsid w:val="00D71ADA"/>
    <w:rsid w:val="00D72296"/>
    <w:rsid w:val="00D722BA"/>
    <w:rsid w:val="00D72313"/>
    <w:rsid w:val="00D725D1"/>
    <w:rsid w:val="00D7263E"/>
    <w:rsid w:val="00D729A7"/>
    <w:rsid w:val="00D72ADC"/>
    <w:rsid w:val="00D73277"/>
    <w:rsid w:val="00D73734"/>
    <w:rsid w:val="00D73817"/>
    <w:rsid w:val="00D739C8"/>
    <w:rsid w:val="00D73FC9"/>
    <w:rsid w:val="00D746DB"/>
    <w:rsid w:val="00D74B9C"/>
    <w:rsid w:val="00D755FD"/>
    <w:rsid w:val="00D7565E"/>
    <w:rsid w:val="00D75FB5"/>
    <w:rsid w:val="00D76185"/>
    <w:rsid w:val="00D76254"/>
    <w:rsid w:val="00D76875"/>
    <w:rsid w:val="00D76A75"/>
    <w:rsid w:val="00D76B70"/>
    <w:rsid w:val="00D76C1D"/>
    <w:rsid w:val="00D76FE2"/>
    <w:rsid w:val="00D7705E"/>
    <w:rsid w:val="00D77D83"/>
    <w:rsid w:val="00D805FE"/>
    <w:rsid w:val="00D808F9"/>
    <w:rsid w:val="00D80B7D"/>
    <w:rsid w:val="00D80DCA"/>
    <w:rsid w:val="00D81549"/>
    <w:rsid w:val="00D818A8"/>
    <w:rsid w:val="00D81C03"/>
    <w:rsid w:val="00D81CF0"/>
    <w:rsid w:val="00D81D20"/>
    <w:rsid w:val="00D82249"/>
    <w:rsid w:val="00D8259E"/>
    <w:rsid w:val="00D82FD6"/>
    <w:rsid w:val="00D83FFD"/>
    <w:rsid w:val="00D84676"/>
    <w:rsid w:val="00D8471A"/>
    <w:rsid w:val="00D84748"/>
    <w:rsid w:val="00D84795"/>
    <w:rsid w:val="00D84D46"/>
    <w:rsid w:val="00D850CF"/>
    <w:rsid w:val="00D850F9"/>
    <w:rsid w:val="00D8544B"/>
    <w:rsid w:val="00D85BD6"/>
    <w:rsid w:val="00D85F7E"/>
    <w:rsid w:val="00D86201"/>
    <w:rsid w:val="00D8689E"/>
    <w:rsid w:val="00D86B61"/>
    <w:rsid w:val="00D86F9F"/>
    <w:rsid w:val="00D87210"/>
    <w:rsid w:val="00D87500"/>
    <w:rsid w:val="00D8752F"/>
    <w:rsid w:val="00D877B6"/>
    <w:rsid w:val="00D87907"/>
    <w:rsid w:val="00D879DA"/>
    <w:rsid w:val="00D87F8B"/>
    <w:rsid w:val="00D903B0"/>
    <w:rsid w:val="00D906A3"/>
    <w:rsid w:val="00D90775"/>
    <w:rsid w:val="00D91209"/>
    <w:rsid w:val="00D91721"/>
    <w:rsid w:val="00D919BF"/>
    <w:rsid w:val="00D91A09"/>
    <w:rsid w:val="00D91FAB"/>
    <w:rsid w:val="00D92322"/>
    <w:rsid w:val="00D930AC"/>
    <w:rsid w:val="00D93263"/>
    <w:rsid w:val="00D94080"/>
    <w:rsid w:val="00D940FE"/>
    <w:rsid w:val="00D9412D"/>
    <w:rsid w:val="00D94990"/>
    <w:rsid w:val="00D94C2B"/>
    <w:rsid w:val="00D94D27"/>
    <w:rsid w:val="00D94FCC"/>
    <w:rsid w:val="00D95448"/>
    <w:rsid w:val="00D95482"/>
    <w:rsid w:val="00D958BF"/>
    <w:rsid w:val="00D95A62"/>
    <w:rsid w:val="00D95B6D"/>
    <w:rsid w:val="00D95C22"/>
    <w:rsid w:val="00D95E0E"/>
    <w:rsid w:val="00D966A7"/>
    <w:rsid w:val="00D966C9"/>
    <w:rsid w:val="00D96791"/>
    <w:rsid w:val="00D96B59"/>
    <w:rsid w:val="00D96F33"/>
    <w:rsid w:val="00D9738F"/>
    <w:rsid w:val="00D9798C"/>
    <w:rsid w:val="00D97B52"/>
    <w:rsid w:val="00D97DFE"/>
    <w:rsid w:val="00DA0085"/>
    <w:rsid w:val="00DA023E"/>
    <w:rsid w:val="00DA0442"/>
    <w:rsid w:val="00DA10AC"/>
    <w:rsid w:val="00DA1510"/>
    <w:rsid w:val="00DA1A5D"/>
    <w:rsid w:val="00DA1D63"/>
    <w:rsid w:val="00DA2149"/>
    <w:rsid w:val="00DA233F"/>
    <w:rsid w:val="00DA25FA"/>
    <w:rsid w:val="00DA2DAF"/>
    <w:rsid w:val="00DA38E5"/>
    <w:rsid w:val="00DA3F14"/>
    <w:rsid w:val="00DA4133"/>
    <w:rsid w:val="00DA46F2"/>
    <w:rsid w:val="00DA4852"/>
    <w:rsid w:val="00DA48DB"/>
    <w:rsid w:val="00DA4DD5"/>
    <w:rsid w:val="00DA4E7E"/>
    <w:rsid w:val="00DA51DF"/>
    <w:rsid w:val="00DA5440"/>
    <w:rsid w:val="00DA55AE"/>
    <w:rsid w:val="00DA5F58"/>
    <w:rsid w:val="00DA60DA"/>
    <w:rsid w:val="00DA6111"/>
    <w:rsid w:val="00DA632D"/>
    <w:rsid w:val="00DA66EE"/>
    <w:rsid w:val="00DA6B45"/>
    <w:rsid w:val="00DA6C28"/>
    <w:rsid w:val="00DA6FA6"/>
    <w:rsid w:val="00DA702A"/>
    <w:rsid w:val="00DA72CF"/>
    <w:rsid w:val="00DA72F8"/>
    <w:rsid w:val="00DA740A"/>
    <w:rsid w:val="00DA764A"/>
    <w:rsid w:val="00DA7671"/>
    <w:rsid w:val="00DA7AD1"/>
    <w:rsid w:val="00DB0197"/>
    <w:rsid w:val="00DB0C98"/>
    <w:rsid w:val="00DB1405"/>
    <w:rsid w:val="00DB159E"/>
    <w:rsid w:val="00DB1ABA"/>
    <w:rsid w:val="00DB1C3F"/>
    <w:rsid w:val="00DB216B"/>
    <w:rsid w:val="00DB2379"/>
    <w:rsid w:val="00DB23D8"/>
    <w:rsid w:val="00DB27BB"/>
    <w:rsid w:val="00DB29A6"/>
    <w:rsid w:val="00DB2AAE"/>
    <w:rsid w:val="00DB2E0B"/>
    <w:rsid w:val="00DB3355"/>
    <w:rsid w:val="00DB3486"/>
    <w:rsid w:val="00DB34E3"/>
    <w:rsid w:val="00DB3A76"/>
    <w:rsid w:val="00DB3F3B"/>
    <w:rsid w:val="00DB406B"/>
    <w:rsid w:val="00DB4470"/>
    <w:rsid w:val="00DB4527"/>
    <w:rsid w:val="00DB4982"/>
    <w:rsid w:val="00DB49E5"/>
    <w:rsid w:val="00DB4B83"/>
    <w:rsid w:val="00DB517D"/>
    <w:rsid w:val="00DB51B4"/>
    <w:rsid w:val="00DB53FE"/>
    <w:rsid w:val="00DB545B"/>
    <w:rsid w:val="00DB6281"/>
    <w:rsid w:val="00DB6DCF"/>
    <w:rsid w:val="00DB6F24"/>
    <w:rsid w:val="00DB6F3E"/>
    <w:rsid w:val="00DB7268"/>
    <w:rsid w:val="00DB7DF6"/>
    <w:rsid w:val="00DC06EA"/>
    <w:rsid w:val="00DC0C9F"/>
    <w:rsid w:val="00DC1279"/>
    <w:rsid w:val="00DC1C89"/>
    <w:rsid w:val="00DC1E43"/>
    <w:rsid w:val="00DC2434"/>
    <w:rsid w:val="00DC258E"/>
    <w:rsid w:val="00DC2675"/>
    <w:rsid w:val="00DC2A2F"/>
    <w:rsid w:val="00DC2B7D"/>
    <w:rsid w:val="00DC32F0"/>
    <w:rsid w:val="00DC385A"/>
    <w:rsid w:val="00DC3B49"/>
    <w:rsid w:val="00DC3CD1"/>
    <w:rsid w:val="00DC3DF2"/>
    <w:rsid w:val="00DC3E52"/>
    <w:rsid w:val="00DC3E71"/>
    <w:rsid w:val="00DC405F"/>
    <w:rsid w:val="00DC4352"/>
    <w:rsid w:val="00DC4573"/>
    <w:rsid w:val="00DC4610"/>
    <w:rsid w:val="00DC473A"/>
    <w:rsid w:val="00DC4F2E"/>
    <w:rsid w:val="00DC4F4D"/>
    <w:rsid w:val="00DC52A1"/>
    <w:rsid w:val="00DC579A"/>
    <w:rsid w:val="00DC5ACF"/>
    <w:rsid w:val="00DC5BF9"/>
    <w:rsid w:val="00DC5FDA"/>
    <w:rsid w:val="00DC6147"/>
    <w:rsid w:val="00DC6ECF"/>
    <w:rsid w:val="00DC7085"/>
    <w:rsid w:val="00DC780C"/>
    <w:rsid w:val="00DC7D22"/>
    <w:rsid w:val="00DC7EA5"/>
    <w:rsid w:val="00DD001D"/>
    <w:rsid w:val="00DD0073"/>
    <w:rsid w:val="00DD079D"/>
    <w:rsid w:val="00DD138B"/>
    <w:rsid w:val="00DD1498"/>
    <w:rsid w:val="00DD1ADF"/>
    <w:rsid w:val="00DD1B74"/>
    <w:rsid w:val="00DD20B2"/>
    <w:rsid w:val="00DD23D9"/>
    <w:rsid w:val="00DD264E"/>
    <w:rsid w:val="00DD26C4"/>
    <w:rsid w:val="00DD2AD1"/>
    <w:rsid w:val="00DD2D2E"/>
    <w:rsid w:val="00DD30A6"/>
    <w:rsid w:val="00DD30C7"/>
    <w:rsid w:val="00DD33EC"/>
    <w:rsid w:val="00DD3DC1"/>
    <w:rsid w:val="00DD3E8E"/>
    <w:rsid w:val="00DD3FE5"/>
    <w:rsid w:val="00DD47CB"/>
    <w:rsid w:val="00DD47E3"/>
    <w:rsid w:val="00DD5553"/>
    <w:rsid w:val="00DD5D1B"/>
    <w:rsid w:val="00DD6008"/>
    <w:rsid w:val="00DD60FF"/>
    <w:rsid w:val="00DD6513"/>
    <w:rsid w:val="00DD67EA"/>
    <w:rsid w:val="00DD67FD"/>
    <w:rsid w:val="00DD69AE"/>
    <w:rsid w:val="00DD69E2"/>
    <w:rsid w:val="00DD70FF"/>
    <w:rsid w:val="00DD755F"/>
    <w:rsid w:val="00DD7725"/>
    <w:rsid w:val="00DD78AB"/>
    <w:rsid w:val="00DD7BB8"/>
    <w:rsid w:val="00DE00C7"/>
    <w:rsid w:val="00DE014B"/>
    <w:rsid w:val="00DE01E7"/>
    <w:rsid w:val="00DE0BEB"/>
    <w:rsid w:val="00DE0F25"/>
    <w:rsid w:val="00DE0F66"/>
    <w:rsid w:val="00DE11B2"/>
    <w:rsid w:val="00DE14F6"/>
    <w:rsid w:val="00DE186E"/>
    <w:rsid w:val="00DE189B"/>
    <w:rsid w:val="00DE1A2B"/>
    <w:rsid w:val="00DE1F91"/>
    <w:rsid w:val="00DE2002"/>
    <w:rsid w:val="00DE22C8"/>
    <w:rsid w:val="00DE231A"/>
    <w:rsid w:val="00DE2784"/>
    <w:rsid w:val="00DE2B66"/>
    <w:rsid w:val="00DE3410"/>
    <w:rsid w:val="00DE3585"/>
    <w:rsid w:val="00DE361D"/>
    <w:rsid w:val="00DE38A0"/>
    <w:rsid w:val="00DE3D9D"/>
    <w:rsid w:val="00DE3FBF"/>
    <w:rsid w:val="00DE45E0"/>
    <w:rsid w:val="00DE4790"/>
    <w:rsid w:val="00DE4793"/>
    <w:rsid w:val="00DE4986"/>
    <w:rsid w:val="00DE5181"/>
    <w:rsid w:val="00DE571F"/>
    <w:rsid w:val="00DE58E4"/>
    <w:rsid w:val="00DE5CCD"/>
    <w:rsid w:val="00DE5EC4"/>
    <w:rsid w:val="00DE60B2"/>
    <w:rsid w:val="00DE60F6"/>
    <w:rsid w:val="00DE6567"/>
    <w:rsid w:val="00DE6B52"/>
    <w:rsid w:val="00DE6B76"/>
    <w:rsid w:val="00DE6F7A"/>
    <w:rsid w:val="00DE6F7C"/>
    <w:rsid w:val="00DE7318"/>
    <w:rsid w:val="00DE7520"/>
    <w:rsid w:val="00DE7BB8"/>
    <w:rsid w:val="00DE7FF8"/>
    <w:rsid w:val="00DF00EA"/>
    <w:rsid w:val="00DF0D6B"/>
    <w:rsid w:val="00DF0D7E"/>
    <w:rsid w:val="00DF11FB"/>
    <w:rsid w:val="00DF14F9"/>
    <w:rsid w:val="00DF166D"/>
    <w:rsid w:val="00DF1D2B"/>
    <w:rsid w:val="00DF232F"/>
    <w:rsid w:val="00DF2B89"/>
    <w:rsid w:val="00DF31C8"/>
    <w:rsid w:val="00DF35B4"/>
    <w:rsid w:val="00DF3950"/>
    <w:rsid w:val="00DF3CFC"/>
    <w:rsid w:val="00DF3F38"/>
    <w:rsid w:val="00DF4807"/>
    <w:rsid w:val="00DF4B0D"/>
    <w:rsid w:val="00DF4E46"/>
    <w:rsid w:val="00DF4F50"/>
    <w:rsid w:val="00DF51B2"/>
    <w:rsid w:val="00DF53E5"/>
    <w:rsid w:val="00DF60D7"/>
    <w:rsid w:val="00DF6284"/>
    <w:rsid w:val="00DF6608"/>
    <w:rsid w:val="00DF6823"/>
    <w:rsid w:val="00DF6BE5"/>
    <w:rsid w:val="00DF6C20"/>
    <w:rsid w:val="00DF6D86"/>
    <w:rsid w:val="00DF750F"/>
    <w:rsid w:val="00DF79E0"/>
    <w:rsid w:val="00DF7A0E"/>
    <w:rsid w:val="00DF7BD8"/>
    <w:rsid w:val="00DF7F57"/>
    <w:rsid w:val="00E0010A"/>
    <w:rsid w:val="00E006C4"/>
    <w:rsid w:val="00E006D9"/>
    <w:rsid w:val="00E00A25"/>
    <w:rsid w:val="00E00E09"/>
    <w:rsid w:val="00E010F2"/>
    <w:rsid w:val="00E0111B"/>
    <w:rsid w:val="00E01563"/>
    <w:rsid w:val="00E01CDC"/>
    <w:rsid w:val="00E01D16"/>
    <w:rsid w:val="00E01EEE"/>
    <w:rsid w:val="00E02303"/>
    <w:rsid w:val="00E02586"/>
    <w:rsid w:val="00E0289E"/>
    <w:rsid w:val="00E028E9"/>
    <w:rsid w:val="00E02A6F"/>
    <w:rsid w:val="00E031EE"/>
    <w:rsid w:val="00E03397"/>
    <w:rsid w:val="00E03A18"/>
    <w:rsid w:val="00E03F42"/>
    <w:rsid w:val="00E03F9B"/>
    <w:rsid w:val="00E040D0"/>
    <w:rsid w:val="00E0459C"/>
    <w:rsid w:val="00E047D3"/>
    <w:rsid w:val="00E052EA"/>
    <w:rsid w:val="00E05454"/>
    <w:rsid w:val="00E059DD"/>
    <w:rsid w:val="00E05A01"/>
    <w:rsid w:val="00E05BF1"/>
    <w:rsid w:val="00E05ECF"/>
    <w:rsid w:val="00E063C4"/>
    <w:rsid w:val="00E06A21"/>
    <w:rsid w:val="00E07488"/>
    <w:rsid w:val="00E07528"/>
    <w:rsid w:val="00E0780F"/>
    <w:rsid w:val="00E07BC5"/>
    <w:rsid w:val="00E07E8E"/>
    <w:rsid w:val="00E07F25"/>
    <w:rsid w:val="00E07FB3"/>
    <w:rsid w:val="00E1037F"/>
    <w:rsid w:val="00E1047A"/>
    <w:rsid w:val="00E105E2"/>
    <w:rsid w:val="00E10B0A"/>
    <w:rsid w:val="00E10D80"/>
    <w:rsid w:val="00E10EBF"/>
    <w:rsid w:val="00E10EC2"/>
    <w:rsid w:val="00E11313"/>
    <w:rsid w:val="00E1194E"/>
    <w:rsid w:val="00E119D0"/>
    <w:rsid w:val="00E120F1"/>
    <w:rsid w:val="00E12293"/>
    <w:rsid w:val="00E12308"/>
    <w:rsid w:val="00E12393"/>
    <w:rsid w:val="00E12430"/>
    <w:rsid w:val="00E1244B"/>
    <w:rsid w:val="00E12BB6"/>
    <w:rsid w:val="00E12BD7"/>
    <w:rsid w:val="00E130D8"/>
    <w:rsid w:val="00E13566"/>
    <w:rsid w:val="00E13F4D"/>
    <w:rsid w:val="00E1469C"/>
    <w:rsid w:val="00E146EA"/>
    <w:rsid w:val="00E146F8"/>
    <w:rsid w:val="00E147DD"/>
    <w:rsid w:val="00E14D34"/>
    <w:rsid w:val="00E153D3"/>
    <w:rsid w:val="00E15695"/>
    <w:rsid w:val="00E156FE"/>
    <w:rsid w:val="00E159B2"/>
    <w:rsid w:val="00E15BE2"/>
    <w:rsid w:val="00E15E61"/>
    <w:rsid w:val="00E15FEA"/>
    <w:rsid w:val="00E16854"/>
    <w:rsid w:val="00E170A2"/>
    <w:rsid w:val="00E172C0"/>
    <w:rsid w:val="00E17924"/>
    <w:rsid w:val="00E206C4"/>
    <w:rsid w:val="00E20B5A"/>
    <w:rsid w:val="00E20BD9"/>
    <w:rsid w:val="00E20E86"/>
    <w:rsid w:val="00E212B1"/>
    <w:rsid w:val="00E21817"/>
    <w:rsid w:val="00E2184B"/>
    <w:rsid w:val="00E21B90"/>
    <w:rsid w:val="00E23233"/>
    <w:rsid w:val="00E23889"/>
    <w:rsid w:val="00E23BC0"/>
    <w:rsid w:val="00E247CA"/>
    <w:rsid w:val="00E247D8"/>
    <w:rsid w:val="00E24A13"/>
    <w:rsid w:val="00E24F05"/>
    <w:rsid w:val="00E250D4"/>
    <w:rsid w:val="00E25316"/>
    <w:rsid w:val="00E25409"/>
    <w:rsid w:val="00E258C9"/>
    <w:rsid w:val="00E260AE"/>
    <w:rsid w:val="00E260DC"/>
    <w:rsid w:val="00E26311"/>
    <w:rsid w:val="00E267EF"/>
    <w:rsid w:val="00E26E87"/>
    <w:rsid w:val="00E26F00"/>
    <w:rsid w:val="00E27226"/>
    <w:rsid w:val="00E27800"/>
    <w:rsid w:val="00E27FE3"/>
    <w:rsid w:val="00E304CE"/>
    <w:rsid w:val="00E306DE"/>
    <w:rsid w:val="00E3088E"/>
    <w:rsid w:val="00E30C1F"/>
    <w:rsid w:val="00E30C2E"/>
    <w:rsid w:val="00E30F1E"/>
    <w:rsid w:val="00E3123D"/>
    <w:rsid w:val="00E313D3"/>
    <w:rsid w:val="00E31588"/>
    <w:rsid w:val="00E31BF2"/>
    <w:rsid w:val="00E31E27"/>
    <w:rsid w:val="00E32503"/>
    <w:rsid w:val="00E325CD"/>
    <w:rsid w:val="00E32AC0"/>
    <w:rsid w:val="00E334C1"/>
    <w:rsid w:val="00E33A29"/>
    <w:rsid w:val="00E343B8"/>
    <w:rsid w:val="00E34B52"/>
    <w:rsid w:val="00E35B6F"/>
    <w:rsid w:val="00E36400"/>
    <w:rsid w:val="00E36433"/>
    <w:rsid w:val="00E36B45"/>
    <w:rsid w:val="00E36BFC"/>
    <w:rsid w:val="00E36F66"/>
    <w:rsid w:val="00E37393"/>
    <w:rsid w:val="00E37CB0"/>
    <w:rsid w:val="00E37D66"/>
    <w:rsid w:val="00E37FE9"/>
    <w:rsid w:val="00E400DC"/>
    <w:rsid w:val="00E4010A"/>
    <w:rsid w:val="00E402C2"/>
    <w:rsid w:val="00E409A5"/>
    <w:rsid w:val="00E40F7A"/>
    <w:rsid w:val="00E41638"/>
    <w:rsid w:val="00E417EB"/>
    <w:rsid w:val="00E41A6B"/>
    <w:rsid w:val="00E41B52"/>
    <w:rsid w:val="00E41CF7"/>
    <w:rsid w:val="00E41E8F"/>
    <w:rsid w:val="00E41FA4"/>
    <w:rsid w:val="00E41FB3"/>
    <w:rsid w:val="00E42180"/>
    <w:rsid w:val="00E422F6"/>
    <w:rsid w:val="00E424E4"/>
    <w:rsid w:val="00E42513"/>
    <w:rsid w:val="00E42548"/>
    <w:rsid w:val="00E425C4"/>
    <w:rsid w:val="00E42B7D"/>
    <w:rsid w:val="00E42F00"/>
    <w:rsid w:val="00E42F5C"/>
    <w:rsid w:val="00E431A0"/>
    <w:rsid w:val="00E43372"/>
    <w:rsid w:val="00E43859"/>
    <w:rsid w:val="00E439AC"/>
    <w:rsid w:val="00E43BD0"/>
    <w:rsid w:val="00E44020"/>
    <w:rsid w:val="00E4459C"/>
    <w:rsid w:val="00E44E7E"/>
    <w:rsid w:val="00E44FCD"/>
    <w:rsid w:val="00E45065"/>
    <w:rsid w:val="00E452CB"/>
    <w:rsid w:val="00E453F0"/>
    <w:rsid w:val="00E455F9"/>
    <w:rsid w:val="00E45AE1"/>
    <w:rsid w:val="00E4603A"/>
    <w:rsid w:val="00E46430"/>
    <w:rsid w:val="00E46776"/>
    <w:rsid w:val="00E46A65"/>
    <w:rsid w:val="00E46BDF"/>
    <w:rsid w:val="00E47FF7"/>
    <w:rsid w:val="00E502D5"/>
    <w:rsid w:val="00E503E4"/>
    <w:rsid w:val="00E50557"/>
    <w:rsid w:val="00E50605"/>
    <w:rsid w:val="00E509DF"/>
    <w:rsid w:val="00E50A18"/>
    <w:rsid w:val="00E50C69"/>
    <w:rsid w:val="00E50EBD"/>
    <w:rsid w:val="00E50EC7"/>
    <w:rsid w:val="00E51523"/>
    <w:rsid w:val="00E51662"/>
    <w:rsid w:val="00E518B6"/>
    <w:rsid w:val="00E518E6"/>
    <w:rsid w:val="00E51D08"/>
    <w:rsid w:val="00E51F27"/>
    <w:rsid w:val="00E521C3"/>
    <w:rsid w:val="00E52739"/>
    <w:rsid w:val="00E52A40"/>
    <w:rsid w:val="00E52A72"/>
    <w:rsid w:val="00E533DB"/>
    <w:rsid w:val="00E53442"/>
    <w:rsid w:val="00E5382C"/>
    <w:rsid w:val="00E544D0"/>
    <w:rsid w:val="00E546CA"/>
    <w:rsid w:val="00E5478B"/>
    <w:rsid w:val="00E548F6"/>
    <w:rsid w:val="00E549F5"/>
    <w:rsid w:val="00E54CC7"/>
    <w:rsid w:val="00E55338"/>
    <w:rsid w:val="00E55628"/>
    <w:rsid w:val="00E55C61"/>
    <w:rsid w:val="00E55CBC"/>
    <w:rsid w:val="00E56138"/>
    <w:rsid w:val="00E563B2"/>
    <w:rsid w:val="00E563C6"/>
    <w:rsid w:val="00E56573"/>
    <w:rsid w:val="00E5688F"/>
    <w:rsid w:val="00E576C1"/>
    <w:rsid w:val="00E5776F"/>
    <w:rsid w:val="00E577E3"/>
    <w:rsid w:val="00E57DCE"/>
    <w:rsid w:val="00E57E37"/>
    <w:rsid w:val="00E57F58"/>
    <w:rsid w:val="00E603EF"/>
    <w:rsid w:val="00E60488"/>
    <w:rsid w:val="00E60771"/>
    <w:rsid w:val="00E60B73"/>
    <w:rsid w:val="00E6127D"/>
    <w:rsid w:val="00E6186E"/>
    <w:rsid w:val="00E61ACC"/>
    <w:rsid w:val="00E61B53"/>
    <w:rsid w:val="00E61B80"/>
    <w:rsid w:val="00E61CD6"/>
    <w:rsid w:val="00E61D53"/>
    <w:rsid w:val="00E61DBB"/>
    <w:rsid w:val="00E62115"/>
    <w:rsid w:val="00E62147"/>
    <w:rsid w:val="00E623B1"/>
    <w:rsid w:val="00E6278E"/>
    <w:rsid w:val="00E62C53"/>
    <w:rsid w:val="00E62CA8"/>
    <w:rsid w:val="00E62CAC"/>
    <w:rsid w:val="00E62F28"/>
    <w:rsid w:val="00E63095"/>
    <w:rsid w:val="00E63444"/>
    <w:rsid w:val="00E634F7"/>
    <w:rsid w:val="00E63860"/>
    <w:rsid w:val="00E63890"/>
    <w:rsid w:val="00E638C0"/>
    <w:rsid w:val="00E63B26"/>
    <w:rsid w:val="00E64053"/>
    <w:rsid w:val="00E6429F"/>
    <w:rsid w:val="00E642FB"/>
    <w:rsid w:val="00E6444D"/>
    <w:rsid w:val="00E64737"/>
    <w:rsid w:val="00E64A2D"/>
    <w:rsid w:val="00E64E29"/>
    <w:rsid w:val="00E64E9B"/>
    <w:rsid w:val="00E64F0E"/>
    <w:rsid w:val="00E64F99"/>
    <w:rsid w:val="00E6536C"/>
    <w:rsid w:val="00E65729"/>
    <w:rsid w:val="00E6573F"/>
    <w:rsid w:val="00E658C4"/>
    <w:rsid w:val="00E65B5B"/>
    <w:rsid w:val="00E65B77"/>
    <w:rsid w:val="00E65CD3"/>
    <w:rsid w:val="00E66070"/>
    <w:rsid w:val="00E66088"/>
    <w:rsid w:val="00E6608F"/>
    <w:rsid w:val="00E661D2"/>
    <w:rsid w:val="00E66280"/>
    <w:rsid w:val="00E665E2"/>
    <w:rsid w:val="00E66974"/>
    <w:rsid w:val="00E66AE5"/>
    <w:rsid w:val="00E66F5B"/>
    <w:rsid w:val="00E6733F"/>
    <w:rsid w:val="00E67DDA"/>
    <w:rsid w:val="00E67E11"/>
    <w:rsid w:val="00E67EFD"/>
    <w:rsid w:val="00E70170"/>
    <w:rsid w:val="00E70A9E"/>
    <w:rsid w:val="00E70B08"/>
    <w:rsid w:val="00E70FC3"/>
    <w:rsid w:val="00E71264"/>
    <w:rsid w:val="00E71A91"/>
    <w:rsid w:val="00E71B44"/>
    <w:rsid w:val="00E71D13"/>
    <w:rsid w:val="00E71DFF"/>
    <w:rsid w:val="00E72250"/>
    <w:rsid w:val="00E72313"/>
    <w:rsid w:val="00E7241C"/>
    <w:rsid w:val="00E724FB"/>
    <w:rsid w:val="00E72840"/>
    <w:rsid w:val="00E728A6"/>
    <w:rsid w:val="00E7297C"/>
    <w:rsid w:val="00E72F40"/>
    <w:rsid w:val="00E73185"/>
    <w:rsid w:val="00E73194"/>
    <w:rsid w:val="00E73198"/>
    <w:rsid w:val="00E7334F"/>
    <w:rsid w:val="00E737D2"/>
    <w:rsid w:val="00E7384F"/>
    <w:rsid w:val="00E739F3"/>
    <w:rsid w:val="00E740A9"/>
    <w:rsid w:val="00E74633"/>
    <w:rsid w:val="00E74930"/>
    <w:rsid w:val="00E749E9"/>
    <w:rsid w:val="00E74A44"/>
    <w:rsid w:val="00E74B32"/>
    <w:rsid w:val="00E74ED8"/>
    <w:rsid w:val="00E75C58"/>
    <w:rsid w:val="00E75E16"/>
    <w:rsid w:val="00E7622D"/>
    <w:rsid w:val="00E76752"/>
    <w:rsid w:val="00E7752E"/>
    <w:rsid w:val="00E77DB0"/>
    <w:rsid w:val="00E77EDA"/>
    <w:rsid w:val="00E802F8"/>
    <w:rsid w:val="00E80890"/>
    <w:rsid w:val="00E80891"/>
    <w:rsid w:val="00E808E6"/>
    <w:rsid w:val="00E809E5"/>
    <w:rsid w:val="00E809F8"/>
    <w:rsid w:val="00E80B9C"/>
    <w:rsid w:val="00E80CEC"/>
    <w:rsid w:val="00E8138B"/>
    <w:rsid w:val="00E813DA"/>
    <w:rsid w:val="00E81849"/>
    <w:rsid w:val="00E81ECD"/>
    <w:rsid w:val="00E822F4"/>
    <w:rsid w:val="00E82516"/>
    <w:rsid w:val="00E83051"/>
    <w:rsid w:val="00E830F9"/>
    <w:rsid w:val="00E83106"/>
    <w:rsid w:val="00E836A4"/>
    <w:rsid w:val="00E839F1"/>
    <w:rsid w:val="00E846F8"/>
    <w:rsid w:val="00E8470F"/>
    <w:rsid w:val="00E84893"/>
    <w:rsid w:val="00E84EED"/>
    <w:rsid w:val="00E8547B"/>
    <w:rsid w:val="00E8558B"/>
    <w:rsid w:val="00E85A8D"/>
    <w:rsid w:val="00E86189"/>
    <w:rsid w:val="00E868B2"/>
    <w:rsid w:val="00E87180"/>
    <w:rsid w:val="00E874E7"/>
    <w:rsid w:val="00E87AF7"/>
    <w:rsid w:val="00E87B64"/>
    <w:rsid w:val="00E87D25"/>
    <w:rsid w:val="00E90401"/>
    <w:rsid w:val="00E9063E"/>
    <w:rsid w:val="00E9079C"/>
    <w:rsid w:val="00E90A99"/>
    <w:rsid w:val="00E90DA9"/>
    <w:rsid w:val="00E90DAA"/>
    <w:rsid w:val="00E90E0E"/>
    <w:rsid w:val="00E9104E"/>
    <w:rsid w:val="00E91470"/>
    <w:rsid w:val="00E9159F"/>
    <w:rsid w:val="00E9188B"/>
    <w:rsid w:val="00E91C57"/>
    <w:rsid w:val="00E92438"/>
    <w:rsid w:val="00E92AB4"/>
    <w:rsid w:val="00E932EB"/>
    <w:rsid w:val="00E93A0A"/>
    <w:rsid w:val="00E93FB1"/>
    <w:rsid w:val="00E9415E"/>
    <w:rsid w:val="00E949EA"/>
    <w:rsid w:val="00E94BCC"/>
    <w:rsid w:val="00E94C08"/>
    <w:rsid w:val="00E94D4B"/>
    <w:rsid w:val="00E94DFF"/>
    <w:rsid w:val="00E95137"/>
    <w:rsid w:val="00E95361"/>
    <w:rsid w:val="00E9550D"/>
    <w:rsid w:val="00E95550"/>
    <w:rsid w:val="00E958B6"/>
    <w:rsid w:val="00E95AC8"/>
    <w:rsid w:val="00E95B54"/>
    <w:rsid w:val="00E95D2B"/>
    <w:rsid w:val="00E95EE1"/>
    <w:rsid w:val="00E95F46"/>
    <w:rsid w:val="00E96156"/>
    <w:rsid w:val="00E9688A"/>
    <w:rsid w:val="00E970A9"/>
    <w:rsid w:val="00E97164"/>
    <w:rsid w:val="00E9723F"/>
    <w:rsid w:val="00E97930"/>
    <w:rsid w:val="00E9794F"/>
    <w:rsid w:val="00E97C46"/>
    <w:rsid w:val="00E97C50"/>
    <w:rsid w:val="00E97D8D"/>
    <w:rsid w:val="00E97F13"/>
    <w:rsid w:val="00E97F4F"/>
    <w:rsid w:val="00EA02AA"/>
    <w:rsid w:val="00EA05B4"/>
    <w:rsid w:val="00EA1202"/>
    <w:rsid w:val="00EA1348"/>
    <w:rsid w:val="00EA14D3"/>
    <w:rsid w:val="00EA17C1"/>
    <w:rsid w:val="00EA2710"/>
    <w:rsid w:val="00EA28A2"/>
    <w:rsid w:val="00EA28CC"/>
    <w:rsid w:val="00EA2AA1"/>
    <w:rsid w:val="00EA31EF"/>
    <w:rsid w:val="00EA3225"/>
    <w:rsid w:val="00EA33A3"/>
    <w:rsid w:val="00EA3885"/>
    <w:rsid w:val="00EA3941"/>
    <w:rsid w:val="00EA3A9A"/>
    <w:rsid w:val="00EA3C57"/>
    <w:rsid w:val="00EA3F36"/>
    <w:rsid w:val="00EA4160"/>
    <w:rsid w:val="00EA42FE"/>
    <w:rsid w:val="00EA4882"/>
    <w:rsid w:val="00EA4EA9"/>
    <w:rsid w:val="00EA50A9"/>
    <w:rsid w:val="00EA5B36"/>
    <w:rsid w:val="00EA63B8"/>
    <w:rsid w:val="00EA6512"/>
    <w:rsid w:val="00EA68CB"/>
    <w:rsid w:val="00EA6FCF"/>
    <w:rsid w:val="00EA719A"/>
    <w:rsid w:val="00EA76E6"/>
    <w:rsid w:val="00EA78D2"/>
    <w:rsid w:val="00EA7BCA"/>
    <w:rsid w:val="00EB0655"/>
    <w:rsid w:val="00EB0CA7"/>
    <w:rsid w:val="00EB0D21"/>
    <w:rsid w:val="00EB1062"/>
    <w:rsid w:val="00EB10B7"/>
    <w:rsid w:val="00EB10BE"/>
    <w:rsid w:val="00EB1C8B"/>
    <w:rsid w:val="00EB2095"/>
    <w:rsid w:val="00EB218C"/>
    <w:rsid w:val="00EB2C9A"/>
    <w:rsid w:val="00EB2EB3"/>
    <w:rsid w:val="00EB35D6"/>
    <w:rsid w:val="00EB381D"/>
    <w:rsid w:val="00EB3D09"/>
    <w:rsid w:val="00EB464D"/>
    <w:rsid w:val="00EB4EE7"/>
    <w:rsid w:val="00EB4F54"/>
    <w:rsid w:val="00EB522E"/>
    <w:rsid w:val="00EB539A"/>
    <w:rsid w:val="00EB59B9"/>
    <w:rsid w:val="00EB5B57"/>
    <w:rsid w:val="00EB5D8A"/>
    <w:rsid w:val="00EB61AD"/>
    <w:rsid w:val="00EB6598"/>
    <w:rsid w:val="00EB65C8"/>
    <w:rsid w:val="00EB77D4"/>
    <w:rsid w:val="00EB7AC0"/>
    <w:rsid w:val="00EB7B7B"/>
    <w:rsid w:val="00EC0651"/>
    <w:rsid w:val="00EC0779"/>
    <w:rsid w:val="00EC07F3"/>
    <w:rsid w:val="00EC095F"/>
    <w:rsid w:val="00EC0FC8"/>
    <w:rsid w:val="00EC1022"/>
    <w:rsid w:val="00EC118F"/>
    <w:rsid w:val="00EC129C"/>
    <w:rsid w:val="00EC1309"/>
    <w:rsid w:val="00EC135E"/>
    <w:rsid w:val="00EC1856"/>
    <w:rsid w:val="00EC19B2"/>
    <w:rsid w:val="00EC2381"/>
    <w:rsid w:val="00EC2811"/>
    <w:rsid w:val="00EC2F44"/>
    <w:rsid w:val="00EC3DE3"/>
    <w:rsid w:val="00EC3E8A"/>
    <w:rsid w:val="00EC3F2C"/>
    <w:rsid w:val="00EC4351"/>
    <w:rsid w:val="00EC454F"/>
    <w:rsid w:val="00EC558D"/>
    <w:rsid w:val="00EC593C"/>
    <w:rsid w:val="00EC62F7"/>
    <w:rsid w:val="00EC63CF"/>
    <w:rsid w:val="00EC64EF"/>
    <w:rsid w:val="00EC65A6"/>
    <w:rsid w:val="00EC65E6"/>
    <w:rsid w:val="00EC671F"/>
    <w:rsid w:val="00EC681E"/>
    <w:rsid w:val="00EC6938"/>
    <w:rsid w:val="00EC69B3"/>
    <w:rsid w:val="00EC6B1C"/>
    <w:rsid w:val="00EC6E6D"/>
    <w:rsid w:val="00ED0254"/>
    <w:rsid w:val="00ED0688"/>
    <w:rsid w:val="00ED0A53"/>
    <w:rsid w:val="00ED0C09"/>
    <w:rsid w:val="00ED0FCD"/>
    <w:rsid w:val="00ED11E8"/>
    <w:rsid w:val="00ED147C"/>
    <w:rsid w:val="00ED1546"/>
    <w:rsid w:val="00ED176D"/>
    <w:rsid w:val="00ED17C6"/>
    <w:rsid w:val="00ED180F"/>
    <w:rsid w:val="00ED1EC8"/>
    <w:rsid w:val="00ED2012"/>
    <w:rsid w:val="00ED279A"/>
    <w:rsid w:val="00ED29A9"/>
    <w:rsid w:val="00ED2B73"/>
    <w:rsid w:val="00ED325A"/>
    <w:rsid w:val="00ED3856"/>
    <w:rsid w:val="00ED397C"/>
    <w:rsid w:val="00ED3CE9"/>
    <w:rsid w:val="00ED4006"/>
    <w:rsid w:val="00ED4B52"/>
    <w:rsid w:val="00ED4BFF"/>
    <w:rsid w:val="00ED4C3E"/>
    <w:rsid w:val="00ED4D74"/>
    <w:rsid w:val="00ED4E7A"/>
    <w:rsid w:val="00ED4F0F"/>
    <w:rsid w:val="00ED4F26"/>
    <w:rsid w:val="00ED524E"/>
    <w:rsid w:val="00ED5B28"/>
    <w:rsid w:val="00ED6693"/>
    <w:rsid w:val="00ED7145"/>
    <w:rsid w:val="00ED7390"/>
    <w:rsid w:val="00ED7A9C"/>
    <w:rsid w:val="00ED7DE6"/>
    <w:rsid w:val="00EE03F3"/>
    <w:rsid w:val="00EE06E0"/>
    <w:rsid w:val="00EE0932"/>
    <w:rsid w:val="00EE1016"/>
    <w:rsid w:val="00EE1642"/>
    <w:rsid w:val="00EE1658"/>
    <w:rsid w:val="00EE213F"/>
    <w:rsid w:val="00EE22AE"/>
    <w:rsid w:val="00EE232F"/>
    <w:rsid w:val="00EE2354"/>
    <w:rsid w:val="00EE2363"/>
    <w:rsid w:val="00EE2466"/>
    <w:rsid w:val="00EE313F"/>
    <w:rsid w:val="00EE3406"/>
    <w:rsid w:val="00EE39FF"/>
    <w:rsid w:val="00EE3C29"/>
    <w:rsid w:val="00EE4026"/>
    <w:rsid w:val="00EE4448"/>
    <w:rsid w:val="00EE46C4"/>
    <w:rsid w:val="00EE4787"/>
    <w:rsid w:val="00EE4A0A"/>
    <w:rsid w:val="00EE4C8F"/>
    <w:rsid w:val="00EE5318"/>
    <w:rsid w:val="00EE562C"/>
    <w:rsid w:val="00EE5771"/>
    <w:rsid w:val="00EE59B4"/>
    <w:rsid w:val="00EE5F01"/>
    <w:rsid w:val="00EE5F85"/>
    <w:rsid w:val="00EE657B"/>
    <w:rsid w:val="00EE66E8"/>
    <w:rsid w:val="00EE673B"/>
    <w:rsid w:val="00EE7217"/>
    <w:rsid w:val="00EE7AE7"/>
    <w:rsid w:val="00EF02EE"/>
    <w:rsid w:val="00EF070D"/>
    <w:rsid w:val="00EF07A1"/>
    <w:rsid w:val="00EF07C8"/>
    <w:rsid w:val="00EF09D9"/>
    <w:rsid w:val="00EF0AEC"/>
    <w:rsid w:val="00EF0B05"/>
    <w:rsid w:val="00EF0C38"/>
    <w:rsid w:val="00EF0D22"/>
    <w:rsid w:val="00EF0E5F"/>
    <w:rsid w:val="00EF1089"/>
    <w:rsid w:val="00EF12C7"/>
    <w:rsid w:val="00EF12EF"/>
    <w:rsid w:val="00EF14D9"/>
    <w:rsid w:val="00EF16BB"/>
    <w:rsid w:val="00EF18C9"/>
    <w:rsid w:val="00EF1B1E"/>
    <w:rsid w:val="00EF1CA6"/>
    <w:rsid w:val="00EF2104"/>
    <w:rsid w:val="00EF2736"/>
    <w:rsid w:val="00EF2868"/>
    <w:rsid w:val="00EF3382"/>
    <w:rsid w:val="00EF3430"/>
    <w:rsid w:val="00EF359F"/>
    <w:rsid w:val="00EF3909"/>
    <w:rsid w:val="00EF3A35"/>
    <w:rsid w:val="00EF3B5C"/>
    <w:rsid w:val="00EF4517"/>
    <w:rsid w:val="00EF4E2E"/>
    <w:rsid w:val="00EF52C1"/>
    <w:rsid w:val="00EF5402"/>
    <w:rsid w:val="00EF56D6"/>
    <w:rsid w:val="00EF5704"/>
    <w:rsid w:val="00EF5B08"/>
    <w:rsid w:val="00EF5F37"/>
    <w:rsid w:val="00EF607E"/>
    <w:rsid w:val="00EF61B3"/>
    <w:rsid w:val="00EF636E"/>
    <w:rsid w:val="00EF6806"/>
    <w:rsid w:val="00EF7305"/>
    <w:rsid w:val="00EF7439"/>
    <w:rsid w:val="00EF76A1"/>
    <w:rsid w:val="00EF7C82"/>
    <w:rsid w:val="00EF7CC5"/>
    <w:rsid w:val="00F0009E"/>
    <w:rsid w:val="00F00194"/>
    <w:rsid w:val="00F0019C"/>
    <w:rsid w:val="00F0068F"/>
    <w:rsid w:val="00F007A8"/>
    <w:rsid w:val="00F007FE"/>
    <w:rsid w:val="00F00885"/>
    <w:rsid w:val="00F009C0"/>
    <w:rsid w:val="00F013B5"/>
    <w:rsid w:val="00F018AA"/>
    <w:rsid w:val="00F01E6A"/>
    <w:rsid w:val="00F02181"/>
    <w:rsid w:val="00F03935"/>
    <w:rsid w:val="00F046CB"/>
    <w:rsid w:val="00F04CE6"/>
    <w:rsid w:val="00F0515B"/>
    <w:rsid w:val="00F0526B"/>
    <w:rsid w:val="00F05506"/>
    <w:rsid w:val="00F05872"/>
    <w:rsid w:val="00F05FEE"/>
    <w:rsid w:val="00F061E1"/>
    <w:rsid w:val="00F06731"/>
    <w:rsid w:val="00F06ED3"/>
    <w:rsid w:val="00F07092"/>
    <w:rsid w:val="00F075C5"/>
    <w:rsid w:val="00F07843"/>
    <w:rsid w:val="00F07B23"/>
    <w:rsid w:val="00F07BCA"/>
    <w:rsid w:val="00F07C5D"/>
    <w:rsid w:val="00F10140"/>
    <w:rsid w:val="00F10FF2"/>
    <w:rsid w:val="00F11224"/>
    <w:rsid w:val="00F118CC"/>
    <w:rsid w:val="00F11C92"/>
    <w:rsid w:val="00F121CA"/>
    <w:rsid w:val="00F121DC"/>
    <w:rsid w:val="00F12531"/>
    <w:rsid w:val="00F1254E"/>
    <w:rsid w:val="00F12623"/>
    <w:rsid w:val="00F128CE"/>
    <w:rsid w:val="00F12967"/>
    <w:rsid w:val="00F12B7C"/>
    <w:rsid w:val="00F12FF4"/>
    <w:rsid w:val="00F130B1"/>
    <w:rsid w:val="00F13284"/>
    <w:rsid w:val="00F134B1"/>
    <w:rsid w:val="00F13CB9"/>
    <w:rsid w:val="00F14674"/>
    <w:rsid w:val="00F14C4E"/>
    <w:rsid w:val="00F151A1"/>
    <w:rsid w:val="00F16404"/>
    <w:rsid w:val="00F16A14"/>
    <w:rsid w:val="00F1737C"/>
    <w:rsid w:val="00F17524"/>
    <w:rsid w:val="00F17ACF"/>
    <w:rsid w:val="00F17B27"/>
    <w:rsid w:val="00F20004"/>
    <w:rsid w:val="00F20005"/>
    <w:rsid w:val="00F208E4"/>
    <w:rsid w:val="00F209BB"/>
    <w:rsid w:val="00F20C5B"/>
    <w:rsid w:val="00F20D6B"/>
    <w:rsid w:val="00F20E37"/>
    <w:rsid w:val="00F21013"/>
    <w:rsid w:val="00F211DE"/>
    <w:rsid w:val="00F21677"/>
    <w:rsid w:val="00F21825"/>
    <w:rsid w:val="00F2186A"/>
    <w:rsid w:val="00F21B52"/>
    <w:rsid w:val="00F21C60"/>
    <w:rsid w:val="00F21D17"/>
    <w:rsid w:val="00F21D1C"/>
    <w:rsid w:val="00F21EBE"/>
    <w:rsid w:val="00F22454"/>
    <w:rsid w:val="00F225A2"/>
    <w:rsid w:val="00F22994"/>
    <w:rsid w:val="00F233D0"/>
    <w:rsid w:val="00F23B4F"/>
    <w:rsid w:val="00F23E8C"/>
    <w:rsid w:val="00F2413F"/>
    <w:rsid w:val="00F2437C"/>
    <w:rsid w:val="00F24437"/>
    <w:rsid w:val="00F24956"/>
    <w:rsid w:val="00F251ED"/>
    <w:rsid w:val="00F2531B"/>
    <w:rsid w:val="00F25610"/>
    <w:rsid w:val="00F25646"/>
    <w:rsid w:val="00F25D15"/>
    <w:rsid w:val="00F263B2"/>
    <w:rsid w:val="00F263E3"/>
    <w:rsid w:val="00F265C3"/>
    <w:rsid w:val="00F2666F"/>
    <w:rsid w:val="00F26672"/>
    <w:rsid w:val="00F26BFA"/>
    <w:rsid w:val="00F26DF3"/>
    <w:rsid w:val="00F26E9F"/>
    <w:rsid w:val="00F26EAB"/>
    <w:rsid w:val="00F27038"/>
    <w:rsid w:val="00F27931"/>
    <w:rsid w:val="00F27BF6"/>
    <w:rsid w:val="00F27E30"/>
    <w:rsid w:val="00F27F9F"/>
    <w:rsid w:val="00F30609"/>
    <w:rsid w:val="00F3075C"/>
    <w:rsid w:val="00F307DD"/>
    <w:rsid w:val="00F30837"/>
    <w:rsid w:val="00F30C1F"/>
    <w:rsid w:val="00F315F2"/>
    <w:rsid w:val="00F316F3"/>
    <w:rsid w:val="00F3236D"/>
    <w:rsid w:val="00F32C9E"/>
    <w:rsid w:val="00F32D22"/>
    <w:rsid w:val="00F335B8"/>
    <w:rsid w:val="00F339CA"/>
    <w:rsid w:val="00F3423E"/>
    <w:rsid w:val="00F342D7"/>
    <w:rsid w:val="00F343D5"/>
    <w:rsid w:val="00F344AA"/>
    <w:rsid w:val="00F35125"/>
    <w:rsid w:val="00F353E2"/>
    <w:rsid w:val="00F3618D"/>
    <w:rsid w:val="00F3634A"/>
    <w:rsid w:val="00F36E41"/>
    <w:rsid w:val="00F37283"/>
    <w:rsid w:val="00F37C3E"/>
    <w:rsid w:val="00F37D94"/>
    <w:rsid w:val="00F37DF5"/>
    <w:rsid w:val="00F37E1F"/>
    <w:rsid w:val="00F37EE6"/>
    <w:rsid w:val="00F37EE7"/>
    <w:rsid w:val="00F40AF3"/>
    <w:rsid w:val="00F411DF"/>
    <w:rsid w:val="00F41460"/>
    <w:rsid w:val="00F419ED"/>
    <w:rsid w:val="00F41BD6"/>
    <w:rsid w:val="00F41DD6"/>
    <w:rsid w:val="00F42021"/>
    <w:rsid w:val="00F424C8"/>
    <w:rsid w:val="00F42BD9"/>
    <w:rsid w:val="00F42E8C"/>
    <w:rsid w:val="00F431F4"/>
    <w:rsid w:val="00F431FE"/>
    <w:rsid w:val="00F432E8"/>
    <w:rsid w:val="00F43B92"/>
    <w:rsid w:val="00F43C36"/>
    <w:rsid w:val="00F43CCD"/>
    <w:rsid w:val="00F443EE"/>
    <w:rsid w:val="00F44456"/>
    <w:rsid w:val="00F44945"/>
    <w:rsid w:val="00F44F42"/>
    <w:rsid w:val="00F45120"/>
    <w:rsid w:val="00F453D6"/>
    <w:rsid w:val="00F454C4"/>
    <w:rsid w:val="00F456EB"/>
    <w:rsid w:val="00F45952"/>
    <w:rsid w:val="00F4598F"/>
    <w:rsid w:val="00F45BCF"/>
    <w:rsid w:val="00F45E1E"/>
    <w:rsid w:val="00F46AD4"/>
    <w:rsid w:val="00F47010"/>
    <w:rsid w:val="00F47788"/>
    <w:rsid w:val="00F477DB"/>
    <w:rsid w:val="00F479EA"/>
    <w:rsid w:val="00F47B09"/>
    <w:rsid w:val="00F47F71"/>
    <w:rsid w:val="00F50021"/>
    <w:rsid w:val="00F505F0"/>
    <w:rsid w:val="00F50629"/>
    <w:rsid w:val="00F50922"/>
    <w:rsid w:val="00F50980"/>
    <w:rsid w:val="00F50CD2"/>
    <w:rsid w:val="00F513BF"/>
    <w:rsid w:val="00F528C5"/>
    <w:rsid w:val="00F52C70"/>
    <w:rsid w:val="00F52CC2"/>
    <w:rsid w:val="00F53629"/>
    <w:rsid w:val="00F537A8"/>
    <w:rsid w:val="00F53980"/>
    <w:rsid w:val="00F53C27"/>
    <w:rsid w:val="00F53D44"/>
    <w:rsid w:val="00F54055"/>
    <w:rsid w:val="00F543C0"/>
    <w:rsid w:val="00F545AD"/>
    <w:rsid w:val="00F54CCE"/>
    <w:rsid w:val="00F54DA9"/>
    <w:rsid w:val="00F54FC8"/>
    <w:rsid w:val="00F5514D"/>
    <w:rsid w:val="00F55599"/>
    <w:rsid w:val="00F5567A"/>
    <w:rsid w:val="00F55738"/>
    <w:rsid w:val="00F55D0C"/>
    <w:rsid w:val="00F55D63"/>
    <w:rsid w:val="00F55DFA"/>
    <w:rsid w:val="00F55E9D"/>
    <w:rsid w:val="00F56077"/>
    <w:rsid w:val="00F563E2"/>
    <w:rsid w:val="00F56A01"/>
    <w:rsid w:val="00F56C86"/>
    <w:rsid w:val="00F57059"/>
    <w:rsid w:val="00F576AE"/>
    <w:rsid w:val="00F5781F"/>
    <w:rsid w:val="00F57D31"/>
    <w:rsid w:val="00F57D6F"/>
    <w:rsid w:val="00F57EA7"/>
    <w:rsid w:val="00F60BCA"/>
    <w:rsid w:val="00F60CEB"/>
    <w:rsid w:val="00F60F80"/>
    <w:rsid w:val="00F6112E"/>
    <w:rsid w:val="00F61153"/>
    <w:rsid w:val="00F614C8"/>
    <w:rsid w:val="00F617E4"/>
    <w:rsid w:val="00F61B9C"/>
    <w:rsid w:val="00F61C05"/>
    <w:rsid w:val="00F61CD5"/>
    <w:rsid w:val="00F61D2E"/>
    <w:rsid w:val="00F622E1"/>
    <w:rsid w:val="00F62C28"/>
    <w:rsid w:val="00F62C67"/>
    <w:rsid w:val="00F62C76"/>
    <w:rsid w:val="00F62D57"/>
    <w:rsid w:val="00F62DD1"/>
    <w:rsid w:val="00F6387E"/>
    <w:rsid w:val="00F63FC0"/>
    <w:rsid w:val="00F63FF8"/>
    <w:rsid w:val="00F64693"/>
    <w:rsid w:val="00F64D05"/>
    <w:rsid w:val="00F64DF3"/>
    <w:rsid w:val="00F652BD"/>
    <w:rsid w:val="00F65D56"/>
    <w:rsid w:val="00F6691B"/>
    <w:rsid w:val="00F66931"/>
    <w:rsid w:val="00F67092"/>
    <w:rsid w:val="00F6749E"/>
    <w:rsid w:val="00F6793A"/>
    <w:rsid w:val="00F67B96"/>
    <w:rsid w:val="00F67FA0"/>
    <w:rsid w:val="00F67FEC"/>
    <w:rsid w:val="00F7005C"/>
    <w:rsid w:val="00F7009B"/>
    <w:rsid w:val="00F70B11"/>
    <w:rsid w:val="00F70E7C"/>
    <w:rsid w:val="00F70FFD"/>
    <w:rsid w:val="00F7123D"/>
    <w:rsid w:val="00F71614"/>
    <w:rsid w:val="00F71C25"/>
    <w:rsid w:val="00F71D9D"/>
    <w:rsid w:val="00F71F17"/>
    <w:rsid w:val="00F72493"/>
    <w:rsid w:val="00F72D6E"/>
    <w:rsid w:val="00F72F71"/>
    <w:rsid w:val="00F73067"/>
    <w:rsid w:val="00F7433B"/>
    <w:rsid w:val="00F74476"/>
    <w:rsid w:val="00F74BA0"/>
    <w:rsid w:val="00F74E99"/>
    <w:rsid w:val="00F752C7"/>
    <w:rsid w:val="00F75400"/>
    <w:rsid w:val="00F756E1"/>
    <w:rsid w:val="00F75764"/>
    <w:rsid w:val="00F75A6E"/>
    <w:rsid w:val="00F75CFD"/>
    <w:rsid w:val="00F75DCD"/>
    <w:rsid w:val="00F75EA7"/>
    <w:rsid w:val="00F75F27"/>
    <w:rsid w:val="00F75FA2"/>
    <w:rsid w:val="00F7606C"/>
    <w:rsid w:val="00F7651B"/>
    <w:rsid w:val="00F766C2"/>
    <w:rsid w:val="00F76789"/>
    <w:rsid w:val="00F76A47"/>
    <w:rsid w:val="00F76B86"/>
    <w:rsid w:val="00F770DB"/>
    <w:rsid w:val="00F77112"/>
    <w:rsid w:val="00F774AB"/>
    <w:rsid w:val="00F776F4"/>
    <w:rsid w:val="00F77A04"/>
    <w:rsid w:val="00F77C36"/>
    <w:rsid w:val="00F77C59"/>
    <w:rsid w:val="00F77FF6"/>
    <w:rsid w:val="00F80256"/>
    <w:rsid w:val="00F8051F"/>
    <w:rsid w:val="00F81109"/>
    <w:rsid w:val="00F81372"/>
    <w:rsid w:val="00F816D7"/>
    <w:rsid w:val="00F81EE4"/>
    <w:rsid w:val="00F82564"/>
    <w:rsid w:val="00F82946"/>
    <w:rsid w:val="00F8318D"/>
    <w:rsid w:val="00F832CC"/>
    <w:rsid w:val="00F8362B"/>
    <w:rsid w:val="00F83637"/>
    <w:rsid w:val="00F83CFC"/>
    <w:rsid w:val="00F83E1A"/>
    <w:rsid w:val="00F83EE9"/>
    <w:rsid w:val="00F83FE5"/>
    <w:rsid w:val="00F8409F"/>
    <w:rsid w:val="00F84662"/>
    <w:rsid w:val="00F846C3"/>
    <w:rsid w:val="00F84A1A"/>
    <w:rsid w:val="00F84CCD"/>
    <w:rsid w:val="00F84DF5"/>
    <w:rsid w:val="00F85DB4"/>
    <w:rsid w:val="00F85E08"/>
    <w:rsid w:val="00F86160"/>
    <w:rsid w:val="00F86208"/>
    <w:rsid w:val="00F862F5"/>
    <w:rsid w:val="00F869AF"/>
    <w:rsid w:val="00F86CC9"/>
    <w:rsid w:val="00F86D0C"/>
    <w:rsid w:val="00F86F31"/>
    <w:rsid w:val="00F871A2"/>
    <w:rsid w:val="00F8721F"/>
    <w:rsid w:val="00F87C8D"/>
    <w:rsid w:val="00F90476"/>
    <w:rsid w:val="00F90675"/>
    <w:rsid w:val="00F907ED"/>
    <w:rsid w:val="00F90858"/>
    <w:rsid w:val="00F90CD5"/>
    <w:rsid w:val="00F916C5"/>
    <w:rsid w:val="00F9211C"/>
    <w:rsid w:val="00F92659"/>
    <w:rsid w:val="00F92B9D"/>
    <w:rsid w:val="00F932EA"/>
    <w:rsid w:val="00F93338"/>
    <w:rsid w:val="00F934CE"/>
    <w:rsid w:val="00F936E7"/>
    <w:rsid w:val="00F93A51"/>
    <w:rsid w:val="00F93E4E"/>
    <w:rsid w:val="00F9428C"/>
    <w:rsid w:val="00F942E9"/>
    <w:rsid w:val="00F94326"/>
    <w:rsid w:val="00F944C9"/>
    <w:rsid w:val="00F94770"/>
    <w:rsid w:val="00F9499D"/>
    <w:rsid w:val="00F95077"/>
    <w:rsid w:val="00F952C6"/>
    <w:rsid w:val="00F95656"/>
    <w:rsid w:val="00F9597A"/>
    <w:rsid w:val="00F960E1"/>
    <w:rsid w:val="00F9650E"/>
    <w:rsid w:val="00F969FC"/>
    <w:rsid w:val="00F96D40"/>
    <w:rsid w:val="00F96E24"/>
    <w:rsid w:val="00F96E30"/>
    <w:rsid w:val="00F96EFA"/>
    <w:rsid w:val="00F97001"/>
    <w:rsid w:val="00F970FF"/>
    <w:rsid w:val="00F9722E"/>
    <w:rsid w:val="00F972CF"/>
    <w:rsid w:val="00F97932"/>
    <w:rsid w:val="00F97C01"/>
    <w:rsid w:val="00FA0467"/>
    <w:rsid w:val="00FA0511"/>
    <w:rsid w:val="00FA075E"/>
    <w:rsid w:val="00FA0827"/>
    <w:rsid w:val="00FA0B17"/>
    <w:rsid w:val="00FA1311"/>
    <w:rsid w:val="00FA1B29"/>
    <w:rsid w:val="00FA1B4B"/>
    <w:rsid w:val="00FA24BE"/>
    <w:rsid w:val="00FA28EC"/>
    <w:rsid w:val="00FA2C68"/>
    <w:rsid w:val="00FA345F"/>
    <w:rsid w:val="00FA36DF"/>
    <w:rsid w:val="00FA3E30"/>
    <w:rsid w:val="00FA3E6E"/>
    <w:rsid w:val="00FA4AEF"/>
    <w:rsid w:val="00FA53BB"/>
    <w:rsid w:val="00FA5507"/>
    <w:rsid w:val="00FA595A"/>
    <w:rsid w:val="00FA5AF9"/>
    <w:rsid w:val="00FA5E62"/>
    <w:rsid w:val="00FA5FF7"/>
    <w:rsid w:val="00FA61E9"/>
    <w:rsid w:val="00FA673E"/>
    <w:rsid w:val="00FA731F"/>
    <w:rsid w:val="00FA7658"/>
    <w:rsid w:val="00FA78BF"/>
    <w:rsid w:val="00FB021D"/>
    <w:rsid w:val="00FB03EB"/>
    <w:rsid w:val="00FB05D0"/>
    <w:rsid w:val="00FB0606"/>
    <w:rsid w:val="00FB076B"/>
    <w:rsid w:val="00FB0BD1"/>
    <w:rsid w:val="00FB0D21"/>
    <w:rsid w:val="00FB0DAE"/>
    <w:rsid w:val="00FB0E7F"/>
    <w:rsid w:val="00FB15BF"/>
    <w:rsid w:val="00FB15C2"/>
    <w:rsid w:val="00FB16DE"/>
    <w:rsid w:val="00FB1738"/>
    <w:rsid w:val="00FB1743"/>
    <w:rsid w:val="00FB17BE"/>
    <w:rsid w:val="00FB189A"/>
    <w:rsid w:val="00FB1B05"/>
    <w:rsid w:val="00FB1E8B"/>
    <w:rsid w:val="00FB2091"/>
    <w:rsid w:val="00FB241C"/>
    <w:rsid w:val="00FB2AEA"/>
    <w:rsid w:val="00FB2DC8"/>
    <w:rsid w:val="00FB2E3D"/>
    <w:rsid w:val="00FB2E5C"/>
    <w:rsid w:val="00FB32BC"/>
    <w:rsid w:val="00FB32F4"/>
    <w:rsid w:val="00FB3960"/>
    <w:rsid w:val="00FB4202"/>
    <w:rsid w:val="00FB484B"/>
    <w:rsid w:val="00FB4D04"/>
    <w:rsid w:val="00FB4E32"/>
    <w:rsid w:val="00FB51FA"/>
    <w:rsid w:val="00FB5775"/>
    <w:rsid w:val="00FB5A6D"/>
    <w:rsid w:val="00FB619D"/>
    <w:rsid w:val="00FB6542"/>
    <w:rsid w:val="00FB6816"/>
    <w:rsid w:val="00FB724E"/>
    <w:rsid w:val="00FB72EC"/>
    <w:rsid w:val="00FB776E"/>
    <w:rsid w:val="00FB77C1"/>
    <w:rsid w:val="00FB7851"/>
    <w:rsid w:val="00FB7AFE"/>
    <w:rsid w:val="00FB7C99"/>
    <w:rsid w:val="00FC011A"/>
    <w:rsid w:val="00FC0403"/>
    <w:rsid w:val="00FC0622"/>
    <w:rsid w:val="00FC08EA"/>
    <w:rsid w:val="00FC0951"/>
    <w:rsid w:val="00FC09A3"/>
    <w:rsid w:val="00FC09B7"/>
    <w:rsid w:val="00FC11C0"/>
    <w:rsid w:val="00FC1452"/>
    <w:rsid w:val="00FC151A"/>
    <w:rsid w:val="00FC1583"/>
    <w:rsid w:val="00FC15C4"/>
    <w:rsid w:val="00FC1BC4"/>
    <w:rsid w:val="00FC22F2"/>
    <w:rsid w:val="00FC2327"/>
    <w:rsid w:val="00FC27AF"/>
    <w:rsid w:val="00FC2920"/>
    <w:rsid w:val="00FC299C"/>
    <w:rsid w:val="00FC2F90"/>
    <w:rsid w:val="00FC3260"/>
    <w:rsid w:val="00FC3849"/>
    <w:rsid w:val="00FC3956"/>
    <w:rsid w:val="00FC3D52"/>
    <w:rsid w:val="00FC4334"/>
    <w:rsid w:val="00FC43A9"/>
    <w:rsid w:val="00FC47E7"/>
    <w:rsid w:val="00FC4E61"/>
    <w:rsid w:val="00FC4E69"/>
    <w:rsid w:val="00FC4E91"/>
    <w:rsid w:val="00FC53F1"/>
    <w:rsid w:val="00FC56B7"/>
    <w:rsid w:val="00FC582F"/>
    <w:rsid w:val="00FC5B6A"/>
    <w:rsid w:val="00FC5F8D"/>
    <w:rsid w:val="00FC6287"/>
    <w:rsid w:val="00FC628B"/>
    <w:rsid w:val="00FC640F"/>
    <w:rsid w:val="00FC6A74"/>
    <w:rsid w:val="00FC701D"/>
    <w:rsid w:val="00FC74B7"/>
    <w:rsid w:val="00FC778D"/>
    <w:rsid w:val="00FC785D"/>
    <w:rsid w:val="00FC7B0D"/>
    <w:rsid w:val="00FD05A6"/>
    <w:rsid w:val="00FD10C3"/>
    <w:rsid w:val="00FD1725"/>
    <w:rsid w:val="00FD1CEC"/>
    <w:rsid w:val="00FD21D1"/>
    <w:rsid w:val="00FD2794"/>
    <w:rsid w:val="00FD2845"/>
    <w:rsid w:val="00FD2A4A"/>
    <w:rsid w:val="00FD2A56"/>
    <w:rsid w:val="00FD2F41"/>
    <w:rsid w:val="00FD340C"/>
    <w:rsid w:val="00FD376B"/>
    <w:rsid w:val="00FD38A8"/>
    <w:rsid w:val="00FD38D8"/>
    <w:rsid w:val="00FD3B6C"/>
    <w:rsid w:val="00FD3FA3"/>
    <w:rsid w:val="00FD40B9"/>
    <w:rsid w:val="00FD4190"/>
    <w:rsid w:val="00FD4738"/>
    <w:rsid w:val="00FD4747"/>
    <w:rsid w:val="00FD4ECD"/>
    <w:rsid w:val="00FD5107"/>
    <w:rsid w:val="00FD51E4"/>
    <w:rsid w:val="00FD5570"/>
    <w:rsid w:val="00FD58B9"/>
    <w:rsid w:val="00FD5B66"/>
    <w:rsid w:val="00FD5D6E"/>
    <w:rsid w:val="00FD62EB"/>
    <w:rsid w:val="00FD63DF"/>
    <w:rsid w:val="00FD6850"/>
    <w:rsid w:val="00FD7610"/>
    <w:rsid w:val="00FD7789"/>
    <w:rsid w:val="00FD7798"/>
    <w:rsid w:val="00FD7996"/>
    <w:rsid w:val="00FD79CE"/>
    <w:rsid w:val="00FD7B71"/>
    <w:rsid w:val="00FD7C54"/>
    <w:rsid w:val="00FD7DD5"/>
    <w:rsid w:val="00FE07DC"/>
    <w:rsid w:val="00FE0854"/>
    <w:rsid w:val="00FE0A45"/>
    <w:rsid w:val="00FE0D21"/>
    <w:rsid w:val="00FE1101"/>
    <w:rsid w:val="00FE114D"/>
    <w:rsid w:val="00FE14A7"/>
    <w:rsid w:val="00FE1E5A"/>
    <w:rsid w:val="00FE20D2"/>
    <w:rsid w:val="00FE211B"/>
    <w:rsid w:val="00FE277C"/>
    <w:rsid w:val="00FE27A7"/>
    <w:rsid w:val="00FE28C3"/>
    <w:rsid w:val="00FE2AE8"/>
    <w:rsid w:val="00FE30AB"/>
    <w:rsid w:val="00FE30FC"/>
    <w:rsid w:val="00FE32BE"/>
    <w:rsid w:val="00FE3312"/>
    <w:rsid w:val="00FE340C"/>
    <w:rsid w:val="00FE378D"/>
    <w:rsid w:val="00FE395D"/>
    <w:rsid w:val="00FE3B5F"/>
    <w:rsid w:val="00FE3C26"/>
    <w:rsid w:val="00FE3F65"/>
    <w:rsid w:val="00FE45BC"/>
    <w:rsid w:val="00FE47AD"/>
    <w:rsid w:val="00FE4D04"/>
    <w:rsid w:val="00FE4E8D"/>
    <w:rsid w:val="00FE4EAB"/>
    <w:rsid w:val="00FE4F49"/>
    <w:rsid w:val="00FE50AB"/>
    <w:rsid w:val="00FE50E4"/>
    <w:rsid w:val="00FE55A1"/>
    <w:rsid w:val="00FE5ADA"/>
    <w:rsid w:val="00FE5AE7"/>
    <w:rsid w:val="00FE5B5A"/>
    <w:rsid w:val="00FE5C25"/>
    <w:rsid w:val="00FE5E7E"/>
    <w:rsid w:val="00FE6062"/>
    <w:rsid w:val="00FE6179"/>
    <w:rsid w:val="00FE627A"/>
    <w:rsid w:val="00FE6304"/>
    <w:rsid w:val="00FE6644"/>
    <w:rsid w:val="00FE6797"/>
    <w:rsid w:val="00FE6961"/>
    <w:rsid w:val="00FE6BE5"/>
    <w:rsid w:val="00FE6CAB"/>
    <w:rsid w:val="00FE6D1A"/>
    <w:rsid w:val="00FE701C"/>
    <w:rsid w:val="00FE7366"/>
    <w:rsid w:val="00FE7790"/>
    <w:rsid w:val="00FE7E42"/>
    <w:rsid w:val="00FF0826"/>
    <w:rsid w:val="00FF0C47"/>
    <w:rsid w:val="00FF1075"/>
    <w:rsid w:val="00FF13CB"/>
    <w:rsid w:val="00FF1AEC"/>
    <w:rsid w:val="00FF2737"/>
    <w:rsid w:val="00FF287B"/>
    <w:rsid w:val="00FF28A8"/>
    <w:rsid w:val="00FF28EB"/>
    <w:rsid w:val="00FF30DC"/>
    <w:rsid w:val="00FF3BF4"/>
    <w:rsid w:val="00FF3FEB"/>
    <w:rsid w:val="00FF4031"/>
    <w:rsid w:val="00FF40C3"/>
    <w:rsid w:val="00FF43A0"/>
    <w:rsid w:val="00FF456E"/>
    <w:rsid w:val="00FF45BE"/>
    <w:rsid w:val="00FF4B11"/>
    <w:rsid w:val="00FF4C45"/>
    <w:rsid w:val="00FF5354"/>
    <w:rsid w:val="00FF541B"/>
    <w:rsid w:val="00FF5665"/>
    <w:rsid w:val="00FF567B"/>
    <w:rsid w:val="00FF56C6"/>
    <w:rsid w:val="00FF56D7"/>
    <w:rsid w:val="00FF60E0"/>
    <w:rsid w:val="00FF62C5"/>
    <w:rsid w:val="00FF63FD"/>
    <w:rsid w:val="00FF66AA"/>
    <w:rsid w:val="00FF7321"/>
    <w:rsid w:val="00FF797F"/>
    <w:rsid w:val="00FF7E47"/>
    <w:rsid w:val="01B427F2"/>
    <w:rsid w:val="01BF8D3E"/>
    <w:rsid w:val="01C5C196"/>
    <w:rsid w:val="03254309"/>
    <w:rsid w:val="03A4C600"/>
    <w:rsid w:val="04F49AF3"/>
    <w:rsid w:val="04F70120"/>
    <w:rsid w:val="08B5CBE8"/>
    <w:rsid w:val="09008C5A"/>
    <w:rsid w:val="090E99A7"/>
    <w:rsid w:val="0BC94572"/>
    <w:rsid w:val="0DACCE78"/>
    <w:rsid w:val="0F78E38A"/>
    <w:rsid w:val="11BE94D9"/>
    <w:rsid w:val="12802981"/>
    <w:rsid w:val="12DADE82"/>
    <w:rsid w:val="140BF831"/>
    <w:rsid w:val="150E2A7A"/>
    <w:rsid w:val="15D97FC9"/>
    <w:rsid w:val="16E2FCC4"/>
    <w:rsid w:val="1935126D"/>
    <w:rsid w:val="1AAFBC7E"/>
    <w:rsid w:val="1B360C6A"/>
    <w:rsid w:val="1B68151E"/>
    <w:rsid w:val="1D946582"/>
    <w:rsid w:val="1E068AEB"/>
    <w:rsid w:val="1EAEF98B"/>
    <w:rsid w:val="1EC81321"/>
    <w:rsid w:val="1EF2BF29"/>
    <w:rsid w:val="1F0E7777"/>
    <w:rsid w:val="204DB6EC"/>
    <w:rsid w:val="220F4519"/>
    <w:rsid w:val="225645A8"/>
    <w:rsid w:val="22D180E0"/>
    <w:rsid w:val="233C7F21"/>
    <w:rsid w:val="23F0FF14"/>
    <w:rsid w:val="249509EB"/>
    <w:rsid w:val="24D9ECB0"/>
    <w:rsid w:val="24E23FC1"/>
    <w:rsid w:val="26051697"/>
    <w:rsid w:val="261C8C94"/>
    <w:rsid w:val="28647DEE"/>
    <w:rsid w:val="29ED5964"/>
    <w:rsid w:val="2BBE7D5E"/>
    <w:rsid w:val="2BF74BC0"/>
    <w:rsid w:val="2C409ECD"/>
    <w:rsid w:val="2D060357"/>
    <w:rsid w:val="2E221C9D"/>
    <w:rsid w:val="31C5DCBF"/>
    <w:rsid w:val="33373222"/>
    <w:rsid w:val="3369E64F"/>
    <w:rsid w:val="34547D5D"/>
    <w:rsid w:val="3508063F"/>
    <w:rsid w:val="35FCA27D"/>
    <w:rsid w:val="3A5AE434"/>
    <w:rsid w:val="3AE4D519"/>
    <w:rsid w:val="3BC16581"/>
    <w:rsid w:val="3D23E5EE"/>
    <w:rsid w:val="3E2CB5F5"/>
    <w:rsid w:val="3E31C8AB"/>
    <w:rsid w:val="3E96E950"/>
    <w:rsid w:val="41922796"/>
    <w:rsid w:val="41D3485D"/>
    <w:rsid w:val="4203B3DC"/>
    <w:rsid w:val="43741216"/>
    <w:rsid w:val="43AB54BA"/>
    <w:rsid w:val="45D5106C"/>
    <w:rsid w:val="4765978C"/>
    <w:rsid w:val="47B78D77"/>
    <w:rsid w:val="47BDD7CF"/>
    <w:rsid w:val="480993A4"/>
    <w:rsid w:val="4809D422"/>
    <w:rsid w:val="48C561D8"/>
    <w:rsid w:val="490A0792"/>
    <w:rsid w:val="49C97064"/>
    <w:rsid w:val="4A86E13D"/>
    <w:rsid w:val="4A9430D2"/>
    <w:rsid w:val="4BD4F236"/>
    <w:rsid w:val="4C09592F"/>
    <w:rsid w:val="4C62DFA5"/>
    <w:rsid w:val="4CED4C88"/>
    <w:rsid w:val="4E70657F"/>
    <w:rsid w:val="4EA72D88"/>
    <w:rsid w:val="4F3459B9"/>
    <w:rsid w:val="513813CE"/>
    <w:rsid w:val="52300132"/>
    <w:rsid w:val="523CCD61"/>
    <w:rsid w:val="529DBAA1"/>
    <w:rsid w:val="5365F6FA"/>
    <w:rsid w:val="55157177"/>
    <w:rsid w:val="58ED23B8"/>
    <w:rsid w:val="5910D36C"/>
    <w:rsid w:val="5B1DDD54"/>
    <w:rsid w:val="5B3660D6"/>
    <w:rsid w:val="5B51C8B6"/>
    <w:rsid w:val="5C5B5DE6"/>
    <w:rsid w:val="5D45D5A7"/>
    <w:rsid w:val="5E7CD52C"/>
    <w:rsid w:val="5F00B19F"/>
    <w:rsid w:val="5F65E917"/>
    <w:rsid w:val="613DB8E4"/>
    <w:rsid w:val="61E85C64"/>
    <w:rsid w:val="620E12E4"/>
    <w:rsid w:val="62305AE1"/>
    <w:rsid w:val="62DFA135"/>
    <w:rsid w:val="63497782"/>
    <w:rsid w:val="64F31DF9"/>
    <w:rsid w:val="651E85ED"/>
    <w:rsid w:val="654EA752"/>
    <w:rsid w:val="65E3D952"/>
    <w:rsid w:val="6648EDA8"/>
    <w:rsid w:val="66E266CA"/>
    <w:rsid w:val="678EA3A8"/>
    <w:rsid w:val="6848404B"/>
    <w:rsid w:val="6932EF15"/>
    <w:rsid w:val="69362A78"/>
    <w:rsid w:val="69A6EA0F"/>
    <w:rsid w:val="69D656E4"/>
    <w:rsid w:val="6BA553C7"/>
    <w:rsid w:val="6D679EC7"/>
    <w:rsid w:val="6EF82F5E"/>
    <w:rsid w:val="6F86DF96"/>
    <w:rsid w:val="71701BB5"/>
    <w:rsid w:val="737B48C3"/>
    <w:rsid w:val="739848B9"/>
    <w:rsid w:val="74510814"/>
    <w:rsid w:val="74EAC4BD"/>
    <w:rsid w:val="775D846F"/>
    <w:rsid w:val="79088E54"/>
    <w:rsid w:val="793F9E5F"/>
    <w:rsid w:val="79DD342B"/>
    <w:rsid w:val="7A253DCF"/>
    <w:rsid w:val="7A6F82DE"/>
    <w:rsid w:val="7AF76F82"/>
    <w:rsid w:val="7C10F810"/>
    <w:rsid w:val="7C706305"/>
    <w:rsid w:val="7DD37D2F"/>
    <w:rsid w:val="7F01C875"/>
    <w:rsid w:val="7FF9079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F49AF3"/>
  <w15:chartTrackingRefBased/>
  <w15:docId w15:val="{C1B215D4-E409-4CFC-B94E-ED85CC84B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qFormat="1"/>
    <w:lsdException w:name="List Number 3" w:semiHidden="1" w:unhideWhenUsed="1" w:qFormat="1"/>
    <w:lsdException w:name="List Number 4" w:semiHidden="1" w:unhideWhenUsed="1" w:qFormat="1"/>
    <w:lsdException w:name="List Number 5" w:semiHidden="1" w:unhideWhenUsed="1" w:qFormat="1"/>
    <w:lsdException w:name="Title" w:uiPriority="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0C8F"/>
    <w:pPr>
      <w:spacing w:before="120" w:after="0" w:line="259" w:lineRule="auto"/>
    </w:pPr>
    <w:rPr>
      <w:rFonts w:ascii="Garamond" w:eastAsiaTheme="minorHAnsi" w:hAnsi="Garamond" w:cstheme="majorBidi"/>
      <w:lang w:eastAsia="en-US"/>
    </w:rPr>
  </w:style>
  <w:style w:type="paragraph" w:styleId="Heading1">
    <w:name w:val="heading 1"/>
    <w:basedOn w:val="Title"/>
    <w:next w:val="Subtitle"/>
    <w:link w:val="Heading1Char"/>
    <w:uiPriority w:val="9"/>
    <w:qFormat/>
    <w:rsid w:val="00417CC5"/>
    <w:pPr>
      <w:pageBreakBefore/>
      <w:numPr>
        <w:numId w:val="20"/>
      </w:numPr>
      <w:spacing w:after="80"/>
      <w:outlineLvl w:val="0"/>
    </w:pPr>
    <w:rPr>
      <w:rFonts w:ascii="Garamond" w:hAnsi="Garamond"/>
      <w:b/>
      <w:bCs/>
      <w:color w:val="0E2841" w:themeColor="text2"/>
      <w:sz w:val="60"/>
      <w:szCs w:val="60"/>
    </w:rPr>
  </w:style>
  <w:style w:type="paragraph" w:styleId="Heading2">
    <w:name w:val="heading 2"/>
    <w:next w:val="Normal"/>
    <w:link w:val="Heading2Char"/>
    <w:uiPriority w:val="9"/>
    <w:unhideWhenUsed/>
    <w:qFormat/>
    <w:rsid w:val="00D84795"/>
    <w:pPr>
      <w:numPr>
        <w:ilvl w:val="1"/>
        <w:numId w:val="20"/>
      </w:numPr>
      <w:pBdr>
        <w:bottom w:val="single" w:sz="8" w:space="1" w:color="156082" w:themeColor="accent1"/>
      </w:pBdr>
      <w:spacing w:before="240" w:after="0" w:line="264" w:lineRule="auto"/>
      <w:outlineLvl w:val="1"/>
    </w:pPr>
    <w:rPr>
      <w:rFonts w:ascii="Century Gothic" w:eastAsiaTheme="majorEastAsia" w:hAnsi="Century Gothic" w:cstheme="minorHAnsi"/>
      <w:b/>
      <w:smallCaps/>
      <w:color w:val="0A2F41" w:themeColor="accent1" w:themeShade="80"/>
      <w:kern w:val="24"/>
      <w:sz w:val="32"/>
      <w:szCs w:val="40"/>
      <w:lang w:eastAsia="en-US"/>
      <w14:ligatures w14:val="standardContextual"/>
    </w:rPr>
  </w:style>
  <w:style w:type="paragraph" w:styleId="Heading3">
    <w:name w:val="heading 3"/>
    <w:next w:val="Normal"/>
    <w:link w:val="Heading3Char"/>
    <w:uiPriority w:val="9"/>
    <w:unhideWhenUsed/>
    <w:qFormat/>
    <w:rsid w:val="0026753C"/>
    <w:pPr>
      <w:numPr>
        <w:ilvl w:val="2"/>
        <w:numId w:val="20"/>
      </w:numPr>
      <w:tabs>
        <w:tab w:val="clear" w:pos="720"/>
        <w:tab w:val="left" w:pos="810"/>
      </w:tabs>
      <w:spacing w:before="180" w:line="264" w:lineRule="auto"/>
      <w:ind w:left="810" w:hanging="810"/>
      <w:outlineLvl w:val="2"/>
    </w:pPr>
    <w:rPr>
      <w:rFonts w:ascii="Garamond" w:eastAsiaTheme="majorEastAsia" w:hAnsi="Garamond" w:cstheme="minorHAnsi"/>
      <w:b/>
      <w:color w:val="0A2F41" w:themeColor="accent1" w:themeShade="80"/>
      <w:kern w:val="24"/>
      <w:sz w:val="32"/>
      <w:szCs w:val="40"/>
      <w:u w:val="single"/>
      <w:lang w:eastAsia="en-US"/>
      <w14:ligatures w14:val="standardContextual"/>
    </w:rPr>
  </w:style>
  <w:style w:type="paragraph" w:styleId="Heading4">
    <w:name w:val="heading 4"/>
    <w:next w:val="Normal"/>
    <w:link w:val="Heading4Char"/>
    <w:uiPriority w:val="9"/>
    <w:unhideWhenUsed/>
    <w:qFormat/>
    <w:rsid w:val="00F05872"/>
    <w:pPr>
      <w:numPr>
        <w:ilvl w:val="3"/>
        <w:numId w:val="20"/>
      </w:numPr>
      <w:spacing w:before="180" w:after="0" w:line="259" w:lineRule="auto"/>
      <w:outlineLvl w:val="3"/>
    </w:pPr>
    <w:rPr>
      <w:rFonts w:ascii="Garamond" w:eastAsiaTheme="majorEastAsia" w:hAnsi="Garamond" w:cstheme="minorHAnsi"/>
      <w:b/>
      <w:color w:val="000000" w:themeColor="text1"/>
      <w:kern w:val="24"/>
      <w:szCs w:val="22"/>
      <w:lang w:eastAsia="en-US"/>
      <w14:ligatures w14:val="standardContextual"/>
    </w:rPr>
  </w:style>
  <w:style w:type="paragraph" w:styleId="Heading5">
    <w:name w:val="heading 5"/>
    <w:basedOn w:val="Heading4"/>
    <w:next w:val="Normal"/>
    <w:link w:val="Heading5Char"/>
    <w:uiPriority w:val="9"/>
    <w:unhideWhenUsed/>
    <w:rsid w:val="00417CC5"/>
    <w:pPr>
      <w:outlineLvl w:val="4"/>
    </w:pPr>
    <w:rPr>
      <w:i/>
      <w:iCs/>
      <w:szCs w:val="24"/>
    </w:rPr>
  </w:style>
  <w:style w:type="paragraph" w:styleId="Heading6">
    <w:name w:val="heading 6"/>
    <w:basedOn w:val="Heading5"/>
    <w:next w:val="Normal"/>
    <w:link w:val="Heading6Char"/>
    <w:uiPriority w:val="9"/>
    <w:unhideWhenUsed/>
    <w:rsid w:val="00417CC5"/>
    <w:pPr>
      <w:outlineLvl w:val="5"/>
    </w:pPr>
  </w:style>
  <w:style w:type="paragraph" w:styleId="Heading7">
    <w:name w:val="heading 7"/>
    <w:basedOn w:val="Heading6"/>
    <w:next w:val="Normal"/>
    <w:link w:val="Heading7Char"/>
    <w:uiPriority w:val="9"/>
    <w:unhideWhenUsed/>
    <w:rsid w:val="00417CC5"/>
    <w:pPr>
      <w:outlineLvl w:val="6"/>
    </w:pPr>
  </w:style>
  <w:style w:type="paragraph" w:styleId="Heading8">
    <w:name w:val="heading 8"/>
    <w:basedOn w:val="Heading7"/>
    <w:next w:val="Normal"/>
    <w:link w:val="Heading8Char"/>
    <w:uiPriority w:val="9"/>
    <w:unhideWhenUsed/>
    <w:rsid w:val="00417CC5"/>
    <w:pPr>
      <w:outlineLvl w:val="7"/>
    </w:pPr>
  </w:style>
  <w:style w:type="paragraph" w:styleId="Heading9">
    <w:name w:val="heading 9"/>
    <w:basedOn w:val="Appendix"/>
    <w:next w:val="Normal"/>
    <w:link w:val="Heading9Char"/>
    <w:uiPriority w:val="9"/>
    <w:unhideWhenUsed/>
    <w:rsid w:val="004531C3"/>
    <w:p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7CC5"/>
    <w:rPr>
      <w:rFonts w:ascii="Garamond" w:eastAsiaTheme="majorEastAsia" w:hAnsi="Garamond" w:cstheme="minorHAnsi"/>
      <w:b/>
      <w:bCs/>
      <w:color w:val="0E2841" w:themeColor="text2"/>
      <w:sz w:val="60"/>
      <w:szCs w:val="60"/>
      <w:lang w:eastAsia="en-US"/>
    </w:rPr>
  </w:style>
  <w:style w:type="character" w:customStyle="1" w:styleId="Heading2Char">
    <w:name w:val="Heading 2 Char"/>
    <w:basedOn w:val="DefaultParagraphFont"/>
    <w:link w:val="Heading2"/>
    <w:uiPriority w:val="9"/>
    <w:rsid w:val="00D84795"/>
    <w:rPr>
      <w:rFonts w:ascii="Century Gothic" w:eastAsiaTheme="majorEastAsia" w:hAnsi="Century Gothic" w:cstheme="minorHAnsi"/>
      <w:b/>
      <w:smallCaps/>
      <w:color w:val="0A2F41" w:themeColor="accent1" w:themeShade="80"/>
      <w:kern w:val="24"/>
      <w:sz w:val="32"/>
      <w:szCs w:val="40"/>
      <w:lang w:eastAsia="en-US"/>
      <w14:ligatures w14:val="standardContextual"/>
    </w:rPr>
  </w:style>
  <w:style w:type="character" w:customStyle="1" w:styleId="Heading3Char">
    <w:name w:val="Heading 3 Char"/>
    <w:basedOn w:val="DefaultParagraphFont"/>
    <w:link w:val="Heading3"/>
    <w:uiPriority w:val="9"/>
    <w:rsid w:val="0026753C"/>
    <w:rPr>
      <w:rFonts w:ascii="Garamond" w:eastAsiaTheme="majorEastAsia" w:hAnsi="Garamond" w:cstheme="minorHAnsi"/>
      <w:b/>
      <w:color w:val="0A2F41" w:themeColor="accent1" w:themeShade="80"/>
      <w:kern w:val="24"/>
      <w:sz w:val="32"/>
      <w:szCs w:val="40"/>
      <w:u w:val="single"/>
      <w:lang w:eastAsia="en-US"/>
      <w14:ligatures w14:val="standardContextual"/>
    </w:rPr>
  </w:style>
  <w:style w:type="character" w:customStyle="1" w:styleId="Heading4Char">
    <w:name w:val="Heading 4 Char"/>
    <w:basedOn w:val="DefaultParagraphFont"/>
    <w:link w:val="Heading4"/>
    <w:uiPriority w:val="9"/>
    <w:rsid w:val="00F05872"/>
    <w:rPr>
      <w:rFonts w:ascii="Garamond" w:eastAsiaTheme="majorEastAsia" w:hAnsi="Garamond" w:cstheme="minorHAnsi"/>
      <w:b/>
      <w:color w:val="000000" w:themeColor="text1"/>
      <w:kern w:val="24"/>
      <w:szCs w:val="22"/>
      <w:lang w:eastAsia="en-US"/>
      <w14:ligatures w14:val="standardContextual"/>
    </w:rPr>
  </w:style>
  <w:style w:type="character" w:customStyle="1" w:styleId="Heading5Char">
    <w:name w:val="Heading 5 Char"/>
    <w:basedOn w:val="DefaultParagraphFont"/>
    <w:link w:val="Heading5"/>
    <w:uiPriority w:val="9"/>
    <w:rsid w:val="00417CC5"/>
    <w:rPr>
      <w:rFonts w:ascii="Garamond" w:eastAsiaTheme="majorEastAsia" w:hAnsi="Garamond" w:cstheme="minorHAnsi"/>
      <w:b/>
      <w:i/>
      <w:iCs/>
      <w:color w:val="000000" w:themeColor="text1"/>
      <w:kern w:val="24"/>
      <w:lang w:eastAsia="en-US"/>
      <w14:ligatures w14:val="standardContextual"/>
    </w:rPr>
  </w:style>
  <w:style w:type="character" w:customStyle="1" w:styleId="Heading6Char">
    <w:name w:val="Heading 6 Char"/>
    <w:basedOn w:val="DefaultParagraphFont"/>
    <w:link w:val="Heading6"/>
    <w:uiPriority w:val="9"/>
    <w:rsid w:val="00417CC5"/>
    <w:rPr>
      <w:rFonts w:ascii="Garamond" w:eastAsiaTheme="majorEastAsia" w:hAnsi="Garamond" w:cstheme="minorHAnsi"/>
      <w:b/>
      <w:i/>
      <w:iCs/>
      <w:color w:val="000000" w:themeColor="text1"/>
      <w:kern w:val="24"/>
      <w:lang w:eastAsia="en-US"/>
      <w14:ligatures w14:val="standardContextual"/>
    </w:rPr>
  </w:style>
  <w:style w:type="character" w:customStyle="1" w:styleId="Heading7Char">
    <w:name w:val="Heading 7 Char"/>
    <w:basedOn w:val="DefaultParagraphFont"/>
    <w:link w:val="Heading7"/>
    <w:uiPriority w:val="9"/>
    <w:rsid w:val="00417CC5"/>
    <w:rPr>
      <w:rFonts w:ascii="Garamond" w:eastAsiaTheme="majorEastAsia" w:hAnsi="Garamond" w:cstheme="minorHAnsi"/>
      <w:b/>
      <w:i/>
      <w:iCs/>
      <w:color w:val="000000" w:themeColor="text1"/>
      <w:kern w:val="24"/>
      <w:lang w:eastAsia="en-US"/>
      <w14:ligatures w14:val="standardContextual"/>
    </w:rPr>
  </w:style>
  <w:style w:type="character" w:customStyle="1" w:styleId="Heading8Char">
    <w:name w:val="Heading 8 Char"/>
    <w:basedOn w:val="DefaultParagraphFont"/>
    <w:link w:val="Heading8"/>
    <w:uiPriority w:val="9"/>
    <w:rsid w:val="00417CC5"/>
    <w:rPr>
      <w:rFonts w:ascii="Garamond" w:eastAsiaTheme="majorEastAsia" w:hAnsi="Garamond" w:cstheme="minorHAnsi"/>
      <w:b/>
      <w:i/>
      <w:iCs/>
      <w:color w:val="000000" w:themeColor="text1"/>
      <w:kern w:val="24"/>
      <w:lang w:eastAsia="en-US"/>
      <w14:ligatures w14:val="standardContextual"/>
    </w:rPr>
  </w:style>
  <w:style w:type="character" w:customStyle="1" w:styleId="Heading9Char">
    <w:name w:val="Heading 9 Char"/>
    <w:basedOn w:val="DefaultParagraphFont"/>
    <w:link w:val="Heading9"/>
    <w:uiPriority w:val="9"/>
    <w:rsid w:val="004531C3"/>
    <w:rPr>
      <w:rFonts w:ascii="Garamond" w:eastAsiaTheme="majorEastAsia" w:hAnsi="Garamond" w:cstheme="minorHAnsi"/>
      <w:b/>
      <w:bCs/>
      <w:color w:val="0E2841" w:themeColor="text2"/>
      <w:sz w:val="60"/>
      <w:szCs w:val="60"/>
      <w:lang w:eastAsia="en-US"/>
    </w:rPr>
  </w:style>
  <w:style w:type="character" w:customStyle="1" w:styleId="TitleChar">
    <w:name w:val="Title Char"/>
    <w:basedOn w:val="DefaultParagraphFont"/>
    <w:link w:val="Title"/>
    <w:uiPriority w:val="6"/>
    <w:rsid w:val="00417CC5"/>
    <w:rPr>
      <w:rFonts w:ascii="Century Gothic" w:eastAsiaTheme="majorEastAsia" w:hAnsi="Century Gothic" w:cstheme="minorHAnsi"/>
      <w:color w:val="FFFFFF" w:themeColor="background1"/>
      <w:sz w:val="96"/>
      <w:szCs w:val="110"/>
      <w:lang w:eastAsia="en-US"/>
    </w:rPr>
  </w:style>
  <w:style w:type="paragraph" w:styleId="Title">
    <w:name w:val="Title"/>
    <w:basedOn w:val="Normal"/>
    <w:next w:val="Subtitle"/>
    <w:link w:val="TitleChar"/>
    <w:uiPriority w:val="6"/>
    <w:rsid w:val="00417CC5"/>
    <w:pPr>
      <w:suppressAutoHyphens/>
      <w:spacing w:line="240" w:lineRule="auto"/>
    </w:pPr>
    <w:rPr>
      <w:rFonts w:ascii="Century Gothic" w:eastAsiaTheme="majorEastAsia" w:hAnsi="Century Gothic" w:cstheme="minorHAnsi"/>
      <w:color w:val="FFFFFF" w:themeColor="background1"/>
      <w:sz w:val="96"/>
      <w:szCs w:val="110"/>
    </w:rPr>
  </w:style>
  <w:style w:type="character" w:customStyle="1" w:styleId="SubtitleChar">
    <w:name w:val="Subtitle Char"/>
    <w:basedOn w:val="DefaultParagraphFont"/>
    <w:link w:val="Subtitle"/>
    <w:uiPriority w:val="7"/>
    <w:rsid w:val="00645C87"/>
    <w:rPr>
      <w:rFonts w:ascii="Century Gothic" w:eastAsiaTheme="majorEastAsia" w:hAnsi="Century Gothic" w:cstheme="minorHAnsi"/>
      <w:caps/>
      <w:color w:val="FFFFFF" w:themeColor="background1"/>
      <w:spacing w:val="50"/>
      <w:kern w:val="24"/>
      <w:sz w:val="32"/>
      <w:szCs w:val="28"/>
      <w:lang w:eastAsia="en-US"/>
      <w14:ligatures w14:val="standardContextual"/>
    </w:rPr>
  </w:style>
  <w:style w:type="paragraph" w:styleId="Subtitle">
    <w:name w:val="Subtitle"/>
    <w:next w:val="Normal"/>
    <w:link w:val="SubtitleChar"/>
    <w:uiPriority w:val="7"/>
    <w:rsid w:val="00645C87"/>
    <w:pPr>
      <w:suppressAutoHyphens/>
      <w:spacing w:before="200" w:after="0" w:line="240" w:lineRule="auto"/>
    </w:pPr>
    <w:rPr>
      <w:rFonts w:ascii="Century Gothic" w:eastAsiaTheme="majorEastAsia" w:hAnsi="Century Gothic" w:cstheme="minorHAnsi"/>
      <w:caps/>
      <w:color w:val="FFFFFF" w:themeColor="background1"/>
      <w:spacing w:val="50"/>
      <w:kern w:val="24"/>
      <w:sz w:val="32"/>
      <w:szCs w:val="28"/>
      <w:lang w:eastAsia="en-US"/>
      <w14:ligatures w14:val="standardContextual"/>
    </w:rPr>
  </w:style>
  <w:style w:type="character" w:styleId="IntenseEmphasis">
    <w:name w:val="Intense Emphasis"/>
    <w:basedOn w:val="DefaultParagraphFont"/>
    <w:uiPriority w:val="21"/>
    <w:unhideWhenUsed/>
    <w:qFormat/>
    <w:rsid w:val="00417CC5"/>
    <w:rPr>
      <w:i/>
      <w:iCs/>
      <w:color w:val="0A2F41" w:themeColor="accent1" w:themeShade="80"/>
    </w:rPr>
  </w:style>
  <w:style w:type="character" w:customStyle="1" w:styleId="QuoteChar">
    <w:name w:val="Quote Char"/>
    <w:basedOn w:val="DefaultParagraphFont"/>
    <w:link w:val="Quote"/>
    <w:uiPriority w:val="29"/>
    <w:rsid w:val="00417CC5"/>
    <w:rPr>
      <w:rFonts w:ascii="Garamond" w:eastAsiaTheme="minorHAnsi" w:hAnsi="Garamond" w:cstheme="majorBidi"/>
      <w:color w:val="404040" w:themeColor="text1" w:themeTint="BF"/>
      <w:lang w:eastAsia="en-US"/>
    </w:rPr>
  </w:style>
  <w:style w:type="paragraph" w:styleId="Quote">
    <w:name w:val="Quote"/>
    <w:basedOn w:val="Normal"/>
    <w:next w:val="Normal"/>
    <w:link w:val="QuoteChar"/>
    <w:uiPriority w:val="29"/>
    <w:unhideWhenUsed/>
    <w:qFormat/>
    <w:rsid w:val="00417CC5"/>
    <w:pPr>
      <w:spacing w:before="200" w:after="200"/>
      <w:ind w:left="720" w:right="720"/>
    </w:pPr>
    <w:rPr>
      <w:color w:val="404040" w:themeColor="text1" w:themeTint="BF"/>
    </w:rPr>
  </w:style>
  <w:style w:type="character" w:customStyle="1" w:styleId="IntenseQuoteChar">
    <w:name w:val="Intense Quote Char"/>
    <w:basedOn w:val="DefaultParagraphFont"/>
    <w:link w:val="IntenseQuote"/>
    <w:uiPriority w:val="30"/>
    <w:rsid w:val="00417CC5"/>
    <w:rPr>
      <w:rFonts w:ascii="Garamond" w:eastAsiaTheme="minorHAnsi" w:hAnsi="Garamond" w:cstheme="majorBidi"/>
      <w:color w:val="404040" w:themeColor="text1" w:themeTint="BF"/>
      <w:lang w:eastAsia="en-US"/>
    </w:rPr>
  </w:style>
  <w:style w:type="paragraph" w:styleId="IntenseQuote">
    <w:name w:val="Intense Quote"/>
    <w:basedOn w:val="Quote"/>
    <w:link w:val="IntenseQuoteChar"/>
    <w:uiPriority w:val="30"/>
    <w:qFormat/>
    <w:rsid w:val="00417CC5"/>
  </w:style>
  <w:style w:type="character" w:styleId="IntenseReference">
    <w:name w:val="Intense Reference"/>
    <w:basedOn w:val="DefaultParagraphFont"/>
    <w:uiPriority w:val="32"/>
    <w:unhideWhenUsed/>
    <w:qFormat/>
    <w:rsid w:val="00417CC5"/>
    <w:rPr>
      <w:b/>
      <w:bCs/>
      <w:caps w:val="0"/>
      <w:smallCaps/>
      <w:color w:val="0A2F41" w:themeColor="accent1" w:themeShade="80"/>
      <w:spacing w:val="0"/>
    </w:rPr>
  </w:style>
  <w:style w:type="paragraph" w:styleId="ListParagraph">
    <w:name w:val="List Paragraph"/>
    <w:autoRedefine/>
    <w:uiPriority w:val="34"/>
    <w:unhideWhenUsed/>
    <w:qFormat/>
    <w:rsid w:val="005F7485"/>
    <w:pPr>
      <w:numPr>
        <w:numId w:val="48"/>
      </w:numPr>
      <w:spacing w:after="0"/>
      <w:contextualSpacing/>
    </w:pPr>
    <w:rPr>
      <w:rFonts w:ascii="Garamond" w:eastAsiaTheme="minorHAnsi" w:hAnsi="Garamond" w:cstheme="majorBidi"/>
      <w:lang w:eastAsia="en-US"/>
    </w:rPr>
  </w:style>
  <w:style w:type="paragraph" w:customStyle="1" w:styleId="H3">
    <w:name w:val="H3"/>
    <w:basedOn w:val="Normal"/>
    <w:link w:val="H3Char"/>
    <w:uiPriority w:val="1"/>
    <w:qFormat/>
    <w:rsid w:val="03254309"/>
    <w:pPr>
      <w:keepNext/>
      <w:keepLines/>
      <w:spacing w:after="80"/>
      <w:ind w:left="720"/>
      <w:outlineLvl w:val="2"/>
    </w:pPr>
    <w:rPr>
      <w:rFonts w:eastAsiaTheme="majorEastAsia"/>
      <w:color w:val="0F4761" w:themeColor="accent1" w:themeShade="BF"/>
      <w:sz w:val="28"/>
      <w:szCs w:val="28"/>
    </w:rPr>
  </w:style>
  <w:style w:type="paragraph" w:styleId="Footer">
    <w:name w:val="footer"/>
    <w:basedOn w:val="Header"/>
    <w:link w:val="FooterChar"/>
    <w:uiPriority w:val="99"/>
    <w:unhideWhenUsed/>
    <w:rsid w:val="00417CC5"/>
    <w:pPr>
      <w:tabs>
        <w:tab w:val="right" w:pos="10080"/>
      </w:tabs>
    </w:pPr>
  </w:style>
  <w:style w:type="paragraph" w:styleId="Header">
    <w:name w:val="header"/>
    <w:basedOn w:val="Normal"/>
    <w:link w:val="HeaderChar"/>
    <w:uiPriority w:val="99"/>
    <w:unhideWhenUsed/>
    <w:rsid w:val="00417CC5"/>
    <w:rPr>
      <w:rFonts w:asciiTheme="minorHAnsi" w:hAnsiTheme="minorHAnsi"/>
      <w:caps/>
      <w:color w:val="156082" w:themeColor="accent1"/>
      <w:spacing w:val="26"/>
      <w:sz w:val="18"/>
    </w:rPr>
  </w:style>
  <w:style w:type="character" w:customStyle="1" w:styleId="H3Char">
    <w:name w:val="H3 Char"/>
    <w:basedOn w:val="DefaultParagraphFont"/>
    <w:link w:val="H3"/>
    <w:rsid w:val="03254309"/>
    <w:rPr>
      <w:rFonts w:ascii="Garamond" w:eastAsiaTheme="majorEastAsia" w:hAnsi="Garamond" w:cstheme="majorBidi"/>
      <w:color w:val="0F4761" w:themeColor="accent1" w:themeShade="BF"/>
      <w:sz w:val="28"/>
      <w:szCs w:val="28"/>
      <w:lang w:eastAsia="en-US"/>
    </w:rPr>
  </w:style>
  <w:style w:type="paragraph" w:styleId="NoSpacing">
    <w:name w:val="No Spacing"/>
    <w:uiPriority w:val="99"/>
    <w:unhideWhenUsed/>
    <w:qFormat/>
    <w:rsid w:val="00417CC5"/>
    <w:pPr>
      <w:spacing w:after="0" w:line="240" w:lineRule="auto"/>
    </w:pPr>
    <w:rPr>
      <w:rFonts w:ascii="Garamond" w:eastAsiaTheme="minorHAnsi" w:hAnsi="Garamond" w:cstheme="majorBidi"/>
      <w:kern w:val="24"/>
      <w:lang w:eastAsia="en-US"/>
      <w14:ligatures w14:val="standardContextual"/>
    </w:rPr>
  </w:style>
  <w:style w:type="character" w:styleId="PageNumber">
    <w:name w:val="page number"/>
    <w:basedOn w:val="DefaultParagraphFont"/>
    <w:uiPriority w:val="99"/>
    <w:semiHidden/>
    <w:unhideWhenUsed/>
    <w:rsid w:val="00417CC5"/>
  </w:style>
  <w:style w:type="paragraph" w:styleId="Caption">
    <w:name w:val="caption"/>
    <w:basedOn w:val="Caption-Figure"/>
    <w:next w:val="Normal"/>
    <w:uiPriority w:val="35"/>
    <w:unhideWhenUsed/>
    <w:qFormat/>
    <w:rsid w:val="00F118CC"/>
    <w:pPr>
      <w:spacing w:before="40"/>
    </w:pPr>
  </w:style>
  <w:style w:type="paragraph" w:styleId="TOCHeading">
    <w:name w:val="TOC Heading"/>
    <w:next w:val="Normal"/>
    <w:uiPriority w:val="39"/>
    <w:unhideWhenUsed/>
    <w:qFormat/>
    <w:rsid w:val="00417CC5"/>
    <w:pPr>
      <w:pageBreakBefore/>
      <w:widowControl w:val="0"/>
      <w:suppressAutoHyphens/>
      <w:spacing w:after="280" w:line="240" w:lineRule="auto"/>
    </w:pPr>
    <w:rPr>
      <w:rFonts w:ascii="Century Gothic" w:eastAsiaTheme="majorEastAsia" w:hAnsi="Century Gothic" w:cs="Century Gothic (Body)"/>
      <w:color w:val="0E2841" w:themeColor="text2"/>
      <w:kern w:val="24"/>
      <w:sz w:val="48"/>
      <w:szCs w:val="40"/>
      <w:lang w:eastAsia="en-US"/>
      <w14:ligatures w14:val="standardContextual"/>
    </w:rPr>
  </w:style>
  <w:style w:type="paragraph" w:styleId="TOC1">
    <w:name w:val="toc 1"/>
    <w:next w:val="Normal"/>
    <w:uiPriority w:val="39"/>
    <w:unhideWhenUsed/>
    <w:qFormat/>
    <w:rsid w:val="00857306"/>
    <w:pPr>
      <w:tabs>
        <w:tab w:val="left" w:pos="288"/>
        <w:tab w:val="right" w:leader="dot" w:pos="10080"/>
      </w:tabs>
      <w:spacing w:before="180" w:after="40" w:line="264" w:lineRule="auto"/>
    </w:pPr>
    <w:rPr>
      <w:rFonts w:ascii="Century Gothic" w:eastAsiaTheme="minorHAnsi" w:hAnsi="Century Gothic" w:cstheme="majorBidi"/>
      <w:noProof/>
      <w:kern w:val="24"/>
      <w:sz w:val="20"/>
      <w:szCs w:val="22"/>
      <w:lang w:eastAsia="en-US"/>
    </w:rPr>
  </w:style>
  <w:style w:type="paragraph" w:styleId="TOC2">
    <w:name w:val="toc 2"/>
    <w:next w:val="Normal"/>
    <w:uiPriority w:val="39"/>
    <w:unhideWhenUsed/>
    <w:qFormat/>
    <w:rsid w:val="008F5104"/>
    <w:pPr>
      <w:tabs>
        <w:tab w:val="left" w:pos="810"/>
        <w:tab w:val="right" w:leader="dot" w:pos="10080"/>
      </w:tabs>
      <w:spacing w:after="0"/>
      <w:ind w:left="810" w:hanging="522"/>
    </w:pPr>
    <w:rPr>
      <w:rFonts w:ascii="Century Gothic" w:eastAsiaTheme="minorHAnsi" w:hAnsi="Century Gothic" w:cstheme="majorBidi"/>
      <w:noProof/>
      <w:kern w:val="24"/>
      <w:sz w:val="20"/>
      <w:szCs w:val="22"/>
      <w:lang w:eastAsia="en-US"/>
    </w:rPr>
  </w:style>
  <w:style w:type="paragraph" w:styleId="TOC3">
    <w:name w:val="toc 3"/>
    <w:next w:val="Normal"/>
    <w:uiPriority w:val="39"/>
    <w:unhideWhenUsed/>
    <w:qFormat/>
    <w:rsid w:val="00601A79"/>
    <w:pPr>
      <w:tabs>
        <w:tab w:val="left" w:pos="1260"/>
        <w:tab w:val="right" w:leader="dot" w:pos="10080"/>
      </w:tabs>
      <w:spacing w:after="0"/>
      <w:ind w:left="1260" w:hanging="594"/>
    </w:pPr>
    <w:rPr>
      <w:rFonts w:ascii="Century Gothic" w:eastAsiaTheme="minorHAnsi" w:hAnsi="Century Gothic" w:cstheme="majorBidi"/>
      <w:noProof/>
      <w:kern w:val="24"/>
      <w:sz w:val="20"/>
      <w:szCs w:val="22"/>
      <w:lang w:eastAsia="en-US"/>
    </w:rPr>
  </w:style>
  <w:style w:type="character" w:styleId="Hyperlink">
    <w:name w:val="Hyperlink"/>
    <w:basedOn w:val="DefaultParagraphFont"/>
    <w:uiPriority w:val="99"/>
    <w:unhideWhenUsed/>
    <w:rsid w:val="00417CC5"/>
    <w:rPr>
      <w:b w:val="0"/>
      <w:color w:val="0000FF"/>
      <w:u w:val="single" w:color="3A3A3A" w:themeColor="background2" w:themeShade="40"/>
    </w:rPr>
  </w:style>
  <w:style w:type="paragraph" w:styleId="TOC4">
    <w:name w:val="toc 4"/>
    <w:basedOn w:val="Normal"/>
    <w:next w:val="Normal"/>
    <w:autoRedefine/>
    <w:uiPriority w:val="39"/>
    <w:unhideWhenUsed/>
    <w:qFormat/>
    <w:rsid w:val="00417CC5"/>
    <w:pPr>
      <w:tabs>
        <w:tab w:val="right" w:leader="dot" w:pos="8630"/>
      </w:tabs>
      <w:spacing w:after="40"/>
      <w:ind w:left="432"/>
    </w:pPr>
    <w:rPr>
      <w:noProof/>
    </w:rPr>
  </w:style>
  <w:style w:type="paragraph" w:styleId="TOC5">
    <w:name w:val="toc 5"/>
    <w:basedOn w:val="Normal"/>
    <w:next w:val="Normal"/>
    <w:autoRedefine/>
    <w:uiPriority w:val="39"/>
    <w:unhideWhenUsed/>
    <w:qFormat/>
    <w:rsid w:val="00417CC5"/>
    <w:pPr>
      <w:tabs>
        <w:tab w:val="right" w:leader="dot" w:pos="8630"/>
      </w:tabs>
      <w:spacing w:after="40"/>
      <w:ind w:left="576"/>
    </w:pPr>
    <w:rPr>
      <w:noProof/>
    </w:rPr>
  </w:style>
  <w:style w:type="paragraph" w:styleId="TOC6">
    <w:name w:val="toc 6"/>
    <w:basedOn w:val="Normal"/>
    <w:next w:val="Normal"/>
    <w:autoRedefine/>
    <w:uiPriority w:val="39"/>
    <w:unhideWhenUsed/>
    <w:qFormat/>
    <w:rsid w:val="00417CC5"/>
    <w:pPr>
      <w:tabs>
        <w:tab w:val="right" w:leader="dot" w:pos="8630"/>
      </w:tabs>
      <w:spacing w:after="40"/>
      <w:ind w:left="720"/>
    </w:pPr>
    <w:rPr>
      <w:noProof/>
    </w:rPr>
  </w:style>
  <w:style w:type="paragraph" w:styleId="TOC7">
    <w:name w:val="toc 7"/>
    <w:basedOn w:val="Normal"/>
    <w:next w:val="Normal"/>
    <w:autoRedefine/>
    <w:uiPriority w:val="39"/>
    <w:unhideWhenUsed/>
    <w:qFormat/>
    <w:rsid w:val="00417CC5"/>
    <w:pPr>
      <w:tabs>
        <w:tab w:val="right" w:leader="dot" w:pos="8630"/>
      </w:tabs>
      <w:spacing w:after="40"/>
      <w:ind w:left="864"/>
    </w:pPr>
    <w:rPr>
      <w:noProof/>
    </w:rPr>
  </w:style>
  <w:style w:type="paragraph" w:styleId="TOC8">
    <w:name w:val="toc 8"/>
    <w:basedOn w:val="Normal"/>
    <w:next w:val="Normal"/>
    <w:autoRedefine/>
    <w:uiPriority w:val="39"/>
    <w:unhideWhenUsed/>
    <w:qFormat/>
    <w:rsid w:val="00417CC5"/>
    <w:pPr>
      <w:tabs>
        <w:tab w:val="right" w:leader="dot" w:pos="8630"/>
      </w:tabs>
      <w:spacing w:after="40"/>
      <w:ind w:left="1008"/>
    </w:pPr>
    <w:rPr>
      <w:noProof/>
    </w:rPr>
  </w:style>
  <w:style w:type="paragraph" w:styleId="TOC9">
    <w:name w:val="toc 9"/>
    <w:basedOn w:val="Normal"/>
    <w:next w:val="Normal"/>
    <w:autoRedefine/>
    <w:uiPriority w:val="39"/>
    <w:unhideWhenUsed/>
    <w:qFormat/>
    <w:rsid w:val="00417CC5"/>
    <w:pPr>
      <w:tabs>
        <w:tab w:val="right" w:leader="dot" w:pos="8630"/>
      </w:tabs>
      <w:spacing w:after="40"/>
      <w:ind w:left="1152"/>
    </w:pPr>
    <w:rPr>
      <w:noProof/>
    </w:rPr>
  </w:style>
  <w:style w:type="paragraph" w:styleId="TableofFigures">
    <w:name w:val="table of figures"/>
    <w:basedOn w:val="TOC1"/>
    <w:next w:val="Normal"/>
    <w:uiPriority w:val="99"/>
    <w:unhideWhenUsed/>
    <w:rsid w:val="00417CC5"/>
    <w:pPr>
      <w:spacing w:before="60" w:after="0" w:line="240" w:lineRule="auto"/>
    </w:pPr>
  </w:style>
  <w:style w:type="table" w:customStyle="1" w:styleId="TableGrid1">
    <w:name w:val="Table Grid1"/>
    <w:basedOn w:val="TableNormal"/>
    <w:next w:val="TableGrid"/>
    <w:uiPriority w:val="1"/>
    <w:rsid w:val="004E01E8"/>
    <w:pPr>
      <w:spacing w:after="0" w:line="240" w:lineRule="auto"/>
    </w:pPr>
    <w:rPr>
      <w:rFonts w:ascii="Garamond" w:eastAsia="Century Gothic" w:hAnsi="Garamond" w:cs="Century Gothic"/>
      <w:kern w:val="24"/>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1"/>
    <w:rsid w:val="00417CC5"/>
    <w:pPr>
      <w:spacing w:after="0" w:line="240" w:lineRule="auto"/>
    </w:pPr>
    <w:rPr>
      <w:rFonts w:ascii="Garamond" w:eastAsiaTheme="minorHAnsi" w:hAnsi="Garamond" w:cstheme="minorHAnsi"/>
      <w:kern w:val="24"/>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17CC5"/>
    <w:pPr>
      <w:spacing w:after="0" w:line="240" w:lineRule="auto"/>
    </w:pPr>
    <w:rPr>
      <w:rFonts w:ascii="Garamond" w:eastAsiaTheme="minorHAnsi" w:hAnsi="Garamond" w:cstheme="majorBidi"/>
      <w:kern w:val="24"/>
      <w:lang w:eastAsia="en-US"/>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0366DC"/>
    <w:pPr>
      <w:spacing w:after="0" w:line="240" w:lineRule="auto"/>
    </w:pPr>
    <w:rPr>
      <w:color w:val="3A3A3A" w:themeColor="background2" w:themeShade="40"/>
    </w:rPr>
  </w:style>
  <w:style w:type="paragraph" w:styleId="NormalWeb">
    <w:name w:val="Normal (Web)"/>
    <w:basedOn w:val="Normal"/>
    <w:uiPriority w:val="99"/>
    <w:semiHidden/>
    <w:unhideWhenUsed/>
    <w:rsid w:val="00417CC5"/>
    <w:rPr>
      <w:rFonts w:ascii="Times New Roman" w:hAnsi="Times New Roman"/>
    </w:rPr>
  </w:style>
  <w:style w:type="numbering" w:styleId="111111">
    <w:name w:val="Outline List 2"/>
    <w:basedOn w:val="NoList"/>
    <w:uiPriority w:val="99"/>
    <w:semiHidden/>
    <w:unhideWhenUsed/>
    <w:rsid w:val="00417CC5"/>
    <w:pPr>
      <w:numPr>
        <w:numId w:val="1"/>
      </w:numPr>
    </w:pPr>
  </w:style>
  <w:style w:type="numbering" w:styleId="1ai">
    <w:name w:val="Outline List 1"/>
    <w:basedOn w:val="NoList"/>
    <w:uiPriority w:val="99"/>
    <w:semiHidden/>
    <w:unhideWhenUsed/>
    <w:rsid w:val="00417CC5"/>
    <w:pPr>
      <w:numPr>
        <w:numId w:val="2"/>
      </w:numPr>
    </w:pPr>
  </w:style>
  <w:style w:type="paragraph" w:styleId="BalloonText">
    <w:name w:val="Balloon Text"/>
    <w:basedOn w:val="Normal"/>
    <w:link w:val="BalloonTextChar"/>
    <w:uiPriority w:val="99"/>
    <w:semiHidden/>
    <w:unhideWhenUsed/>
    <w:rsid w:val="00417CC5"/>
    <w:rPr>
      <w:rFonts w:ascii="Tahoma" w:hAnsi="Tahoma" w:cs="Tahoma"/>
      <w:sz w:val="22"/>
      <w:szCs w:val="16"/>
    </w:rPr>
  </w:style>
  <w:style w:type="character" w:customStyle="1" w:styleId="BalloonTextChar">
    <w:name w:val="Balloon Text Char"/>
    <w:basedOn w:val="DefaultParagraphFont"/>
    <w:link w:val="BalloonText"/>
    <w:uiPriority w:val="99"/>
    <w:semiHidden/>
    <w:rsid w:val="00417CC5"/>
    <w:rPr>
      <w:rFonts w:ascii="Tahoma" w:eastAsiaTheme="minorHAnsi" w:hAnsi="Tahoma" w:cs="Tahoma"/>
      <w:sz w:val="22"/>
      <w:szCs w:val="16"/>
      <w:lang w:eastAsia="en-US"/>
    </w:rPr>
  </w:style>
  <w:style w:type="paragraph" w:styleId="Bibliography">
    <w:name w:val="Bibliography"/>
    <w:basedOn w:val="Normal"/>
    <w:next w:val="Normal"/>
    <w:uiPriority w:val="37"/>
    <w:semiHidden/>
    <w:unhideWhenUsed/>
    <w:rsid w:val="00417CC5"/>
  </w:style>
  <w:style w:type="paragraph" w:styleId="BlockText">
    <w:name w:val="Block Text"/>
    <w:basedOn w:val="Normal"/>
    <w:uiPriority w:val="99"/>
    <w:semiHidden/>
    <w:unhideWhenUsed/>
    <w:rsid w:val="00417CC5"/>
    <w:pPr>
      <w:pBdr>
        <w:top w:val="single" w:sz="2" w:space="10" w:color="0A2F41" w:themeColor="accent1" w:themeShade="80"/>
        <w:left w:val="single" w:sz="2" w:space="10" w:color="0A2F41" w:themeColor="accent1" w:themeShade="80"/>
        <w:bottom w:val="single" w:sz="2" w:space="10" w:color="0A2F41" w:themeColor="accent1" w:themeShade="80"/>
        <w:right w:val="single" w:sz="2" w:space="10" w:color="0A2F41" w:themeColor="accent1" w:themeShade="80"/>
      </w:pBdr>
      <w:ind w:left="1152" w:right="1152"/>
    </w:pPr>
    <w:rPr>
      <w:rFonts w:eastAsiaTheme="minorEastAsia" w:cstheme="minorBidi"/>
      <w:i/>
      <w:iCs/>
      <w:color w:val="0A2F41" w:themeColor="accent1" w:themeShade="80"/>
    </w:rPr>
  </w:style>
  <w:style w:type="paragraph" w:styleId="BodyText">
    <w:name w:val="Body Text"/>
    <w:basedOn w:val="Normal"/>
    <w:link w:val="BodyTextChar"/>
    <w:uiPriority w:val="99"/>
    <w:unhideWhenUsed/>
    <w:rsid w:val="00417CC5"/>
  </w:style>
  <w:style w:type="character" w:customStyle="1" w:styleId="BodyTextChar">
    <w:name w:val="Body Text Char"/>
    <w:basedOn w:val="DefaultParagraphFont"/>
    <w:link w:val="BodyText"/>
    <w:uiPriority w:val="99"/>
    <w:rsid w:val="00417CC5"/>
    <w:rPr>
      <w:rFonts w:ascii="Garamond" w:eastAsiaTheme="minorHAnsi" w:hAnsi="Garamond" w:cstheme="majorBidi"/>
      <w:lang w:eastAsia="en-US"/>
    </w:rPr>
  </w:style>
  <w:style w:type="paragraph" w:styleId="BodyText2">
    <w:name w:val="Body Text 2"/>
    <w:basedOn w:val="Normal"/>
    <w:link w:val="BodyText2Char"/>
    <w:uiPriority w:val="99"/>
    <w:unhideWhenUsed/>
    <w:rsid w:val="00417CC5"/>
  </w:style>
  <w:style w:type="character" w:customStyle="1" w:styleId="BodyText2Char">
    <w:name w:val="Body Text 2 Char"/>
    <w:basedOn w:val="DefaultParagraphFont"/>
    <w:link w:val="BodyText2"/>
    <w:uiPriority w:val="99"/>
    <w:rsid w:val="00417CC5"/>
    <w:rPr>
      <w:rFonts w:ascii="Garamond" w:eastAsiaTheme="minorHAnsi" w:hAnsi="Garamond" w:cstheme="majorBidi"/>
      <w:lang w:eastAsia="en-US"/>
    </w:rPr>
  </w:style>
  <w:style w:type="paragraph" w:styleId="BodyText3">
    <w:name w:val="Body Text 3"/>
    <w:basedOn w:val="Normal"/>
    <w:link w:val="BodyText3Char"/>
    <w:uiPriority w:val="99"/>
    <w:unhideWhenUsed/>
    <w:rsid w:val="00417CC5"/>
  </w:style>
  <w:style w:type="character" w:customStyle="1" w:styleId="BodyText3Char">
    <w:name w:val="Body Text 3 Char"/>
    <w:basedOn w:val="DefaultParagraphFont"/>
    <w:link w:val="BodyText3"/>
    <w:uiPriority w:val="99"/>
    <w:rsid w:val="00417CC5"/>
    <w:rPr>
      <w:rFonts w:ascii="Garamond" w:eastAsiaTheme="minorHAnsi" w:hAnsi="Garamond" w:cstheme="majorBidi"/>
      <w:lang w:eastAsia="en-US"/>
    </w:rPr>
  </w:style>
  <w:style w:type="paragraph" w:styleId="BodyTextFirstIndent">
    <w:name w:val="Body Text First Indent"/>
    <w:basedOn w:val="Normal"/>
    <w:link w:val="BodyTextFirstIndentChar"/>
    <w:uiPriority w:val="99"/>
    <w:unhideWhenUsed/>
    <w:rsid w:val="00417CC5"/>
    <w:pPr>
      <w:ind w:firstLine="360"/>
    </w:pPr>
  </w:style>
  <w:style w:type="character" w:customStyle="1" w:styleId="BodyTextFirstIndentChar">
    <w:name w:val="Body Text First Indent Char"/>
    <w:basedOn w:val="BodyTextChar"/>
    <w:link w:val="BodyTextFirstIndent"/>
    <w:uiPriority w:val="99"/>
    <w:rsid w:val="00417CC5"/>
    <w:rPr>
      <w:rFonts w:ascii="Garamond" w:eastAsiaTheme="minorHAnsi" w:hAnsi="Garamond" w:cstheme="majorBidi"/>
      <w:lang w:eastAsia="en-US"/>
    </w:rPr>
  </w:style>
  <w:style w:type="paragraph" w:styleId="BodyTextIndent">
    <w:name w:val="Body Text Indent"/>
    <w:basedOn w:val="Normal"/>
    <w:link w:val="BodyTextIndentChar"/>
    <w:uiPriority w:val="99"/>
    <w:unhideWhenUsed/>
    <w:rsid w:val="00417CC5"/>
    <w:pPr>
      <w:ind w:left="360"/>
    </w:pPr>
  </w:style>
  <w:style w:type="character" w:customStyle="1" w:styleId="BodyTextIndentChar">
    <w:name w:val="Body Text Indent Char"/>
    <w:basedOn w:val="DefaultParagraphFont"/>
    <w:link w:val="BodyTextIndent"/>
    <w:uiPriority w:val="99"/>
    <w:rsid w:val="00417CC5"/>
    <w:rPr>
      <w:rFonts w:ascii="Garamond" w:eastAsiaTheme="minorHAnsi" w:hAnsi="Garamond" w:cstheme="majorBidi"/>
      <w:lang w:eastAsia="en-US"/>
    </w:rPr>
  </w:style>
  <w:style w:type="paragraph" w:styleId="BodyTextFirstIndent2">
    <w:name w:val="Body Text First Indent 2"/>
    <w:basedOn w:val="Normal"/>
    <w:link w:val="BodyTextFirstIndent2Char"/>
    <w:uiPriority w:val="99"/>
    <w:unhideWhenUsed/>
    <w:rsid w:val="00417CC5"/>
    <w:pPr>
      <w:ind w:firstLine="720"/>
    </w:pPr>
  </w:style>
  <w:style w:type="character" w:customStyle="1" w:styleId="BodyTextFirstIndent2Char">
    <w:name w:val="Body Text First Indent 2 Char"/>
    <w:basedOn w:val="BodyTextIndentChar"/>
    <w:link w:val="BodyTextFirstIndent2"/>
    <w:uiPriority w:val="99"/>
    <w:rsid w:val="00417CC5"/>
    <w:rPr>
      <w:rFonts w:ascii="Garamond" w:eastAsiaTheme="minorHAnsi" w:hAnsi="Garamond" w:cstheme="majorBidi"/>
      <w:lang w:eastAsia="en-US"/>
    </w:rPr>
  </w:style>
  <w:style w:type="paragraph" w:styleId="BodyTextIndent2">
    <w:name w:val="Body Text Indent 2"/>
    <w:basedOn w:val="Normal"/>
    <w:link w:val="BodyTextIndent2Char"/>
    <w:uiPriority w:val="99"/>
    <w:unhideWhenUsed/>
    <w:rsid w:val="00417CC5"/>
    <w:pPr>
      <w:ind w:left="720"/>
    </w:pPr>
  </w:style>
  <w:style w:type="character" w:customStyle="1" w:styleId="BodyTextIndent2Char">
    <w:name w:val="Body Text Indent 2 Char"/>
    <w:basedOn w:val="DefaultParagraphFont"/>
    <w:link w:val="BodyTextIndent2"/>
    <w:uiPriority w:val="99"/>
    <w:rsid w:val="00417CC5"/>
    <w:rPr>
      <w:rFonts w:ascii="Garamond" w:eastAsiaTheme="minorHAnsi" w:hAnsi="Garamond" w:cstheme="majorBidi"/>
      <w:lang w:eastAsia="en-US"/>
    </w:rPr>
  </w:style>
  <w:style w:type="paragraph" w:styleId="BodyTextIndent3">
    <w:name w:val="Body Text Indent 3"/>
    <w:basedOn w:val="Normal"/>
    <w:link w:val="BodyTextIndent3Char"/>
    <w:uiPriority w:val="99"/>
    <w:unhideWhenUsed/>
    <w:rsid w:val="00417CC5"/>
    <w:pPr>
      <w:ind w:left="1080"/>
    </w:pPr>
  </w:style>
  <w:style w:type="character" w:customStyle="1" w:styleId="BodyTextIndent3Char">
    <w:name w:val="Body Text Indent 3 Char"/>
    <w:basedOn w:val="DefaultParagraphFont"/>
    <w:link w:val="BodyTextIndent3"/>
    <w:uiPriority w:val="99"/>
    <w:rsid w:val="00417CC5"/>
    <w:rPr>
      <w:rFonts w:ascii="Garamond" w:eastAsiaTheme="minorHAnsi" w:hAnsi="Garamond" w:cstheme="majorBidi"/>
      <w:lang w:eastAsia="en-US"/>
    </w:rPr>
  </w:style>
  <w:style w:type="character" w:styleId="BookTitle">
    <w:name w:val="Book Title"/>
    <w:basedOn w:val="DefaultParagraphFont"/>
    <w:uiPriority w:val="33"/>
    <w:unhideWhenUsed/>
    <w:qFormat/>
    <w:rsid w:val="00417CC5"/>
    <w:rPr>
      <w:b/>
      <w:bCs/>
      <w:i/>
      <w:iCs/>
      <w:spacing w:val="0"/>
    </w:rPr>
  </w:style>
  <w:style w:type="character" w:customStyle="1" w:styleId="Button">
    <w:name w:val="Button"/>
    <w:basedOn w:val="DefaultParagraphFont"/>
    <w:uiPriority w:val="1"/>
    <w:qFormat/>
    <w:rsid w:val="00417CC5"/>
    <w:rPr>
      <w:rFonts w:ascii="Aptos Narrow" w:hAnsi="Aptos Narrow"/>
      <w:b/>
      <w:color w:val="000000" w:themeColor="text1"/>
      <w:sz w:val="22"/>
      <w:szCs w:val="22"/>
    </w:rPr>
  </w:style>
  <w:style w:type="paragraph" w:customStyle="1" w:styleId="Caption-Figure">
    <w:name w:val="Caption - Figure"/>
    <w:next w:val="Normal"/>
    <w:qFormat/>
    <w:rsid w:val="00AF3A79"/>
    <w:pPr>
      <w:spacing w:line="264" w:lineRule="auto"/>
      <w:jc w:val="center"/>
    </w:pPr>
    <w:rPr>
      <w:rFonts w:ascii="Century Gothic" w:eastAsiaTheme="minorHAnsi" w:hAnsi="Century Gothic" w:cstheme="majorBidi"/>
      <w:i/>
      <w:iCs/>
      <w:noProof/>
      <w:color w:val="404040" w:themeColor="text1" w:themeTint="BF"/>
      <w:kern w:val="24"/>
      <w:sz w:val="16"/>
      <w:szCs w:val="18"/>
      <w:lang w:eastAsia="en-US"/>
      <w14:ligatures w14:val="standardContextual"/>
    </w:rPr>
  </w:style>
  <w:style w:type="paragraph" w:customStyle="1" w:styleId="Caption-Table">
    <w:name w:val="Caption - Table"/>
    <w:next w:val="Normal"/>
    <w:qFormat/>
    <w:rsid w:val="00417CC5"/>
    <w:pPr>
      <w:spacing w:before="180" w:after="0" w:line="264" w:lineRule="auto"/>
    </w:pPr>
    <w:rPr>
      <w:rFonts w:eastAsiaTheme="minorHAnsi" w:cstheme="majorBidi"/>
      <w:i/>
      <w:iCs/>
      <w:kern w:val="24"/>
      <w:sz w:val="18"/>
      <w:szCs w:val="20"/>
      <w:lang w:eastAsia="en-US"/>
      <w14:ligatures w14:val="standardContextual"/>
    </w:rPr>
  </w:style>
  <w:style w:type="paragraph" w:styleId="Closing">
    <w:name w:val="Closing"/>
    <w:basedOn w:val="Normal"/>
    <w:link w:val="ClosingChar"/>
    <w:uiPriority w:val="99"/>
    <w:semiHidden/>
    <w:unhideWhenUsed/>
    <w:rsid w:val="00417CC5"/>
    <w:pPr>
      <w:ind w:left="4320"/>
    </w:pPr>
  </w:style>
  <w:style w:type="character" w:customStyle="1" w:styleId="ClosingChar">
    <w:name w:val="Closing Char"/>
    <w:basedOn w:val="DefaultParagraphFont"/>
    <w:link w:val="Closing"/>
    <w:uiPriority w:val="99"/>
    <w:semiHidden/>
    <w:rsid w:val="00417CC5"/>
    <w:rPr>
      <w:rFonts w:ascii="Garamond" w:eastAsiaTheme="minorHAnsi" w:hAnsi="Garamond" w:cstheme="majorBidi"/>
      <w:lang w:eastAsia="en-US"/>
    </w:rPr>
  </w:style>
  <w:style w:type="table" w:styleId="ColorfulGrid">
    <w:name w:val="Colorful Grid"/>
    <w:basedOn w:val="TableNormal"/>
    <w:uiPriority w:val="40"/>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41"/>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insideH w:val="single" w:sz="4" w:space="0" w:color="FFFFFF" w:themeColor="background1"/>
      </w:tblBorders>
    </w:tblPr>
    <w:tcPr>
      <w:shd w:val="clear" w:color="auto" w:fill="C1E4F5" w:themeFill="accent1" w:themeFillTint="33"/>
    </w:tcPr>
    <w:tblStylePr w:type="firstRow">
      <w:rPr>
        <w:b/>
        <w:bCs/>
      </w:rPr>
      <w:tblPr/>
      <w:tcPr>
        <w:shd w:val="clear" w:color="auto" w:fill="83CAEB" w:themeFill="accent1" w:themeFillTint="66"/>
      </w:tcPr>
    </w:tblStylePr>
    <w:tblStylePr w:type="lastRow">
      <w:rPr>
        <w:b/>
        <w:bCs/>
        <w:color w:val="000000" w:themeColor="text1"/>
      </w:rPr>
      <w:tblPr/>
      <w:tcPr>
        <w:shd w:val="clear" w:color="auto" w:fill="83CAEB" w:themeFill="accent1" w:themeFillTint="66"/>
      </w:tcPr>
    </w:tblStylePr>
    <w:tblStylePr w:type="firstCol">
      <w:rPr>
        <w:color w:val="FFFFFF" w:themeColor="background1"/>
      </w:rPr>
      <w:tblPr/>
      <w:tcPr>
        <w:shd w:val="clear" w:color="auto" w:fill="0F4761" w:themeFill="accent1" w:themeFillShade="BF"/>
      </w:tcPr>
    </w:tblStylePr>
    <w:tblStylePr w:type="lastCol">
      <w:rPr>
        <w:color w:val="FFFFFF" w:themeColor="background1"/>
      </w:rPr>
      <w:tblPr/>
      <w:tcPr>
        <w:shd w:val="clear" w:color="auto" w:fill="0F4761" w:themeFill="accent1" w:themeFillShade="BF"/>
      </w:tc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ColorfulGrid-Accent2">
    <w:name w:val="Colorful Grid Accent 2"/>
    <w:basedOn w:val="TableNormal"/>
    <w:uiPriority w:val="42"/>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insideH w:val="single" w:sz="4" w:space="0" w:color="FFFFFF" w:themeColor="background1"/>
      </w:tblBorders>
    </w:tblPr>
    <w:tcPr>
      <w:shd w:val="clear" w:color="auto" w:fill="FAE2D5" w:themeFill="accent2" w:themeFillTint="33"/>
    </w:tcPr>
    <w:tblStylePr w:type="firstRow">
      <w:rPr>
        <w:b/>
        <w:bCs/>
      </w:rPr>
      <w:tblPr/>
      <w:tcPr>
        <w:shd w:val="clear" w:color="auto" w:fill="F6C5AC" w:themeFill="accent2" w:themeFillTint="66"/>
      </w:tcPr>
    </w:tblStylePr>
    <w:tblStylePr w:type="lastRow">
      <w:rPr>
        <w:b/>
        <w:bCs/>
        <w:color w:val="000000" w:themeColor="text1"/>
      </w:rPr>
      <w:tblPr/>
      <w:tcPr>
        <w:shd w:val="clear" w:color="auto" w:fill="F6C5AC" w:themeFill="accent2" w:themeFillTint="66"/>
      </w:tcPr>
    </w:tblStylePr>
    <w:tblStylePr w:type="firstCol">
      <w:rPr>
        <w:color w:val="FFFFFF" w:themeColor="background1"/>
      </w:rPr>
      <w:tblPr/>
      <w:tcPr>
        <w:shd w:val="clear" w:color="auto" w:fill="BF4E14" w:themeFill="accent2" w:themeFillShade="BF"/>
      </w:tcPr>
    </w:tblStylePr>
    <w:tblStylePr w:type="lastCol">
      <w:rPr>
        <w:color w:val="FFFFFF" w:themeColor="background1"/>
      </w:rPr>
      <w:tblPr/>
      <w:tcPr>
        <w:shd w:val="clear" w:color="auto" w:fill="BF4E14" w:themeFill="accent2" w:themeFillShade="BF"/>
      </w:tc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ColorfulGrid-Accent3">
    <w:name w:val="Colorful Grid Accent 3"/>
    <w:basedOn w:val="TableNormal"/>
    <w:uiPriority w:val="43"/>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insideH w:val="single" w:sz="4" w:space="0" w:color="FFFFFF" w:themeColor="background1"/>
      </w:tblBorders>
    </w:tblPr>
    <w:tcPr>
      <w:shd w:val="clear" w:color="auto" w:fill="C1F0C7" w:themeFill="accent3" w:themeFillTint="33"/>
    </w:tcPr>
    <w:tblStylePr w:type="firstRow">
      <w:rPr>
        <w:b/>
        <w:bCs/>
      </w:rPr>
      <w:tblPr/>
      <w:tcPr>
        <w:shd w:val="clear" w:color="auto" w:fill="84E290" w:themeFill="accent3" w:themeFillTint="66"/>
      </w:tcPr>
    </w:tblStylePr>
    <w:tblStylePr w:type="lastRow">
      <w:rPr>
        <w:b/>
        <w:bCs/>
        <w:color w:val="000000" w:themeColor="text1"/>
      </w:rPr>
      <w:tblPr/>
      <w:tcPr>
        <w:shd w:val="clear" w:color="auto" w:fill="84E290" w:themeFill="accent3" w:themeFillTint="66"/>
      </w:tcPr>
    </w:tblStylePr>
    <w:tblStylePr w:type="firstCol">
      <w:rPr>
        <w:color w:val="FFFFFF" w:themeColor="background1"/>
      </w:rPr>
      <w:tblPr/>
      <w:tcPr>
        <w:shd w:val="clear" w:color="auto" w:fill="124F1A" w:themeFill="accent3" w:themeFillShade="BF"/>
      </w:tcPr>
    </w:tblStylePr>
    <w:tblStylePr w:type="lastCol">
      <w:rPr>
        <w:color w:val="FFFFFF" w:themeColor="background1"/>
      </w:rPr>
      <w:tblPr/>
      <w:tcPr>
        <w:shd w:val="clear" w:color="auto" w:fill="124F1A" w:themeFill="accent3" w:themeFillShade="BF"/>
      </w:tc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ColorfulGrid-Accent4">
    <w:name w:val="Colorful Grid Accent 4"/>
    <w:basedOn w:val="TableNormal"/>
    <w:uiPriority w:val="44"/>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insideH w:val="single" w:sz="4" w:space="0" w:color="FFFFFF" w:themeColor="background1"/>
      </w:tblBorders>
    </w:tblPr>
    <w:tcPr>
      <w:shd w:val="clear" w:color="auto" w:fill="CAEDFB" w:themeFill="accent4" w:themeFillTint="33"/>
    </w:tcPr>
    <w:tblStylePr w:type="firstRow">
      <w:rPr>
        <w:b/>
        <w:bCs/>
      </w:rPr>
      <w:tblPr/>
      <w:tcPr>
        <w:shd w:val="clear" w:color="auto" w:fill="95DCF7" w:themeFill="accent4" w:themeFillTint="66"/>
      </w:tcPr>
    </w:tblStylePr>
    <w:tblStylePr w:type="lastRow">
      <w:rPr>
        <w:b/>
        <w:bCs/>
        <w:color w:val="000000" w:themeColor="text1"/>
      </w:rPr>
      <w:tblPr/>
      <w:tcPr>
        <w:shd w:val="clear" w:color="auto" w:fill="95DCF7" w:themeFill="accent4" w:themeFillTint="66"/>
      </w:tcPr>
    </w:tblStylePr>
    <w:tblStylePr w:type="firstCol">
      <w:rPr>
        <w:color w:val="FFFFFF" w:themeColor="background1"/>
      </w:rPr>
      <w:tblPr/>
      <w:tcPr>
        <w:shd w:val="clear" w:color="auto" w:fill="0B769F" w:themeFill="accent4" w:themeFillShade="BF"/>
      </w:tcPr>
    </w:tblStylePr>
    <w:tblStylePr w:type="lastCol">
      <w:rPr>
        <w:color w:val="FFFFFF" w:themeColor="background1"/>
      </w:rPr>
      <w:tblPr/>
      <w:tcPr>
        <w:shd w:val="clear" w:color="auto" w:fill="0B769F" w:themeFill="accent4" w:themeFillShade="BF"/>
      </w:tc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ColorfulGrid-Accent5">
    <w:name w:val="Colorful Grid Accent 5"/>
    <w:basedOn w:val="TableNormal"/>
    <w:uiPriority w:val="45"/>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ColorfulGrid-Accent6">
    <w:name w:val="Colorful Grid Accent 6"/>
    <w:basedOn w:val="TableNormal"/>
    <w:uiPriority w:val="46"/>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insideH w:val="single" w:sz="4" w:space="0" w:color="FFFFFF" w:themeColor="background1"/>
      </w:tblBorders>
    </w:tblPr>
    <w:tcPr>
      <w:shd w:val="clear" w:color="auto" w:fill="D9F2D0" w:themeFill="accent6" w:themeFillTint="33"/>
    </w:tcPr>
    <w:tblStylePr w:type="firstRow">
      <w:rPr>
        <w:b/>
        <w:bCs/>
      </w:rPr>
      <w:tblPr/>
      <w:tcPr>
        <w:shd w:val="clear" w:color="auto" w:fill="B3E5A1" w:themeFill="accent6" w:themeFillTint="66"/>
      </w:tcPr>
    </w:tblStylePr>
    <w:tblStylePr w:type="lastRow">
      <w:rPr>
        <w:b/>
        <w:bCs/>
        <w:color w:val="000000" w:themeColor="text1"/>
      </w:rPr>
      <w:tblPr/>
      <w:tcPr>
        <w:shd w:val="clear" w:color="auto" w:fill="B3E5A1" w:themeFill="accent6" w:themeFillTint="66"/>
      </w:tcPr>
    </w:tblStylePr>
    <w:tblStylePr w:type="firstCol">
      <w:rPr>
        <w:color w:val="FFFFFF" w:themeColor="background1"/>
      </w:rPr>
      <w:tblPr/>
      <w:tcPr>
        <w:shd w:val="clear" w:color="auto" w:fill="3A7C22" w:themeFill="accent6" w:themeFillShade="BF"/>
      </w:tcPr>
    </w:tblStylePr>
    <w:tblStylePr w:type="lastCol">
      <w:rPr>
        <w:color w:val="FFFFFF" w:themeColor="background1"/>
      </w:rPr>
      <w:tblPr/>
      <w:tcPr>
        <w:shd w:val="clear" w:color="auto" w:fill="3A7C22" w:themeFill="accent6" w:themeFillShade="BF"/>
      </w:tc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ColorfulList">
    <w:name w:val="Colorful List"/>
    <w:basedOn w:val="TableNormal"/>
    <w:uiPriority w:val="40"/>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41"/>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Pr>
    <w:tcPr>
      <w:shd w:val="clear" w:color="auto" w:fill="E0F2FA" w:themeFill="accen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DEF2" w:themeFill="accent1" w:themeFillTint="3F"/>
      </w:tcPr>
    </w:tblStylePr>
    <w:tblStylePr w:type="band1Horz">
      <w:tblPr/>
      <w:tcPr>
        <w:shd w:val="clear" w:color="auto" w:fill="C1E4F5" w:themeFill="accent1" w:themeFillTint="33"/>
      </w:tcPr>
    </w:tblStylePr>
  </w:style>
  <w:style w:type="table" w:styleId="ColorfulList-Accent2">
    <w:name w:val="Colorful List Accent 2"/>
    <w:basedOn w:val="TableNormal"/>
    <w:uiPriority w:val="42"/>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Pr>
    <w:tcPr>
      <w:shd w:val="clear" w:color="auto" w:fill="FCF0EA" w:themeFill="accent2"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BCC" w:themeFill="accent2" w:themeFillTint="3F"/>
      </w:tcPr>
    </w:tblStylePr>
    <w:tblStylePr w:type="band1Horz">
      <w:tblPr/>
      <w:tcPr>
        <w:shd w:val="clear" w:color="auto" w:fill="FAE2D5" w:themeFill="accent2" w:themeFillTint="33"/>
      </w:tcPr>
    </w:tblStylePr>
  </w:style>
  <w:style w:type="table" w:styleId="ColorfulList-Accent3">
    <w:name w:val="Colorful List Accent 3"/>
    <w:basedOn w:val="TableNormal"/>
    <w:uiPriority w:val="43"/>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Pr>
    <w:tcPr>
      <w:shd w:val="clear" w:color="auto" w:fill="E0F8E3" w:themeFill="accent3" w:themeFillTint="19"/>
    </w:tcPr>
    <w:tblStylePr w:type="firstRow">
      <w:rPr>
        <w:b/>
        <w:bCs/>
        <w:color w:val="FFFFFF" w:themeColor="background1"/>
      </w:rPr>
      <w:tblPr/>
      <w:tcPr>
        <w:tcBorders>
          <w:bottom w:val="single" w:sz="12" w:space="0" w:color="FFFFFF" w:themeColor="background1"/>
        </w:tcBorders>
        <w:shd w:val="clear" w:color="auto" w:fill="0C7EAA" w:themeFill="accent4" w:themeFillShade="CC"/>
      </w:tcPr>
    </w:tblStylePr>
    <w:tblStylePr w:type="lastRow">
      <w:rPr>
        <w:b/>
        <w:bCs/>
        <w:color w:val="0C7EA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3EDBA" w:themeFill="accent3" w:themeFillTint="3F"/>
      </w:tcPr>
    </w:tblStylePr>
    <w:tblStylePr w:type="band1Horz">
      <w:tblPr/>
      <w:tcPr>
        <w:shd w:val="clear" w:color="auto" w:fill="C1F0C7" w:themeFill="accent3" w:themeFillTint="33"/>
      </w:tcPr>
    </w:tblStylePr>
  </w:style>
  <w:style w:type="table" w:styleId="ColorfulList-Accent4">
    <w:name w:val="Colorful List Accent 4"/>
    <w:basedOn w:val="TableNormal"/>
    <w:uiPriority w:val="44"/>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Pr>
    <w:tcPr>
      <w:shd w:val="clear" w:color="auto" w:fill="E5F6FD" w:themeFill="accent4" w:themeFillTint="19"/>
    </w:tcPr>
    <w:tblStylePr w:type="firstRow">
      <w:rPr>
        <w:b/>
        <w:bCs/>
        <w:color w:val="FFFFFF" w:themeColor="background1"/>
      </w:rPr>
      <w:tblPr/>
      <w:tcPr>
        <w:tcBorders>
          <w:bottom w:val="single" w:sz="12" w:space="0" w:color="FFFFFF" w:themeColor="background1"/>
        </w:tcBorders>
        <w:shd w:val="clear" w:color="auto" w:fill="14551C" w:themeFill="accent3" w:themeFillShade="CC"/>
      </w:tcPr>
    </w:tblStylePr>
    <w:tblStylePr w:type="lastRow">
      <w:rPr>
        <w:b/>
        <w:bCs/>
        <w:color w:val="14551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DE9FA" w:themeFill="accent4" w:themeFillTint="3F"/>
      </w:tcPr>
    </w:tblStylePr>
    <w:tblStylePr w:type="band1Horz">
      <w:tblPr/>
      <w:tcPr>
        <w:shd w:val="clear" w:color="auto" w:fill="CAEDFB" w:themeFill="accent4" w:themeFillTint="33"/>
      </w:tcPr>
    </w:tblStylePr>
  </w:style>
  <w:style w:type="table" w:styleId="ColorfulList-Accent5">
    <w:name w:val="Colorful List Accent 5"/>
    <w:basedOn w:val="TableNormal"/>
    <w:uiPriority w:val="45"/>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Pr>
    <w:tcPr>
      <w:shd w:val="clear" w:color="auto" w:fill="F8E7F6" w:themeFill="accent5" w:themeFillTint="19"/>
    </w:tcPr>
    <w:tblStylePr w:type="firstRow">
      <w:rPr>
        <w:b/>
        <w:bCs/>
        <w:color w:val="FFFFFF" w:themeColor="background1"/>
      </w:rPr>
      <w:tblPr/>
      <w:tcPr>
        <w:tcBorders>
          <w:bottom w:val="single" w:sz="12" w:space="0" w:color="FFFFFF" w:themeColor="background1"/>
        </w:tcBorders>
        <w:shd w:val="clear" w:color="auto" w:fill="3E8524" w:themeFill="accent6" w:themeFillShade="CC"/>
      </w:tcPr>
    </w:tblStylePr>
    <w:tblStylePr w:type="lastRow">
      <w:rPr>
        <w:b/>
        <w:bCs/>
        <w:color w:val="3E852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3E9" w:themeFill="accent5" w:themeFillTint="3F"/>
      </w:tcPr>
    </w:tblStylePr>
    <w:tblStylePr w:type="band1Horz">
      <w:tblPr/>
      <w:tcPr>
        <w:shd w:val="clear" w:color="auto" w:fill="F2CEED" w:themeFill="accent5" w:themeFillTint="33"/>
      </w:tcPr>
    </w:tblStylePr>
  </w:style>
  <w:style w:type="table" w:styleId="ColorfulList-Accent6">
    <w:name w:val="Colorful List Accent 6"/>
    <w:basedOn w:val="TableNormal"/>
    <w:uiPriority w:val="46"/>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Pr>
    <w:tcPr>
      <w:shd w:val="clear" w:color="auto" w:fill="ECF8E8" w:themeFill="accent6" w:themeFillTint="19"/>
    </w:tcPr>
    <w:tblStylePr w:type="firstRow">
      <w:rPr>
        <w:b/>
        <w:bCs/>
        <w:color w:val="FFFFFF" w:themeColor="background1"/>
      </w:rPr>
      <w:tblPr/>
      <w:tcPr>
        <w:tcBorders>
          <w:bottom w:val="single" w:sz="12" w:space="0" w:color="FFFFFF" w:themeColor="background1"/>
        </w:tcBorders>
        <w:shd w:val="clear" w:color="auto" w:fill="7F2275" w:themeFill="accent5" w:themeFillShade="CC"/>
      </w:tcPr>
    </w:tblStylePr>
    <w:tblStylePr w:type="lastRow">
      <w:rPr>
        <w:b/>
        <w:bCs/>
        <w:color w:val="7F227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FC5" w:themeFill="accent6" w:themeFillTint="3F"/>
      </w:tcPr>
    </w:tblStylePr>
    <w:tblStylePr w:type="band1Horz">
      <w:tblPr/>
      <w:tcPr>
        <w:shd w:val="clear" w:color="auto" w:fill="D9F2D0" w:themeFill="accent6" w:themeFillTint="33"/>
      </w:tcPr>
    </w:tblStylePr>
  </w:style>
  <w:style w:type="table" w:styleId="ColorfulShading">
    <w:name w:val="Colorful Shading"/>
    <w:basedOn w:val="TableNormal"/>
    <w:uiPriority w:val="40"/>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24" w:space="0" w:color="E9713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41"/>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24" w:space="0" w:color="E97132" w:themeColor="accent2"/>
        <w:left w:val="single" w:sz="4" w:space="0" w:color="156082" w:themeColor="accent1"/>
        <w:bottom w:val="single" w:sz="4" w:space="0" w:color="156082" w:themeColor="accent1"/>
        <w:right w:val="single" w:sz="4" w:space="0" w:color="156082" w:themeColor="accent1"/>
        <w:insideH w:val="single" w:sz="4" w:space="0" w:color="FFFFFF" w:themeColor="background1"/>
        <w:insideV w:val="single" w:sz="4" w:space="0" w:color="FFFFFF" w:themeColor="background1"/>
      </w:tblBorders>
    </w:tblPr>
    <w:tcPr>
      <w:shd w:val="clear" w:color="auto" w:fill="E0F2FA" w:themeFill="accen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C394D" w:themeFill="accent1" w:themeFillShade="99"/>
      </w:tcPr>
    </w:tblStylePr>
    <w:tblStylePr w:type="firstCol">
      <w:rPr>
        <w:color w:val="FFFFFF" w:themeColor="background1"/>
      </w:rPr>
      <w:tblPr/>
      <w:tcPr>
        <w:tcBorders>
          <w:top w:val="nil"/>
          <w:left w:val="nil"/>
          <w:bottom w:val="nil"/>
          <w:right w:val="nil"/>
          <w:insideH w:val="single" w:sz="4" w:space="0" w:color="0C394D" w:themeColor="accent1" w:themeShade="99"/>
          <w:insideV w:val="nil"/>
        </w:tcBorders>
        <w:shd w:val="clear" w:color="auto" w:fill="0C394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394D" w:themeFill="accent1" w:themeFillShade="99"/>
      </w:tcPr>
    </w:tblStylePr>
    <w:tblStylePr w:type="band1Vert">
      <w:tblPr/>
      <w:tcPr>
        <w:shd w:val="clear" w:color="auto" w:fill="83CAEB" w:themeFill="accent1" w:themeFillTint="66"/>
      </w:tcPr>
    </w:tblStylePr>
    <w:tblStylePr w:type="band1Horz">
      <w:tblPr/>
      <w:tcPr>
        <w:shd w:val="clear" w:color="auto" w:fill="64BDE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42"/>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24" w:space="0" w:color="E97132" w:themeColor="accent2"/>
        <w:left w:val="single" w:sz="4" w:space="0" w:color="E97132" w:themeColor="accent2"/>
        <w:bottom w:val="single" w:sz="4" w:space="0" w:color="E97132" w:themeColor="accent2"/>
        <w:right w:val="single" w:sz="4" w:space="0" w:color="E97132" w:themeColor="accent2"/>
        <w:insideH w:val="single" w:sz="4" w:space="0" w:color="FFFFFF" w:themeColor="background1"/>
        <w:insideV w:val="single" w:sz="4" w:space="0" w:color="FFFFFF" w:themeColor="background1"/>
      </w:tblBorders>
    </w:tblPr>
    <w:tcPr>
      <w:shd w:val="clear" w:color="auto" w:fill="FCF0EA" w:themeFill="accent2"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F10" w:themeFill="accent2" w:themeFillShade="99"/>
      </w:tcPr>
    </w:tblStylePr>
    <w:tblStylePr w:type="firstCol">
      <w:rPr>
        <w:color w:val="FFFFFF" w:themeColor="background1"/>
      </w:rPr>
      <w:tblPr/>
      <w:tcPr>
        <w:tcBorders>
          <w:top w:val="nil"/>
          <w:left w:val="nil"/>
          <w:bottom w:val="nil"/>
          <w:right w:val="nil"/>
          <w:insideH w:val="single" w:sz="4" w:space="0" w:color="993F10" w:themeColor="accent2" w:themeShade="99"/>
          <w:insideV w:val="nil"/>
        </w:tcBorders>
        <w:shd w:val="clear" w:color="auto" w:fill="993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3F10" w:themeFill="accent2" w:themeFillShade="99"/>
      </w:tcPr>
    </w:tblStylePr>
    <w:tblStylePr w:type="band1Vert">
      <w:tblPr/>
      <w:tcPr>
        <w:shd w:val="clear" w:color="auto" w:fill="F6C5AC" w:themeFill="accent2" w:themeFillTint="66"/>
      </w:tcPr>
    </w:tblStylePr>
    <w:tblStylePr w:type="band1Horz">
      <w:tblPr/>
      <w:tcPr>
        <w:shd w:val="clear" w:color="auto" w:fill="F4B7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43"/>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24" w:space="0" w:color="0F9ED5" w:themeColor="accent4"/>
        <w:left w:val="single" w:sz="4" w:space="0" w:color="196B24" w:themeColor="accent3"/>
        <w:bottom w:val="single" w:sz="4" w:space="0" w:color="196B24" w:themeColor="accent3"/>
        <w:right w:val="single" w:sz="4" w:space="0" w:color="196B24" w:themeColor="accent3"/>
        <w:insideH w:val="single" w:sz="4" w:space="0" w:color="FFFFFF" w:themeColor="background1"/>
        <w:insideV w:val="single" w:sz="4" w:space="0" w:color="FFFFFF" w:themeColor="background1"/>
      </w:tblBorders>
    </w:tblPr>
    <w:tcPr>
      <w:shd w:val="clear" w:color="auto" w:fill="E0F8E3" w:themeFill="accent3" w:themeFillTint="19"/>
    </w:tcPr>
    <w:tblStylePr w:type="firstRow">
      <w:rPr>
        <w:b/>
        <w:bCs/>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4015" w:themeFill="accent3" w:themeFillShade="99"/>
      </w:tcPr>
    </w:tblStylePr>
    <w:tblStylePr w:type="firstCol">
      <w:rPr>
        <w:color w:val="FFFFFF" w:themeColor="background1"/>
      </w:rPr>
      <w:tblPr/>
      <w:tcPr>
        <w:tcBorders>
          <w:top w:val="nil"/>
          <w:left w:val="nil"/>
          <w:bottom w:val="nil"/>
          <w:right w:val="nil"/>
          <w:insideH w:val="single" w:sz="4" w:space="0" w:color="0F4015" w:themeColor="accent3" w:themeShade="99"/>
          <w:insideV w:val="nil"/>
        </w:tcBorders>
        <w:shd w:val="clear" w:color="auto" w:fill="0F401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F4015" w:themeFill="accent3" w:themeFillShade="99"/>
      </w:tcPr>
    </w:tblStylePr>
    <w:tblStylePr w:type="band1Vert">
      <w:tblPr/>
      <w:tcPr>
        <w:shd w:val="clear" w:color="auto" w:fill="84E290" w:themeFill="accent3" w:themeFillTint="66"/>
      </w:tcPr>
    </w:tblStylePr>
    <w:tblStylePr w:type="band1Horz">
      <w:tblPr/>
      <w:tcPr>
        <w:shd w:val="clear" w:color="auto" w:fill="66DB75" w:themeFill="accent3" w:themeFillTint="7F"/>
      </w:tcPr>
    </w:tblStylePr>
  </w:style>
  <w:style w:type="table" w:styleId="ColorfulShading-Accent4">
    <w:name w:val="Colorful Shading Accent 4"/>
    <w:basedOn w:val="TableNormal"/>
    <w:uiPriority w:val="44"/>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24" w:space="0" w:color="196B24" w:themeColor="accent3"/>
        <w:left w:val="single" w:sz="4" w:space="0" w:color="0F9ED5" w:themeColor="accent4"/>
        <w:bottom w:val="single" w:sz="4" w:space="0" w:color="0F9ED5" w:themeColor="accent4"/>
        <w:right w:val="single" w:sz="4" w:space="0" w:color="0F9ED5" w:themeColor="accent4"/>
        <w:insideH w:val="single" w:sz="4" w:space="0" w:color="FFFFFF" w:themeColor="background1"/>
        <w:insideV w:val="single" w:sz="4" w:space="0" w:color="FFFFFF" w:themeColor="background1"/>
      </w:tblBorders>
    </w:tblPr>
    <w:tcPr>
      <w:shd w:val="clear" w:color="auto" w:fill="E5F6FD" w:themeFill="accent4" w:themeFillTint="19"/>
    </w:tcPr>
    <w:tblStylePr w:type="firstRow">
      <w:rPr>
        <w:b/>
        <w:bCs/>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5E7F" w:themeFill="accent4" w:themeFillShade="99"/>
      </w:tcPr>
    </w:tblStylePr>
    <w:tblStylePr w:type="firstCol">
      <w:rPr>
        <w:color w:val="FFFFFF" w:themeColor="background1"/>
      </w:rPr>
      <w:tblPr/>
      <w:tcPr>
        <w:tcBorders>
          <w:top w:val="nil"/>
          <w:left w:val="nil"/>
          <w:bottom w:val="nil"/>
          <w:right w:val="nil"/>
          <w:insideH w:val="single" w:sz="4" w:space="0" w:color="095E7F" w:themeColor="accent4" w:themeShade="99"/>
          <w:insideV w:val="nil"/>
        </w:tcBorders>
        <w:shd w:val="clear" w:color="auto" w:fill="095E7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95E7F" w:themeFill="accent4" w:themeFillShade="99"/>
      </w:tcPr>
    </w:tblStylePr>
    <w:tblStylePr w:type="band1Vert">
      <w:tblPr/>
      <w:tcPr>
        <w:shd w:val="clear" w:color="auto" w:fill="95DCF7" w:themeFill="accent4" w:themeFillTint="66"/>
      </w:tcPr>
    </w:tblStylePr>
    <w:tblStylePr w:type="band1Horz">
      <w:tblPr/>
      <w:tcPr>
        <w:shd w:val="clear" w:color="auto" w:fill="7BD3F5"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45"/>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24" w:space="0" w:color="4EA72E" w:themeColor="accent6"/>
        <w:left w:val="single" w:sz="4" w:space="0" w:color="A02B93" w:themeColor="accent5"/>
        <w:bottom w:val="single" w:sz="4" w:space="0" w:color="A02B93" w:themeColor="accent5"/>
        <w:right w:val="single" w:sz="4" w:space="0" w:color="A02B93" w:themeColor="accent5"/>
        <w:insideH w:val="single" w:sz="4" w:space="0" w:color="FFFFFF" w:themeColor="background1"/>
        <w:insideV w:val="single" w:sz="4" w:space="0" w:color="FFFFFF" w:themeColor="background1"/>
      </w:tblBorders>
    </w:tblPr>
    <w:tcPr>
      <w:shd w:val="clear" w:color="auto" w:fill="F8E7F6" w:themeFill="accent5" w:themeFillTint="19"/>
    </w:tcPr>
    <w:tblStylePr w:type="firstRow">
      <w:rPr>
        <w:b/>
        <w:bCs/>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1957" w:themeFill="accent5" w:themeFillShade="99"/>
      </w:tcPr>
    </w:tblStylePr>
    <w:tblStylePr w:type="firstCol">
      <w:rPr>
        <w:color w:val="FFFFFF" w:themeColor="background1"/>
      </w:rPr>
      <w:tblPr/>
      <w:tcPr>
        <w:tcBorders>
          <w:top w:val="nil"/>
          <w:left w:val="nil"/>
          <w:bottom w:val="nil"/>
          <w:right w:val="nil"/>
          <w:insideH w:val="single" w:sz="4" w:space="0" w:color="5F1957" w:themeColor="accent5" w:themeShade="99"/>
          <w:insideV w:val="nil"/>
        </w:tcBorders>
        <w:shd w:val="clear" w:color="auto" w:fill="5F195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1957" w:themeFill="accent5" w:themeFillShade="99"/>
      </w:tcPr>
    </w:tblStylePr>
    <w:tblStylePr w:type="band1Vert">
      <w:tblPr/>
      <w:tcPr>
        <w:shd w:val="clear" w:color="auto" w:fill="E59EDC" w:themeFill="accent5" w:themeFillTint="66"/>
      </w:tcPr>
    </w:tblStylePr>
    <w:tblStylePr w:type="band1Horz">
      <w:tblPr/>
      <w:tcPr>
        <w:shd w:val="clear" w:color="auto" w:fill="DE86D4"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46"/>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24" w:space="0" w:color="A02B93" w:themeColor="accent5"/>
        <w:left w:val="single" w:sz="4" w:space="0" w:color="4EA72E" w:themeColor="accent6"/>
        <w:bottom w:val="single" w:sz="4" w:space="0" w:color="4EA72E" w:themeColor="accent6"/>
        <w:right w:val="single" w:sz="4" w:space="0" w:color="4EA72E" w:themeColor="accent6"/>
        <w:insideH w:val="single" w:sz="4" w:space="0" w:color="FFFFFF" w:themeColor="background1"/>
        <w:insideV w:val="single" w:sz="4" w:space="0" w:color="FFFFFF" w:themeColor="background1"/>
      </w:tblBorders>
    </w:tblPr>
    <w:tcPr>
      <w:shd w:val="clear" w:color="auto" w:fill="ECF8E8" w:themeFill="accent6" w:themeFillTint="19"/>
    </w:tcPr>
    <w:tblStylePr w:type="firstRow">
      <w:rPr>
        <w:b/>
        <w:bCs/>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641B" w:themeFill="accent6" w:themeFillShade="99"/>
      </w:tcPr>
    </w:tblStylePr>
    <w:tblStylePr w:type="firstCol">
      <w:rPr>
        <w:color w:val="FFFFFF" w:themeColor="background1"/>
      </w:rPr>
      <w:tblPr/>
      <w:tcPr>
        <w:tcBorders>
          <w:top w:val="nil"/>
          <w:left w:val="nil"/>
          <w:bottom w:val="nil"/>
          <w:right w:val="nil"/>
          <w:insideH w:val="single" w:sz="4" w:space="0" w:color="2E641B" w:themeColor="accent6" w:themeShade="99"/>
          <w:insideV w:val="nil"/>
        </w:tcBorders>
        <w:shd w:val="clear" w:color="auto" w:fill="2E641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641B" w:themeFill="accent6" w:themeFillShade="99"/>
      </w:tcPr>
    </w:tblStylePr>
    <w:tblStylePr w:type="band1Vert">
      <w:tblPr/>
      <w:tcPr>
        <w:shd w:val="clear" w:color="auto" w:fill="B3E5A1" w:themeFill="accent6" w:themeFillTint="66"/>
      </w:tcPr>
    </w:tblStylePr>
    <w:tblStylePr w:type="band1Horz">
      <w:tblPr/>
      <w:tcPr>
        <w:shd w:val="clear" w:color="auto" w:fill="A0DF8A"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unhideWhenUsed/>
    <w:rsid w:val="00417CC5"/>
    <w:rPr>
      <w:sz w:val="22"/>
      <w:szCs w:val="16"/>
    </w:rPr>
  </w:style>
  <w:style w:type="paragraph" w:styleId="CommentText">
    <w:name w:val="annotation text"/>
    <w:basedOn w:val="Normal"/>
    <w:link w:val="CommentTextChar"/>
    <w:unhideWhenUsed/>
    <w:rsid w:val="00417CC5"/>
    <w:rPr>
      <w:sz w:val="22"/>
    </w:rPr>
  </w:style>
  <w:style w:type="character" w:customStyle="1" w:styleId="CommentTextChar">
    <w:name w:val="Comment Text Char"/>
    <w:basedOn w:val="DefaultParagraphFont"/>
    <w:link w:val="CommentText"/>
    <w:rsid w:val="00417CC5"/>
    <w:rPr>
      <w:rFonts w:ascii="Garamond" w:eastAsiaTheme="minorHAnsi" w:hAnsi="Garamond" w:cstheme="majorBidi"/>
      <w:sz w:val="22"/>
      <w:lang w:eastAsia="en-US"/>
    </w:rPr>
  </w:style>
  <w:style w:type="paragraph" w:styleId="CommentSubject">
    <w:name w:val="annotation subject"/>
    <w:basedOn w:val="CommentText"/>
    <w:next w:val="CommentText"/>
    <w:link w:val="CommentSubjectChar"/>
    <w:uiPriority w:val="99"/>
    <w:semiHidden/>
    <w:unhideWhenUsed/>
    <w:rsid w:val="00417CC5"/>
    <w:rPr>
      <w:b/>
      <w:bCs/>
    </w:rPr>
  </w:style>
  <w:style w:type="character" w:customStyle="1" w:styleId="CommentSubjectChar">
    <w:name w:val="Comment Subject Char"/>
    <w:basedOn w:val="CommentTextChar"/>
    <w:link w:val="CommentSubject"/>
    <w:uiPriority w:val="99"/>
    <w:semiHidden/>
    <w:rsid w:val="00417CC5"/>
    <w:rPr>
      <w:rFonts w:ascii="Garamond" w:eastAsiaTheme="minorHAnsi" w:hAnsi="Garamond" w:cstheme="majorBidi"/>
      <w:b/>
      <w:bCs/>
      <w:sz w:val="22"/>
      <w:lang w:eastAsia="en-US"/>
    </w:rPr>
  </w:style>
  <w:style w:type="numbering" w:customStyle="1" w:styleId="CPUCbullets">
    <w:name w:val="CPUC bullets"/>
    <w:uiPriority w:val="99"/>
    <w:rsid w:val="00417CC5"/>
    <w:pPr>
      <w:numPr>
        <w:numId w:val="3"/>
      </w:numPr>
    </w:pPr>
  </w:style>
  <w:style w:type="table" w:customStyle="1" w:styleId="CPUCTable1">
    <w:name w:val="CPUC Table 1"/>
    <w:basedOn w:val="TableNormal"/>
    <w:uiPriority w:val="99"/>
    <w:rsid w:val="00B70128"/>
    <w:pPr>
      <w:widowControl w:val="0"/>
      <w:spacing w:after="0" w:line="240" w:lineRule="auto"/>
      <w:ind w:left="29" w:right="29"/>
    </w:pPr>
    <w:rPr>
      <w:rFonts w:ascii="Garamond" w:eastAsiaTheme="minorHAnsi" w:hAnsi="Garamond" w:cstheme="majorBidi"/>
      <w:kern w:val="24"/>
      <w:sz w:val="22"/>
      <w:lang w:eastAsia="en-US"/>
      <w14:ligatures w14:val="standardContextual"/>
    </w:rPr>
    <w:tblPr>
      <w:tblStyleRow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CellMar>
        <w:left w:w="58" w:type="dxa"/>
        <w:right w:w="58" w:type="dxa"/>
      </w:tblCellMar>
    </w:tblPr>
    <w:tcPr>
      <w:tcMar>
        <w:top w:w="29" w:type="dxa"/>
        <w:left w:w="72" w:type="dxa"/>
        <w:bottom w:w="29" w:type="dxa"/>
        <w:right w:w="72" w:type="dxa"/>
      </w:tcMar>
    </w:tcPr>
    <w:tblStylePr w:type="firstRow">
      <w:pPr>
        <w:wordWrap/>
        <w:spacing w:beforeLines="0" w:before="0" w:beforeAutospacing="0" w:afterLines="0" w:after="0" w:afterAutospacing="0" w:line="240" w:lineRule="auto"/>
      </w:pPr>
      <w:rPr>
        <w:rFonts w:ascii="Aptos Display" w:hAnsi="Aptos Display"/>
        <w:b/>
        <w:caps w:val="0"/>
        <w:smallCaps w:val="0"/>
        <w:strike w:val="0"/>
        <w:dstrike w:val="0"/>
        <w:vanish w:val="0"/>
        <w:color w:val="FFFFFF" w:themeColor="background1"/>
        <w:sz w:val="24"/>
        <w:vertAlign w:val="baseline"/>
      </w:rPr>
      <w:tblPr/>
      <w:trPr>
        <w:tblHeader/>
      </w:trPr>
      <w:tcPr>
        <w:shd w:val="clear" w:color="auto" w:fill="83CAEB" w:themeFill="accent1" w:themeFillTint="66"/>
      </w:tcPr>
    </w:tblStylePr>
    <w:tblStylePr w:type="band1Horz">
      <w:tblPr/>
      <w:tcPr>
        <w:shd w:val="clear" w:color="auto" w:fill="F2F2F2" w:themeFill="background1" w:themeFillShade="F2"/>
      </w:tcPr>
    </w:tblStylePr>
  </w:style>
  <w:style w:type="numbering" w:customStyle="1" w:styleId="CurrentList1">
    <w:name w:val="Current List1"/>
    <w:uiPriority w:val="99"/>
    <w:rsid w:val="00417CC5"/>
    <w:pPr>
      <w:numPr>
        <w:numId w:val="4"/>
      </w:numPr>
    </w:pPr>
  </w:style>
  <w:style w:type="numbering" w:customStyle="1" w:styleId="CurrentList2">
    <w:name w:val="Current List2"/>
    <w:uiPriority w:val="99"/>
    <w:rsid w:val="00417CC5"/>
    <w:pPr>
      <w:numPr>
        <w:numId w:val="5"/>
      </w:numPr>
    </w:pPr>
  </w:style>
  <w:style w:type="numbering" w:customStyle="1" w:styleId="CurrentList3">
    <w:name w:val="Current List3"/>
    <w:uiPriority w:val="99"/>
    <w:rsid w:val="00417CC5"/>
    <w:pPr>
      <w:numPr>
        <w:numId w:val="6"/>
      </w:numPr>
    </w:pPr>
  </w:style>
  <w:style w:type="numbering" w:customStyle="1" w:styleId="CurrentList4">
    <w:name w:val="Current List4"/>
    <w:uiPriority w:val="99"/>
    <w:rsid w:val="00417CC5"/>
    <w:pPr>
      <w:numPr>
        <w:numId w:val="7"/>
      </w:numPr>
    </w:pPr>
  </w:style>
  <w:style w:type="numbering" w:customStyle="1" w:styleId="CurrentList5">
    <w:name w:val="Current List5"/>
    <w:uiPriority w:val="99"/>
    <w:rsid w:val="00417CC5"/>
    <w:pPr>
      <w:numPr>
        <w:numId w:val="8"/>
      </w:numPr>
    </w:pPr>
  </w:style>
  <w:style w:type="numbering" w:customStyle="1" w:styleId="CurrentList6">
    <w:name w:val="Current List6"/>
    <w:uiPriority w:val="99"/>
    <w:rsid w:val="00417CC5"/>
    <w:pPr>
      <w:numPr>
        <w:numId w:val="9"/>
      </w:numPr>
    </w:pPr>
  </w:style>
  <w:style w:type="numbering" w:customStyle="1" w:styleId="CurrentList9">
    <w:name w:val="Current List9"/>
    <w:uiPriority w:val="99"/>
    <w:rsid w:val="00417CC5"/>
    <w:pPr>
      <w:numPr>
        <w:numId w:val="10"/>
      </w:numPr>
    </w:pPr>
  </w:style>
  <w:style w:type="table" w:styleId="DarkList">
    <w:name w:val="Dark List"/>
    <w:basedOn w:val="TableNormal"/>
    <w:uiPriority w:val="40"/>
    <w:semiHidden/>
    <w:unhideWhenUsed/>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41"/>
    <w:semiHidden/>
    <w:unhideWhenUsed/>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Pr>
    <w:tcPr>
      <w:shd w:val="clear" w:color="auto" w:fill="15608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A2F4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F476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F4761" w:themeFill="accent1" w:themeFillShade="BF"/>
      </w:tcPr>
    </w:tblStylePr>
    <w:tblStylePr w:type="band1Vert">
      <w:tblPr/>
      <w:tcPr>
        <w:tcBorders>
          <w:top w:val="nil"/>
          <w:left w:val="nil"/>
          <w:bottom w:val="nil"/>
          <w:right w:val="nil"/>
          <w:insideH w:val="nil"/>
          <w:insideV w:val="nil"/>
        </w:tcBorders>
        <w:shd w:val="clear" w:color="auto" w:fill="0F4761" w:themeFill="accent1" w:themeFillShade="BF"/>
      </w:tcPr>
    </w:tblStylePr>
    <w:tblStylePr w:type="band1Horz">
      <w:tblPr/>
      <w:tcPr>
        <w:tcBorders>
          <w:top w:val="nil"/>
          <w:left w:val="nil"/>
          <w:bottom w:val="nil"/>
          <w:right w:val="nil"/>
          <w:insideH w:val="nil"/>
          <w:insideV w:val="nil"/>
        </w:tcBorders>
        <w:shd w:val="clear" w:color="auto" w:fill="0F4761" w:themeFill="accent1" w:themeFillShade="BF"/>
      </w:tcPr>
    </w:tblStylePr>
  </w:style>
  <w:style w:type="table" w:styleId="DarkList-Accent2">
    <w:name w:val="Dark List Accent 2"/>
    <w:basedOn w:val="TableNormal"/>
    <w:uiPriority w:val="42"/>
    <w:semiHidden/>
    <w:unhideWhenUsed/>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Pr>
    <w:tcPr>
      <w:shd w:val="clear" w:color="auto" w:fill="E9713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40D"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4E1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4E14" w:themeFill="accent2" w:themeFillShade="BF"/>
      </w:tcPr>
    </w:tblStylePr>
    <w:tblStylePr w:type="band1Vert">
      <w:tblPr/>
      <w:tcPr>
        <w:tcBorders>
          <w:top w:val="nil"/>
          <w:left w:val="nil"/>
          <w:bottom w:val="nil"/>
          <w:right w:val="nil"/>
          <w:insideH w:val="nil"/>
          <w:insideV w:val="nil"/>
        </w:tcBorders>
        <w:shd w:val="clear" w:color="auto" w:fill="BF4E14" w:themeFill="accent2" w:themeFillShade="BF"/>
      </w:tcPr>
    </w:tblStylePr>
    <w:tblStylePr w:type="band1Horz">
      <w:tblPr/>
      <w:tcPr>
        <w:tcBorders>
          <w:top w:val="nil"/>
          <w:left w:val="nil"/>
          <w:bottom w:val="nil"/>
          <w:right w:val="nil"/>
          <w:insideH w:val="nil"/>
          <w:insideV w:val="nil"/>
        </w:tcBorders>
        <w:shd w:val="clear" w:color="auto" w:fill="BF4E14" w:themeFill="accent2" w:themeFillShade="BF"/>
      </w:tcPr>
    </w:tblStylePr>
  </w:style>
  <w:style w:type="table" w:styleId="DarkList-Accent3">
    <w:name w:val="Dark List Accent 3"/>
    <w:basedOn w:val="TableNormal"/>
    <w:uiPriority w:val="43"/>
    <w:semiHidden/>
    <w:unhideWhenUsed/>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Pr>
    <w:tcPr>
      <w:shd w:val="clear" w:color="auto" w:fill="196B2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C35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24F1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24F1A" w:themeFill="accent3" w:themeFillShade="BF"/>
      </w:tcPr>
    </w:tblStylePr>
    <w:tblStylePr w:type="band1Vert">
      <w:tblPr/>
      <w:tcPr>
        <w:tcBorders>
          <w:top w:val="nil"/>
          <w:left w:val="nil"/>
          <w:bottom w:val="nil"/>
          <w:right w:val="nil"/>
          <w:insideH w:val="nil"/>
          <w:insideV w:val="nil"/>
        </w:tcBorders>
        <w:shd w:val="clear" w:color="auto" w:fill="124F1A" w:themeFill="accent3" w:themeFillShade="BF"/>
      </w:tcPr>
    </w:tblStylePr>
    <w:tblStylePr w:type="band1Horz">
      <w:tblPr/>
      <w:tcPr>
        <w:tcBorders>
          <w:top w:val="nil"/>
          <w:left w:val="nil"/>
          <w:bottom w:val="nil"/>
          <w:right w:val="nil"/>
          <w:insideH w:val="nil"/>
          <w:insideV w:val="nil"/>
        </w:tcBorders>
        <w:shd w:val="clear" w:color="auto" w:fill="124F1A" w:themeFill="accent3" w:themeFillShade="BF"/>
      </w:tcPr>
    </w:tblStylePr>
  </w:style>
  <w:style w:type="table" w:styleId="DarkList-Accent4">
    <w:name w:val="Dark List Accent 4"/>
    <w:basedOn w:val="TableNormal"/>
    <w:uiPriority w:val="44"/>
    <w:semiHidden/>
    <w:unhideWhenUsed/>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Pr>
    <w:tcPr>
      <w:shd w:val="clear" w:color="auto" w:fill="0F9ED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74E6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B769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B769F" w:themeFill="accent4" w:themeFillShade="BF"/>
      </w:tcPr>
    </w:tblStylePr>
    <w:tblStylePr w:type="band1Vert">
      <w:tblPr/>
      <w:tcPr>
        <w:tcBorders>
          <w:top w:val="nil"/>
          <w:left w:val="nil"/>
          <w:bottom w:val="nil"/>
          <w:right w:val="nil"/>
          <w:insideH w:val="nil"/>
          <w:insideV w:val="nil"/>
        </w:tcBorders>
        <w:shd w:val="clear" w:color="auto" w:fill="0B769F" w:themeFill="accent4" w:themeFillShade="BF"/>
      </w:tcPr>
    </w:tblStylePr>
    <w:tblStylePr w:type="band1Horz">
      <w:tblPr/>
      <w:tcPr>
        <w:tcBorders>
          <w:top w:val="nil"/>
          <w:left w:val="nil"/>
          <w:bottom w:val="nil"/>
          <w:right w:val="nil"/>
          <w:insideH w:val="nil"/>
          <w:insideV w:val="nil"/>
        </w:tcBorders>
        <w:shd w:val="clear" w:color="auto" w:fill="0B769F" w:themeFill="accent4" w:themeFillShade="BF"/>
      </w:tcPr>
    </w:tblStylePr>
  </w:style>
  <w:style w:type="table" w:styleId="DarkList-Accent5">
    <w:name w:val="Dark List Accent 5"/>
    <w:basedOn w:val="TableNormal"/>
    <w:uiPriority w:val="45"/>
    <w:semiHidden/>
    <w:unhideWhenUsed/>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Pr>
    <w:tcPr>
      <w:shd w:val="clear" w:color="auto" w:fill="A02B9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154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206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206D" w:themeFill="accent5" w:themeFillShade="BF"/>
      </w:tcPr>
    </w:tblStylePr>
    <w:tblStylePr w:type="band1Vert">
      <w:tblPr/>
      <w:tcPr>
        <w:tcBorders>
          <w:top w:val="nil"/>
          <w:left w:val="nil"/>
          <w:bottom w:val="nil"/>
          <w:right w:val="nil"/>
          <w:insideH w:val="nil"/>
          <w:insideV w:val="nil"/>
        </w:tcBorders>
        <w:shd w:val="clear" w:color="auto" w:fill="77206D" w:themeFill="accent5" w:themeFillShade="BF"/>
      </w:tcPr>
    </w:tblStylePr>
    <w:tblStylePr w:type="band1Horz">
      <w:tblPr/>
      <w:tcPr>
        <w:tcBorders>
          <w:top w:val="nil"/>
          <w:left w:val="nil"/>
          <w:bottom w:val="nil"/>
          <w:right w:val="nil"/>
          <w:insideH w:val="nil"/>
          <w:insideV w:val="nil"/>
        </w:tcBorders>
        <w:shd w:val="clear" w:color="auto" w:fill="77206D" w:themeFill="accent5" w:themeFillShade="BF"/>
      </w:tcPr>
    </w:tblStylePr>
  </w:style>
  <w:style w:type="table" w:styleId="DarkList-Accent6">
    <w:name w:val="Dark List Accent 6"/>
    <w:basedOn w:val="TableNormal"/>
    <w:uiPriority w:val="46"/>
    <w:semiHidden/>
    <w:unhideWhenUsed/>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Pr>
    <w:tcPr>
      <w:shd w:val="clear" w:color="auto" w:fill="4EA72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31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A7C2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A7C22" w:themeFill="accent6" w:themeFillShade="BF"/>
      </w:tcPr>
    </w:tblStylePr>
    <w:tblStylePr w:type="band1Vert">
      <w:tblPr/>
      <w:tcPr>
        <w:tcBorders>
          <w:top w:val="nil"/>
          <w:left w:val="nil"/>
          <w:bottom w:val="nil"/>
          <w:right w:val="nil"/>
          <w:insideH w:val="nil"/>
          <w:insideV w:val="nil"/>
        </w:tcBorders>
        <w:shd w:val="clear" w:color="auto" w:fill="3A7C22" w:themeFill="accent6" w:themeFillShade="BF"/>
      </w:tcPr>
    </w:tblStylePr>
    <w:tblStylePr w:type="band1Horz">
      <w:tblPr/>
      <w:tcPr>
        <w:tcBorders>
          <w:top w:val="nil"/>
          <w:left w:val="nil"/>
          <w:bottom w:val="nil"/>
          <w:right w:val="nil"/>
          <w:insideH w:val="nil"/>
          <w:insideV w:val="nil"/>
        </w:tcBorders>
        <w:shd w:val="clear" w:color="auto" w:fill="3A7C22" w:themeFill="accent6" w:themeFillShade="BF"/>
      </w:tcPr>
    </w:tblStylePr>
  </w:style>
  <w:style w:type="paragraph" w:styleId="Date">
    <w:name w:val="Date"/>
    <w:link w:val="DateChar"/>
    <w:uiPriority w:val="2"/>
    <w:qFormat/>
    <w:rsid w:val="00417CC5"/>
    <w:pPr>
      <w:spacing w:after="0" w:line="240" w:lineRule="auto"/>
    </w:pPr>
    <w:rPr>
      <w:rFonts w:eastAsiaTheme="minorHAnsi" w:cstheme="minorHAnsi"/>
      <w:color w:val="FFFFFF" w:themeColor="background1"/>
      <w:kern w:val="24"/>
      <w:sz w:val="28"/>
      <w:szCs w:val="28"/>
      <w:lang w:eastAsia="en-US"/>
      <w14:ligatures w14:val="standardContextual"/>
    </w:rPr>
  </w:style>
  <w:style w:type="character" w:customStyle="1" w:styleId="DateChar">
    <w:name w:val="Date Char"/>
    <w:basedOn w:val="DefaultParagraphFont"/>
    <w:link w:val="Date"/>
    <w:uiPriority w:val="2"/>
    <w:rsid w:val="00417CC5"/>
    <w:rPr>
      <w:rFonts w:eastAsiaTheme="minorHAnsi" w:cstheme="minorHAnsi"/>
      <w:color w:val="FFFFFF" w:themeColor="background1"/>
      <w:kern w:val="24"/>
      <w:sz w:val="28"/>
      <w:szCs w:val="28"/>
      <w:lang w:eastAsia="en-US"/>
      <w14:ligatures w14:val="standardContextual"/>
    </w:rPr>
  </w:style>
  <w:style w:type="paragraph" w:styleId="DocumentMap">
    <w:name w:val="Document Map"/>
    <w:basedOn w:val="Normal"/>
    <w:link w:val="DocumentMapChar"/>
    <w:uiPriority w:val="99"/>
    <w:semiHidden/>
    <w:unhideWhenUsed/>
    <w:rsid w:val="00417CC5"/>
    <w:rPr>
      <w:rFonts w:ascii="Segoe UI" w:hAnsi="Segoe UI" w:cs="Segoe UI"/>
      <w:sz w:val="22"/>
      <w:szCs w:val="16"/>
    </w:rPr>
  </w:style>
  <w:style w:type="character" w:customStyle="1" w:styleId="DocumentMapChar">
    <w:name w:val="Document Map Char"/>
    <w:basedOn w:val="DefaultParagraphFont"/>
    <w:link w:val="DocumentMap"/>
    <w:uiPriority w:val="99"/>
    <w:semiHidden/>
    <w:rsid w:val="00417CC5"/>
    <w:rPr>
      <w:rFonts w:ascii="Segoe UI" w:eastAsiaTheme="minorHAnsi" w:hAnsi="Segoe UI" w:cs="Segoe UI"/>
      <w:sz w:val="22"/>
      <w:szCs w:val="16"/>
      <w:lang w:eastAsia="en-US"/>
    </w:rPr>
  </w:style>
  <w:style w:type="paragraph" w:styleId="E-mailSignature">
    <w:name w:val="E-mail Signature"/>
    <w:basedOn w:val="Normal"/>
    <w:link w:val="E-mailSignatureChar"/>
    <w:uiPriority w:val="99"/>
    <w:semiHidden/>
    <w:unhideWhenUsed/>
    <w:rsid w:val="00417CC5"/>
  </w:style>
  <w:style w:type="character" w:customStyle="1" w:styleId="E-mailSignatureChar">
    <w:name w:val="E-mail Signature Char"/>
    <w:basedOn w:val="DefaultParagraphFont"/>
    <w:link w:val="E-mailSignature"/>
    <w:uiPriority w:val="99"/>
    <w:semiHidden/>
    <w:rsid w:val="00417CC5"/>
    <w:rPr>
      <w:rFonts w:ascii="Garamond" w:eastAsiaTheme="minorHAnsi" w:hAnsi="Garamond" w:cstheme="majorBidi"/>
      <w:lang w:eastAsia="en-US"/>
    </w:rPr>
  </w:style>
  <w:style w:type="character" w:styleId="Emphasis">
    <w:name w:val="Emphasis"/>
    <w:basedOn w:val="DefaultParagraphFont"/>
    <w:uiPriority w:val="20"/>
    <w:unhideWhenUsed/>
    <w:qFormat/>
    <w:rsid w:val="00417CC5"/>
    <w:rPr>
      <w:i/>
      <w:iCs/>
    </w:rPr>
  </w:style>
  <w:style w:type="character" w:styleId="EndnoteReference">
    <w:name w:val="endnote reference"/>
    <w:basedOn w:val="DefaultParagraphFont"/>
    <w:uiPriority w:val="99"/>
    <w:semiHidden/>
    <w:unhideWhenUsed/>
    <w:rsid w:val="00417CC5"/>
    <w:rPr>
      <w:vertAlign w:val="superscript"/>
    </w:rPr>
  </w:style>
  <w:style w:type="paragraph" w:styleId="EndnoteText">
    <w:name w:val="endnote text"/>
    <w:basedOn w:val="Normal"/>
    <w:link w:val="EndnoteTextChar"/>
    <w:uiPriority w:val="99"/>
    <w:semiHidden/>
    <w:unhideWhenUsed/>
    <w:rsid w:val="00417CC5"/>
    <w:rPr>
      <w:sz w:val="22"/>
    </w:rPr>
  </w:style>
  <w:style w:type="character" w:customStyle="1" w:styleId="EndnoteTextChar">
    <w:name w:val="Endnote Text Char"/>
    <w:basedOn w:val="DefaultParagraphFont"/>
    <w:link w:val="EndnoteText"/>
    <w:uiPriority w:val="99"/>
    <w:semiHidden/>
    <w:rsid w:val="00417CC5"/>
    <w:rPr>
      <w:rFonts w:ascii="Garamond" w:eastAsiaTheme="minorHAnsi" w:hAnsi="Garamond" w:cstheme="majorBidi"/>
      <w:sz w:val="22"/>
      <w:lang w:eastAsia="en-US"/>
    </w:rPr>
  </w:style>
  <w:style w:type="paragraph" w:styleId="EnvelopeAddress">
    <w:name w:val="envelope address"/>
    <w:basedOn w:val="Normal"/>
    <w:uiPriority w:val="99"/>
    <w:semiHidden/>
    <w:unhideWhenUsed/>
    <w:rsid w:val="00417CC5"/>
    <w:pPr>
      <w:framePr w:w="7920" w:h="1980" w:hRule="exact" w:hSpace="180" w:wrap="auto" w:hAnchor="page" w:xAlign="center" w:yAlign="bottom"/>
      <w:ind w:left="2880"/>
    </w:pPr>
    <w:rPr>
      <w:rFonts w:asciiTheme="majorHAnsi" w:eastAsiaTheme="majorEastAsia" w:hAnsiTheme="majorHAnsi"/>
    </w:rPr>
  </w:style>
  <w:style w:type="paragraph" w:styleId="EnvelopeReturn">
    <w:name w:val="envelope return"/>
    <w:basedOn w:val="Normal"/>
    <w:uiPriority w:val="99"/>
    <w:semiHidden/>
    <w:unhideWhenUsed/>
    <w:rsid w:val="00417CC5"/>
    <w:rPr>
      <w:rFonts w:asciiTheme="majorHAnsi" w:eastAsiaTheme="majorEastAsia" w:hAnsiTheme="majorHAnsi"/>
      <w:sz w:val="22"/>
    </w:rPr>
  </w:style>
  <w:style w:type="paragraph" w:customStyle="1" w:styleId="FigureNeeded">
    <w:name w:val="Figure Needed"/>
    <w:qFormat/>
    <w:rsid w:val="00417CC5"/>
    <w:pPr>
      <w:spacing w:line="264" w:lineRule="auto"/>
      <w:jc w:val="center"/>
    </w:pPr>
    <w:rPr>
      <w:rFonts w:ascii="Aptos Narrow" w:eastAsiaTheme="minorHAnsi" w:hAnsi="Aptos Narrow" w:cstheme="majorBidi"/>
      <w:lang w:eastAsia="en-US"/>
    </w:rPr>
  </w:style>
  <w:style w:type="character" w:styleId="FollowedHyperlink">
    <w:name w:val="FollowedHyperlink"/>
    <w:basedOn w:val="DefaultParagraphFont"/>
    <w:uiPriority w:val="99"/>
    <w:semiHidden/>
    <w:unhideWhenUsed/>
    <w:rsid w:val="00417CC5"/>
    <w:rPr>
      <w:color w:val="77206D" w:themeColor="accent5" w:themeShade="BF"/>
      <w:u w:val="single" w:color="E59EDC" w:themeColor="accent5" w:themeTint="66"/>
    </w:rPr>
  </w:style>
  <w:style w:type="character" w:customStyle="1" w:styleId="HeaderChar">
    <w:name w:val="Header Char"/>
    <w:basedOn w:val="DefaultParagraphFont"/>
    <w:link w:val="Header"/>
    <w:uiPriority w:val="99"/>
    <w:rsid w:val="00417CC5"/>
    <w:rPr>
      <w:rFonts w:eastAsiaTheme="minorHAnsi" w:cstheme="majorBidi"/>
      <w:caps/>
      <w:color w:val="156082" w:themeColor="accent1"/>
      <w:spacing w:val="26"/>
      <w:sz w:val="18"/>
      <w:lang w:eastAsia="en-US"/>
    </w:rPr>
  </w:style>
  <w:style w:type="character" w:customStyle="1" w:styleId="FooterChar">
    <w:name w:val="Footer Char"/>
    <w:basedOn w:val="DefaultParagraphFont"/>
    <w:link w:val="Footer"/>
    <w:uiPriority w:val="99"/>
    <w:rsid w:val="00417CC5"/>
    <w:rPr>
      <w:rFonts w:eastAsiaTheme="minorHAnsi" w:cstheme="majorBidi"/>
      <w:caps/>
      <w:color w:val="156082" w:themeColor="accent1"/>
      <w:spacing w:val="26"/>
      <w:sz w:val="18"/>
      <w:lang w:eastAsia="en-US"/>
    </w:rPr>
  </w:style>
  <w:style w:type="paragraph" w:customStyle="1" w:styleId="FooterEven">
    <w:name w:val="Footer Even"/>
    <w:basedOn w:val="Normal"/>
    <w:uiPriority w:val="49"/>
    <w:unhideWhenUsed/>
    <w:rsid w:val="00417CC5"/>
    <w:pPr>
      <w:pBdr>
        <w:top w:val="single" w:sz="4" w:space="1" w:color="156082" w:themeColor="accent1"/>
      </w:pBdr>
    </w:pPr>
    <w:rPr>
      <w:sz w:val="22"/>
    </w:rPr>
  </w:style>
  <w:style w:type="paragraph" w:customStyle="1" w:styleId="FooterOdd">
    <w:name w:val="Footer Odd"/>
    <w:basedOn w:val="Normal"/>
    <w:uiPriority w:val="49"/>
    <w:unhideWhenUsed/>
    <w:rsid w:val="00417CC5"/>
    <w:pPr>
      <w:pBdr>
        <w:top w:val="single" w:sz="4" w:space="1" w:color="156082" w:themeColor="accent1"/>
      </w:pBdr>
      <w:jc w:val="right"/>
    </w:pPr>
    <w:rPr>
      <w:sz w:val="22"/>
    </w:rPr>
  </w:style>
  <w:style w:type="character" w:styleId="FootnoteReference">
    <w:name w:val="footnote reference"/>
    <w:basedOn w:val="DefaultParagraphFont"/>
    <w:uiPriority w:val="99"/>
    <w:unhideWhenUsed/>
    <w:rsid w:val="00417CC5"/>
    <w:rPr>
      <w:vertAlign w:val="superscript"/>
    </w:rPr>
  </w:style>
  <w:style w:type="paragraph" w:styleId="FootnoteText">
    <w:name w:val="footnote text"/>
    <w:basedOn w:val="Normal"/>
    <w:link w:val="FootnoteTextChar"/>
    <w:uiPriority w:val="99"/>
    <w:unhideWhenUsed/>
    <w:qFormat/>
    <w:rsid w:val="00417CC5"/>
    <w:rPr>
      <w:sz w:val="20"/>
    </w:rPr>
  </w:style>
  <w:style w:type="character" w:customStyle="1" w:styleId="FootnoteTextChar">
    <w:name w:val="Footnote Text Char"/>
    <w:basedOn w:val="DefaultParagraphFont"/>
    <w:link w:val="FootnoteText"/>
    <w:uiPriority w:val="99"/>
    <w:rsid w:val="00417CC5"/>
    <w:rPr>
      <w:rFonts w:ascii="Garamond" w:eastAsiaTheme="minorHAnsi" w:hAnsi="Garamond" w:cstheme="majorBidi"/>
      <w:sz w:val="20"/>
      <w:lang w:eastAsia="en-US"/>
    </w:rPr>
  </w:style>
  <w:style w:type="paragraph" w:customStyle="1" w:styleId="Graphic">
    <w:name w:val="Graphic"/>
    <w:qFormat/>
    <w:rsid w:val="00BC3ADD"/>
    <w:pPr>
      <w:spacing w:before="120" w:after="240" w:line="240" w:lineRule="auto"/>
      <w:jc w:val="center"/>
    </w:pPr>
    <w:rPr>
      <w:rFonts w:ascii="Garamond" w:eastAsiaTheme="minorHAnsi" w:hAnsi="Garamond" w:cstheme="minorHAnsi"/>
      <w:noProof/>
      <w:kern w:val="24"/>
      <w:lang w:eastAsia="en-US"/>
      <w14:ligatures w14:val="standardContextual"/>
    </w:rPr>
  </w:style>
  <w:style w:type="paragraph" w:customStyle="1" w:styleId="NumberCallout">
    <w:name w:val="Number Callout"/>
    <w:qFormat/>
    <w:rsid w:val="00AA7495"/>
    <w:pPr>
      <w:spacing w:line="240" w:lineRule="auto"/>
    </w:pPr>
    <w:rPr>
      <w:rFonts w:ascii="Garamond" w:eastAsiaTheme="minorHAnsi" w:hAnsi="Garamond" w:cstheme="majorBidi"/>
      <w:color w:val="EE0000"/>
      <w:lang w:eastAsia="en-US"/>
    </w:rPr>
  </w:style>
  <w:style w:type="table" w:styleId="GridTable1Light">
    <w:name w:val="Grid Table 1 Light"/>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E59EDC" w:themeColor="accent5" w:themeTint="66"/>
        <w:left w:val="single" w:sz="4" w:space="0" w:color="E59EDC" w:themeColor="accent5" w:themeTint="66"/>
        <w:bottom w:val="single" w:sz="4" w:space="0" w:color="E59EDC" w:themeColor="accent5" w:themeTint="66"/>
        <w:right w:val="single" w:sz="4" w:space="0" w:color="E59EDC" w:themeColor="accent5" w:themeTint="66"/>
        <w:insideH w:val="single" w:sz="4" w:space="0" w:color="E59EDC" w:themeColor="accent5" w:themeTint="66"/>
        <w:insideV w:val="single" w:sz="4" w:space="0" w:color="E59EDC" w:themeColor="accent5" w:themeTint="66"/>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2" w:space="0" w:color="D86DC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Accent2">
    <w:name w:val="Grid Table 2 Accent 2"/>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2-Accent3">
    <w:name w:val="Grid Table 2 Accent 3"/>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2" w:space="0" w:color="47D459" w:themeColor="accent3" w:themeTint="99"/>
        <w:bottom w:val="single" w:sz="2" w:space="0" w:color="47D459" w:themeColor="accent3" w:themeTint="99"/>
        <w:insideH w:val="single" w:sz="2" w:space="0" w:color="47D459" w:themeColor="accent3" w:themeTint="99"/>
        <w:insideV w:val="single" w:sz="2" w:space="0" w:color="47D459" w:themeColor="accent3" w:themeTint="99"/>
      </w:tblBorders>
    </w:tblPr>
    <w:tblStylePr w:type="firstRow">
      <w:rPr>
        <w:b/>
        <w:bCs/>
      </w:rPr>
      <w:tblPr/>
      <w:tcPr>
        <w:tcBorders>
          <w:top w:val="nil"/>
          <w:bottom w:val="single" w:sz="12" w:space="0" w:color="47D459" w:themeColor="accent3" w:themeTint="99"/>
          <w:insideH w:val="nil"/>
          <w:insideV w:val="nil"/>
        </w:tcBorders>
        <w:shd w:val="clear" w:color="auto" w:fill="FFFFFF" w:themeFill="background1"/>
      </w:tcPr>
    </w:tblStylePr>
    <w:tblStylePr w:type="lastRow">
      <w:rPr>
        <w:b/>
        <w:bCs/>
      </w:rPr>
      <w:tblPr/>
      <w:tcPr>
        <w:tcBorders>
          <w:top w:val="double" w:sz="2" w:space="0" w:color="47D45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2-Accent4">
    <w:name w:val="Grid Table 2 Accent 4"/>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5">
    <w:name w:val="Grid Table 2 Accent 5"/>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2" w:space="0" w:color="D86DCB" w:themeColor="accent5" w:themeTint="99"/>
        <w:bottom w:val="single" w:sz="2" w:space="0" w:color="D86DCB" w:themeColor="accent5" w:themeTint="99"/>
        <w:insideH w:val="single" w:sz="2" w:space="0" w:color="D86DCB" w:themeColor="accent5" w:themeTint="99"/>
        <w:insideV w:val="single" w:sz="2" w:space="0" w:color="D86DCB" w:themeColor="accent5" w:themeTint="99"/>
      </w:tblBorders>
    </w:tblPr>
    <w:tblStylePr w:type="firstRow">
      <w:rPr>
        <w:b/>
        <w:bCs/>
      </w:rPr>
      <w:tblPr/>
      <w:tcPr>
        <w:tcBorders>
          <w:top w:val="nil"/>
          <w:bottom w:val="single" w:sz="12" w:space="0" w:color="D86DCB" w:themeColor="accent5" w:themeTint="99"/>
          <w:insideH w:val="nil"/>
          <w:insideV w:val="nil"/>
        </w:tcBorders>
        <w:shd w:val="clear" w:color="auto" w:fill="FFFFFF" w:themeFill="background1"/>
      </w:tcPr>
    </w:tblStylePr>
    <w:tblStylePr w:type="lastRow">
      <w:rPr>
        <w:b/>
        <w:bCs/>
      </w:rPr>
      <w:tblPr/>
      <w:tcPr>
        <w:tcBorders>
          <w:top w:val="double" w:sz="2" w:space="0" w:color="D86DC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2-Accent6">
    <w:name w:val="Grid Table 2 Accent 6"/>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2" w:space="0" w:color="8DD873" w:themeColor="accent6" w:themeTint="99"/>
        <w:bottom w:val="single" w:sz="2" w:space="0" w:color="8DD873" w:themeColor="accent6" w:themeTint="99"/>
        <w:insideH w:val="single" w:sz="2" w:space="0" w:color="8DD873" w:themeColor="accent6" w:themeTint="99"/>
        <w:insideV w:val="single" w:sz="2" w:space="0" w:color="8DD873" w:themeColor="accent6" w:themeTint="99"/>
      </w:tblBorders>
    </w:tblPr>
    <w:tblStylePr w:type="firstRow">
      <w:rPr>
        <w:b/>
        <w:bCs/>
      </w:rPr>
      <w:tblPr/>
      <w:tcPr>
        <w:tcBorders>
          <w:top w:val="nil"/>
          <w:bottom w:val="single" w:sz="12" w:space="0" w:color="8DD873" w:themeColor="accent6" w:themeTint="99"/>
          <w:insideH w:val="nil"/>
          <w:insideV w:val="nil"/>
        </w:tcBorders>
        <w:shd w:val="clear" w:color="auto" w:fill="FFFFFF" w:themeFill="background1"/>
      </w:tcPr>
    </w:tblStylePr>
    <w:tblStylePr w:type="lastRow">
      <w:rPr>
        <w:b/>
        <w:bCs/>
      </w:rPr>
      <w:tblPr/>
      <w:tcPr>
        <w:tcBorders>
          <w:top w:val="double" w:sz="2" w:space="0" w:color="8DD87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3">
    <w:name w:val="Grid Table 3"/>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GridTable3-Accent2">
    <w:name w:val="Grid Table 3 Accent 2"/>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bottom w:val="single" w:sz="4" w:space="0" w:color="F1A983" w:themeColor="accent2" w:themeTint="99"/>
        </w:tcBorders>
      </w:tcPr>
    </w:tblStylePr>
    <w:tblStylePr w:type="nwCell">
      <w:tblPr/>
      <w:tcPr>
        <w:tcBorders>
          <w:bottom w:val="single" w:sz="4" w:space="0" w:color="F1A983" w:themeColor="accent2" w:themeTint="99"/>
        </w:tcBorders>
      </w:tcPr>
    </w:tblStylePr>
    <w:tblStylePr w:type="seCell">
      <w:tblPr/>
      <w:tcPr>
        <w:tcBorders>
          <w:top w:val="single" w:sz="4" w:space="0" w:color="F1A983" w:themeColor="accent2" w:themeTint="99"/>
        </w:tcBorders>
      </w:tcPr>
    </w:tblStylePr>
    <w:tblStylePr w:type="swCell">
      <w:tblPr/>
      <w:tcPr>
        <w:tcBorders>
          <w:top w:val="single" w:sz="4" w:space="0" w:color="F1A983" w:themeColor="accent2" w:themeTint="99"/>
        </w:tcBorders>
      </w:tcPr>
    </w:tblStylePr>
  </w:style>
  <w:style w:type="table" w:styleId="GridTable3-Accent3">
    <w:name w:val="Grid Table 3 Accent 3"/>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bottom w:val="single" w:sz="4" w:space="0" w:color="47D459" w:themeColor="accent3" w:themeTint="99"/>
        </w:tcBorders>
      </w:tcPr>
    </w:tblStylePr>
    <w:tblStylePr w:type="nwCell">
      <w:tblPr/>
      <w:tcPr>
        <w:tcBorders>
          <w:bottom w:val="single" w:sz="4" w:space="0" w:color="47D459" w:themeColor="accent3" w:themeTint="99"/>
        </w:tcBorders>
      </w:tcPr>
    </w:tblStylePr>
    <w:tblStylePr w:type="seCell">
      <w:tblPr/>
      <w:tcPr>
        <w:tcBorders>
          <w:top w:val="single" w:sz="4" w:space="0" w:color="47D459" w:themeColor="accent3" w:themeTint="99"/>
        </w:tcBorders>
      </w:tcPr>
    </w:tblStylePr>
    <w:tblStylePr w:type="swCell">
      <w:tblPr/>
      <w:tcPr>
        <w:tcBorders>
          <w:top w:val="single" w:sz="4" w:space="0" w:color="47D459" w:themeColor="accent3" w:themeTint="99"/>
        </w:tcBorders>
      </w:tcPr>
    </w:tblStylePr>
  </w:style>
  <w:style w:type="table" w:styleId="GridTable3-Accent4">
    <w:name w:val="Grid Table 3 Accent 4"/>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table" w:styleId="GridTable3-Accent5">
    <w:name w:val="Grid Table 3 Accent 5"/>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bottom w:val="single" w:sz="4" w:space="0" w:color="D86DCB" w:themeColor="accent5" w:themeTint="99"/>
        </w:tcBorders>
      </w:tcPr>
    </w:tblStylePr>
    <w:tblStylePr w:type="nwCell">
      <w:tblPr/>
      <w:tcPr>
        <w:tcBorders>
          <w:bottom w:val="single" w:sz="4" w:space="0" w:color="D86DCB" w:themeColor="accent5" w:themeTint="99"/>
        </w:tcBorders>
      </w:tcPr>
    </w:tblStylePr>
    <w:tblStylePr w:type="seCell">
      <w:tblPr/>
      <w:tcPr>
        <w:tcBorders>
          <w:top w:val="single" w:sz="4" w:space="0" w:color="D86DCB" w:themeColor="accent5" w:themeTint="99"/>
        </w:tcBorders>
      </w:tcPr>
    </w:tblStylePr>
    <w:tblStylePr w:type="swCell">
      <w:tblPr/>
      <w:tcPr>
        <w:tcBorders>
          <w:top w:val="single" w:sz="4" w:space="0" w:color="D86DCB" w:themeColor="accent5" w:themeTint="99"/>
        </w:tcBorders>
      </w:tcPr>
    </w:tblStylePr>
  </w:style>
  <w:style w:type="table" w:styleId="GridTable3-Accent6">
    <w:name w:val="Grid Table 3 Accent 6"/>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bottom w:val="single" w:sz="4" w:space="0" w:color="8DD873" w:themeColor="accent6" w:themeTint="99"/>
        </w:tcBorders>
      </w:tcPr>
    </w:tblStylePr>
    <w:tblStylePr w:type="nwCell">
      <w:tblPr/>
      <w:tcPr>
        <w:tcBorders>
          <w:bottom w:val="single" w:sz="4" w:space="0" w:color="8DD873" w:themeColor="accent6" w:themeTint="99"/>
        </w:tcBorders>
      </w:tcPr>
    </w:tblStylePr>
    <w:tblStylePr w:type="seCell">
      <w:tblPr/>
      <w:tcPr>
        <w:tcBorders>
          <w:top w:val="single" w:sz="4" w:space="0" w:color="8DD873" w:themeColor="accent6" w:themeTint="99"/>
        </w:tcBorders>
      </w:tcPr>
    </w:tblStylePr>
    <w:tblStylePr w:type="swCell">
      <w:tblPr/>
      <w:tcPr>
        <w:tcBorders>
          <w:top w:val="single" w:sz="4" w:space="0" w:color="8DD873" w:themeColor="accent6" w:themeTint="99"/>
        </w:tcBorders>
      </w:tcPr>
    </w:tblStylePr>
  </w:style>
  <w:style w:type="table" w:styleId="GridTable4">
    <w:name w:val="Grid Table 4"/>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4-Accent2">
    <w:name w:val="Grid Table 4 Accent 2"/>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4-Accent3">
    <w:name w:val="Grid Table 4 Accent 3"/>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4">
    <w:name w:val="Grid Table 4 Accent 4"/>
    <w:aliases w:val="CPUC table 1,Grid Table 4 - Accent 41"/>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cPr>
      <w:tcMar>
        <w:top w:w="58" w:type="dxa"/>
        <w:left w:w="115" w:type="dxa"/>
        <w:right w:w="115" w:type="dxa"/>
      </w:tcMar>
    </w:tcPr>
    <w:tblStylePr w:type="firstRow">
      <w:rPr>
        <w:rFonts w:asciiTheme="minorHAnsi" w:hAnsiTheme="minorHAnsi"/>
        <w:b/>
        <w:bCs/>
        <w:i w:val="0"/>
        <w:color w:val="020A03" w:themeColor="accent3" w:themeShade="1A"/>
        <w:sz w:val="20"/>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val="0"/>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5">
    <w:name w:val="Grid Table 4 Accent 5"/>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4-Accent6">
    <w:name w:val="Grid Table 4 Accent 6"/>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customStyle="1" w:styleId="GridTable4-Accent61">
    <w:name w:val="Grid Table 4 - Accent 61"/>
    <w:basedOn w:val="TableNormal"/>
    <w:uiPriority w:val="49"/>
    <w:rsid w:val="00417CC5"/>
    <w:pPr>
      <w:spacing w:after="0" w:line="240" w:lineRule="auto"/>
    </w:pPr>
    <w:rPr>
      <w:rFonts w:ascii="Garamond" w:eastAsiaTheme="minorHAnsi" w:hAnsi="Garamond" w:cstheme="majorBidi"/>
      <w:kern w:val="24"/>
      <w14:ligatures w14:val="standardContextual"/>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5Dark">
    <w:name w:val="Grid Table 5 Dark"/>
    <w:basedOn w:val="TableNormal"/>
    <w:uiPriority w:val="50"/>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5Dark-Accent2">
    <w:name w:val="Grid Table 5 Dark Accent 2"/>
    <w:basedOn w:val="TableNormal"/>
    <w:uiPriority w:val="50"/>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GridTable5Dark-Accent3">
    <w:name w:val="Grid Table 5 Dark Accent 3"/>
    <w:basedOn w:val="TableNormal"/>
    <w:uiPriority w:val="50"/>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GridTable5Dark-Accent4">
    <w:name w:val="Grid Table 5 Dark Accent 4"/>
    <w:basedOn w:val="TableNormal"/>
    <w:uiPriority w:val="50"/>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5Dark-Accent5">
    <w:name w:val="Grid Table 5 Dark Accent 5"/>
    <w:basedOn w:val="TableNormal"/>
    <w:uiPriority w:val="50"/>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 w:type="table" w:styleId="GridTable5Dark-Accent6">
    <w:name w:val="Grid Table 5 Dark Accent 6"/>
    <w:basedOn w:val="TableNormal"/>
    <w:uiPriority w:val="50"/>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6Colorful">
    <w:name w:val="Grid Table 6 Colorful"/>
    <w:basedOn w:val="TableNormal"/>
    <w:uiPriority w:val="51"/>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417CC5"/>
    <w:pPr>
      <w:spacing w:after="0" w:line="240" w:lineRule="auto"/>
    </w:pPr>
    <w:rPr>
      <w:rFonts w:ascii="Garamond" w:eastAsiaTheme="minorHAnsi" w:hAnsi="Garamond" w:cstheme="majorBidi"/>
      <w:color w:val="0F4761" w:themeColor="accent1" w:themeShade="BF"/>
      <w:kern w:val="24"/>
      <w:lang w:eastAsia="en-US"/>
      <w14:ligatures w14:val="standardContextual"/>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6Colorful-Accent2">
    <w:name w:val="Grid Table 6 Colorful Accent 2"/>
    <w:basedOn w:val="TableNormal"/>
    <w:uiPriority w:val="51"/>
    <w:rsid w:val="00417CC5"/>
    <w:pPr>
      <w:spacing w:after="0" w:line="240" w:lineRule="auto"/>
    </w:pPr>
    <w:rPr>
      <w:rFonts w:ascii="Garamond" w:eastAsiaTheme="minorHAnsi" w:hAnsi="Garamond" w:cstheme="majorBidi"/>
      <w:color w:val="BF4E14" w:themeColor="accent2" w:themeShade="BF"/>
      <w:kern w:val="24"/>
      <w:lang w:eastAsia="en-US"/>
      <w14:ligatures w14:val="standardContextual"/>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6Colorful-Accent3">
    <w:name w:val="Grid Table 6 Colorful Accent 3"/>
    <w:basedOn w:val="TableNormal"/>
    <w:uiPriority w:val="51"/>
    <w:rsid w:val="00417CC5"/>
    <w:pPr>
      <w:spacing w:after="0" w:line="240" w:lineRule="auto"/>
    </w:pPr>
    <w:rPr>
      <w:rFonts w:ascii="Garamond" w:eastAsiaTheme="minorHAnsi" w:hAnsi="Garamond" w:cstheme="majorBidi"/>
      <w:color w:val="124F1A" w:themeColor="accent3" w:themeShade="BF"/>
      <w:kern w:val="24"/>
      <w:lang w:eastAsia="en-US"/>
      <w14:ligatures w14:val="standardContextual"/>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6Colorful-Accent4">
    <w:name w:val="Grid Table 6 Colorful Accent 4"/>
    <w:basedOn w:val="TableNormal"/>
    <w:uiPriority w:val="51"/>
    <w:rsid w:val="00417CC5"/>
    <w:pPr>
      <w:spacing w:after="0" w:line="240" w:lineRule="auto"/>
    </w:pPr>
    <w:rPr>
      <w:rFonts w:ascii="Garamond" w:eastAsiaTheme="minorHAnsi" w:hAnsi="Garamond" w:cstheme="majorBidi"/>
      <w:color w:val="0B769F" w:themeColor="accent4" w:themeShade="BF"/>
      <w:kern w:val="24"/>
      <w:lang w:eastAsia="en-US"/>
      <w14:ligatures w14:val="standardContextual"/>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Accent5">
    <w:name w:val="Grid Table 6 Colorful Accent 5"/>
    <w:basedOn w:val="TableNormal"/>
    <w:uiPriority w:val="51"/>
    <w:rsid w:val="00417CC5"/>
    <w:pPr>
      <w:spacing w:after="0" w:line="240" w:lineRule="auto"/>
    </w:pPr>
    <w:rPr>
      <w:rFonts w:ascii="Garamond" w:eastAsiaTheme="minorHAnsi" w:hAnsi="Garamond" w:cstheme="majorBidi"/>
      <w:color w:val="77206D" w:themeColor="accent5" w:themeShade="BF"/>
      <w:kern w:val="24"/>
      <w:lang w:eastAsia="en-US"/>
      <w14:ligatures w14:val="standardContextual"/>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6Colorful-Accent6">
    <w:name w:val="Grid Table 6 Colorful Accent 6"/>
    <w:basedOn w:val="TableNormal"/>
    <w:uiPriority w:val="51"/>
    <w:rsid w:val="00417CC5"/>
    <w:pPr>
      <w:spacing w:after="0" w:line="240" w:lineRule="auto"/>
    </w:pPr>
    <w:rPr>
      <w:rFonts w:ascii="Garamond" w:eastAsiaTheme="minorHAnsi" w:hAnsi="Garamond" w:cstheme="majorBidi"/>
      <w:color w:val="3A7C22" w:themeColor="accent6" w:themeShade="BF"/>
      <w:kern w:val="24"/>
      <w:lang w:eastAsia="en-US"/>
      <w14:ligatures w14:val="standardContextual"/>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7Colorful">
    <w:name w:val="Grid Table 7 Colorful"/>
    <w:basedOn w:val="TableNormal"/>
    <w:uiPriority w:val="52"/>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417CC5"/>
    <w:pPr>
      <w:spacing w:after="0" w:line="240" w:lineRule="auto"/>
    </w:pPr>
    <w:rPr>
      <w:rFonts w:ascii="Garamond" w:eastAsiaTheme="minorHAnsi" w:hAnsi="Garamond" w:cstheme="majorBidi"/>
      <w:color w:val="0F4761" w:themeColor="accent1" w:themeShade="BF"/>
      <w:kern w:val="24"/>
      <w:lang w:eastAsia="en-US"/>
      <w14:ligatures w14:val="standardContextual"/>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GridTable7Colorful-Accent2">
    <w:name w:val="Grid Table 7 Colorful Accent 2"/>
    <w:basedOn w:val="TableNormal"/>
    <w:uiPriority w:val="52"/>
    <w:rsid w:val="00417CC5"/>
    <w:pPr>
      <w:spacing w:after="0" w:line="240" w:lineRule="auto"/>
    </w:pPr>
    <w:rPr>
      <w:rFonts w:ascii="Garamond" w:eastAsiaTheme="minorHAnsi" w:hAnsi="Garamond" w:cstheme="majorBidi"/>
      <w:color w:val="BF4E14" w:themeColor="accent2" w:themeShade="BF"/>
      <w:kern w:val="24"/>
      <w:lang w:eastAsia="en-US"/>
      <w14:ligatures w14:val="standardContextual"/>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bottom w:val="single" w:sz="4" w:space="0" w:color="F1A983" w:themeColor="accent2" w:themeTint="99"/>
        </w:tcBorders>
      </w:tcPr>
    </w:tblStylePr>
    <w:tblStylePr w:type="nwCell">
      <w:tblPr/>
      <w:tcPr>
        <w:tcBorders>
          <w:bottom w:val="single" w:sz="4" w:space="0" w:color="F1A983" w:themeColor="accent2" w:themeTint="99"/>
        </w:tcBorders>
      </w:tcPr>
    </w:tblStylePr>
    <w:tblStylePr w:type="seCell">
      <w:tblPr/>
      <w:tcPr>
        <w:tcBorders>
          <w:top w:val="single" w:sz="4" w:space="0" w:color="F1A983" w:themeColor="accent2" w:themeTint="99"/>
        </w:tcBorders>
      </w:tcPr>
    </w:tblStylePr>
    <w:tblStylePr w:type="swCell">
      <w:tblPr/>
      <w:tcPr>
        <w:tcBorders>
          <w:top w:val="single" w:sz="4" w:space="0" w:color="F1A983" w:themeColor="accent2" w:themeTint="99"/>
        </w:tcBorders>
      </w:tcPr>
    </w:tblStylePr>
  </w:style>
  <w:style w:type="table" w:styleId="GridTable7Colorful-Accent3">
    <w:name w:val="Grid Table 7 Colorful Accent 3"/>
    <w:basedOn w:val="TableNormal"/>
    <w:uiPriority w:val="52"/>
    <w:rsid w:val="00417CC5"/>
    <w:pPr>
      <w:spacing w:after="0" w:line="240" w:lineRule="auto"/>
    </w:pPr>
    <w:rPr>
      <w:rFonts w:ascii="Garamond" w:eastAsiaTheme="minorHAnsi" w:hAnsi="Garamond" w:cstheme="majorBidi"/>
      <w:color w:val="124F1A" w:themeColor="accent3" w:themeShade="BF"/>
      <w:kern w:val="24"/>
      <w:lang w:eastAsia="en-US"/>
      <w14:ligatures w14:val="standardContextual"/>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bottom w:val="single" w:sz="4" w:space="0" w:color="47D459" w:themeColor="accent3" w:themeTint="99"/>
        </w:tcBorders>
      </w:tcPr>
    </w:tblStylePr>
    <w:tblStylePr w:type="nwCell">
      <w:tblPr/>
      <w:tcPr>
        <w:tcBorders>
          <w:bottom w:val="single" w:sz="4" w:space="0" w:color="47D459" w:themeColor="accent3" w:themeTint="99"/>
        </w:tcBorders>
      </w:tcPr>
    </w:tblStylePr>
    <w:tblStylePr w:type="seCell">
      <w:tblPr/>
      <w:tcPr>
        <w:tcBorders>
          <w:top w:val="single" w:sz="4" w:space="0" w:color="47D459" w:themeColor="accent3" w:themeTint="99"/>
        </w:tcBorders>
      </w:tcPr>
    </w:tblStylePr>
    <w:tblStylePr w:type="swCell">
      <w:tblPr/>
      <w:tcPr>
        <w:tcBorders>
          <w:top w:val="single" w:sz="4" w:space="0" w:color="47D459" w:themeColor="accent3" w:themeTint="99"/>
        </w:tcBorders>
      </w:tcPr>
    </w:tblStylePr>
  </w:style>
  <w:style w:type="table" w:styleId="GridTable7Colorful-Accent4">
    <w:name w:val="Grid Table 7 Colorful Accent 4"/>
    <w:basedOn w:val="TableNormal"/>
    <w:uiPriority w:val="52"/>
    <w:rsid w:val="00417CC5"/>
    <w:pPr>
      <w:spacing w:after="0" w:line="240" w:lineRule="auto"/>
    </w:pPr>
    <w:rPr>
      <w:rFonts w:ascii="Garamond" w:eastAsiaTheme="minorHAnsi" w:hAnsi="Garamond" w:cstheme="majorBidi"/>
      <w:color w:val="0B769F" w:themeColor="accent4" w:themeShade="BF"/>
      <w:kern w:val="24"/>
      <w:lang w:eastAsia="en-US"/>
      <w14:ligatures w14:val="standardContextual"/>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table" w:styleId="GridTable7Colorful-Accent5">
    <w:name w:val="Grid Table 7 Colorful Accent 5"/>
    <w:basedOn w:val="TableNormal"/>
    <w:uiPriority w:val="52"/>
    <w:rsid w:val="00417CC5"/>
    <w:pPr>
      <w:spacing w:after="0" w:line="240" w:lineRule="auto"/>
    </w:pPr>
    <w:rPr>
      <w:rFonts w:ascii="Garamond" w:eastAsiaTheme="minorHAnsi" w:hAnsi="Garamond" w:cstheme="majorBidi"/>
      <w:color w:val="77206D" w:themeColor="accent5" w:themeShade="BF"/>
      <w:kern w:val="24"/>
      <w:lang w:eastAsia="en-US"/>
      <w14:ligatures w14:val="standardContextual"/>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bottom w:val="single" w:sz="4" w:space="0" w:color="D86DCB" w:themeColor="accent5" w:themeTint="99"/>
        </w:tcBorders>
      </w:tcPr>
    </w:tblStylePr>
    <w:tblStylePr w:type="nwCell">
      <w:tblPr/>
      <w:tcPr>
        <w:tcBorders>
          <w:bottom w:val="single" w:sz="4" w:space="0" w:color="D86DCB" w:themeColor="accent5" w:themeTint="99"/>
        </w:tcBorders>
      </w:tcPr>
    </w:tblStylePr>
    <w:tblStylePr w:type="seCell">
      <w:tblPr/>
      <w:tcPr>
        <w:tcBorders>
          <w:top w:val="single" w:sz="4" w:space="0" w:color="D86DCB" w:themeColor="accent5" w:themeTint="99"/>
        </w:tcBorders>
      </w:tcPr>
    </w:tblStylePr>
    <w:tblStylePr w:type="swCell">
      <w:tblPr/>
      <w:tcPr>
        <w:tcBorders>
          <w:top w:val="single" w:sz="4" w:space="0" w:color="D86DCB" w:themeColor="accent5" w:themeTint="99"/>
        </w:tcBorders>
      </w:tcPr>
    </w:tblStylePr>
  </w:style>
  <w:style w:type="table" w:styleId="GridTable7Colorful-Accent6">
    <w:name w:val="Grid Table 7 Colorful Accent 6"/>
    <w:basedOn w:val="TableNormal"/>
    <w:uiPriority w:val="52"/>
    <w:rsid w:val="00417CC5"/>
    <w:pPr>
      <w:spacing w:after="0" w:line="240" w:lineRule="auto"/>
    </w:pPr>
    <w:rPr>
      <w:rFonts w:ascii="Garamond" w:eastAsiaTheme="minorHAnsi" w:hAnsi="Garamond" w:cstheme="majorBidi"/>
      <w:color w:val="3A7C22" w:themeColor="accent6" w:themeShade="BF"/>
      <w:kern w:val="24"/>
      <w:lang w:eastAsia="en-US"/>
      <w14:ligatures w14:val="standardContextual"/>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bottom w:val="single" w:sz="4" w:space="0" w:color="8DD873" w:themeColor="accent6" w:themeTint="99"/>
        </w:tcBorders>
      </w:tcPr>
    </w:tblStylePr>
    <w:tblStylePr w:type="nwCell">
      <w:tblPr/>
      <w:tcPr>
        <w:tcBorders>
          <w:bottom w:val="single" w:sz="4" w:space="0" w:color="8DD873" w:themeColor="accent6" w:themeTint="99"/>
        </w:tcBorders>
      </w:tcPr>
    </w:tblStylePr>
    <w:tblStylePr w:type="seCell">
      <w:tblPr/>
      <w:tcPr>
        <w:tcBorders>
          <w:top w:val="single" w:sz="4" w:space="0" w:color="8DD873" w:themeColor="accent6" w:themeTint="99"/>
        </w:tcBorders>
      </w:tcPr>
    </w:tblStylePr>
    <w:tblStylePr w:type="swCell">
      <w:tblPr/>
      <w:tcPr>
        <w:tcBorders>
          <w:top w:val="single" w:sz="4" w:space="0" w:color="8DD873" w:themeColor="accent6" w:themeTint="99"/>
        </w:tcBorders>
      </w:tcPr>
    </w:tblStylePr>
  </w:style>
  <w:style w:type="character" w:customStyle="1" w:styleId="Hashtag1">
    <w:name w:val="Hashtag1"/>
    <w:basedOn w:val="DefaultParagraphFont"/>
    <w:uiPriority w:val="99"/>
    <w:semiHidden/>
    <w:unhideWhenUsed/>
    <w:rsid w:val="00417CC5"/>
    <w:rPr>
      <w:color w:val="2B579A"/>
      <w:shd w:val="clear" w:color="auto" w:fill="E6E6E6"/>
    </w:rPr>
  </w:style>
  <w:style w:type="paragraph" w:customStyle="1" w:styleId="HeaderEven">
    <w:name w:val="Header Even"/>
    <w:basedOn w:val="Normal"/>
    <w:uiPriority w:val="49"/>
    <w:unhideWhenUsed/>
    <w:rsid w:val="00417CC5"/>
    <w:pPr>
      <w:pBdr>
        <w:bottom w:val="single" w:sz="4" w:space="1" w:color="156082" w:themeColor="accent1"/>
      </w:pBdr>
    </w:pPr>
    <w:rPr>
      <w:rFonts w:eastAsia="Times New Roman"/>
      <w:b/>
      <w:sz w:val="22"/>
      <w:lang w:eastAsia="ko-KR"/>
    </w:rPr>
  </w:style>
  <w:style w:type="paragraph" w:customStyle="1" w:styleId="HeaderOdd">
    <w:name w:val="Header Odd"/>
    <w:basedOn w:val="Normal"/>
    <w:uiPriority w:val="49"/>
    <w:unhideWhenUsed/>
    <w:rsid w:val="00417CC5"/>
    <w:pPr>
      <w:pBdr>
        <w:bottom w:val="single" w:sz="4" w:space="1" w:color="156082" w:themeColor="accent1"/>
      </w:pBdr>
    </w:pPr>
    <w:rPr>
      <w:rFonts w:eastAsia="Times New Roman"/>
      <w:b/>
      <w:sz w:val="22"/>
      <w:lang w:eastAsia="ko-KR"/>
    </w:rPr>
  </w:style>
  <w:style w:type="character" w:styleId="HTMLAcronym">
    <w:name w:val="HTML Acronym"/>
    <w:basedOn w:val="DefaultParagraphFont"/>
    <w:uiPriority w:val="99"/>
    <w:semiHidden/>
    <w:unhideWhenUsed/>
    <w:rsid w:val="00417CC5"/>
  </w:style>
  <w:style w:type="paragraph" w:styleId="HTMLAddress">
    <w:name w:val="HTML Address"/>
    <w:basedOn w:val="Normal"/>
    <w:link w:val="HTMLAddressChar"/>
    <w:uiPriority w:val="99"/>
    <w:semiHidden/>
    <w:unhideWhenUsed/>
    <w:rsid w:val="00417CC5"/>
    <w:rPr>
      <w:i/>
      <w:iCs/>
    </w:rPr>
  </w:style>
  <w:style w:type="character" w:customStyle="1" w:styleId="HTMLAddressChar">
    <w:name w:val="HTML Address Char"/>
    <w:basedOn w:val="DefaultParagraphFont"/>
    <w:link w:val="HTMLAddress"/>
    <w:uiPriority w:val="99"/>
    <w:semiHidden/>
    <w:rsid w:val="00417CC5"/>
    <w:rPr>
      <w:rFonts w:ascii="Garamond" w:eastAsiaTheme="minorHAnsi" w:hAnsi="Garamond" w:cstheme="majorBidi"/>
      <w:i/>
      <w:iCs/>
      <w:lang w:eastAsia="en-US"/>
    </w:rPr>
  </w:style>
  <w:style w:type="character" w:styleId="HTMLCite">
    <w:name w:val="HTML Cite"/>
    <w:basedOn w:val="DefaultParagraphFont"/>
    <w:uiPriority w:val="99"/>
    <w:semiHidden/>
    <w:unhideWhenUsed/>
    <w:rsid w:val="00417CC5"/>
    <w:rPr>
      <w:i/>
      <w:iCs/>
    </w:rPr>
  </w:style>
  <w:style w:type="character" w:styleId="HTMLCode">
    <w:name w:val="HTML Code"/>
    <w:basedOn w:val="DefaultParagraphFont"/>
    <w:uiPriority w:val="99"/>
    <w:semiHidden/>
    <w:unhideWhenUsed/>
    <w:rsid w:val="00417CC5"/>
    <w:rPr>
      <w:rFonts w:ascii="Consolas" w:hAnsi="Consolas"/>
      <w:sz w:val="22"/>
      <w:szCs w:val="20"/>
    </w:rPr>
  </w:style>
  <w:style w:type="character" w:styleId="HTMLDefinition">
    <w:name w:val="HTML Definition"/>
    <w:basedOn w:val="DefaultParagraphFont"/>
    <w:uiPriority w:val="99"/>
    <w:semiHidden/>
    <w:unhideWhenUsed/>
    <w:rsid w:val="00417CC5"/>
    <w:rPr>
      <w:i/>
      <w:iCs/>
    </w:rPr>
  </w:style>
  <w:style w:type="character" w:styleId="HTMLKeyboard">
    <w:name w:val="HTML Keyboard"/>
    <w:basedOn w:val="DefaultParagraphFont"/>
    <w:uiPriority w:val="99"/>
    <w:semiHidden/>
    <w:unhideWhenUsed/>
    <w:rsid w:val="00417CC5"/>
    <w:rPr>
      <w:rFonts w:ascii="Consolas" w:hAnsi="Consolas"/>
      <w:sz w:val="22"/>
      <w:szCs w:val="20"/>
    </w:rPr>
  </w:style>
  <w:style w:type="paragraph" w:styleId="HTMLPreformatted">
    <w:name w:val="HTML Preformatted"/>
    <w:basedOn w:val="Normal"/>
    <w:link w:val="HTMLPreformattedChar"/>
    <w:uiPriority w:val="99"/>
    <w:semiHidden/>
    <w:unhideWhenUsed/>
    <w:rsid w:val="00417CC5"/>
    <w:rPr>
      <w:rFonts w:ascii="Consolas" w:hAnsi="Consolas"/>
      <w:sz w:val="22"/>
    </w:rPr>
  </w:style>
  <w:style w:type="character" w:customStyle="1" w:styleId="HTMLPreformattedChar">
    <w:name w:val="HTML Preformatted Char"/>
    <w:basedOn w:val="DefaultParagraphFont"/>
    <w:link w:val="HTMLPreformatted"/>
    <w:uiPriority w:val="99"/>
    <w:semiHidden/>
    <w:rsid w:val="00417CC5"/>
    <w:rPr>
      <w:rFonts w:ascii="Consolas" w:eastAsiaTheme="minorHAnsi" w:hAnsi="Consolas" w:cstheme="majorBidi"/>
      <w:sz w:val="22"/>
      <w:lang w:eastAsia="en-US"/>
    </w:rPr>
  </w:style>
  <w:style w:type="character" w:styleId="HTMLSample">
    <w:name w:val="HTML Sample"/>
    <w:basedOn w:val="DefaultParagraphFont"/>
    <w:uiPriority w:val="99"/>
    <w:semiHidden/>
    <w:unhideWhenUsed/>
    <w:rsid w:val="00417CC5"/>
    <w:rPr>
      <w:rFonts w:ascii="Consolas" w:hAnsi="Consolas"/>
      <w:sz w:val="24"/>
      <w:szCs w:val="24"/>
    </w:rPr>
  </w:style>
  <w:style w:type="character" w:styleId="HTMLTypewriter">
    <w:name w:val="HTML Typewriter"/>
    <w:basedOn w:val="DefaultParagraphFont"/>
    <w:uiPriority w:val="99"/>
    <w:semiHidden/>
    <w:unhideWhenUsed/>
    <w:rsid w:val="00417CC5"/>
    <w:rPr>
      <w:rFonts w:ascii="Consolas" w:hAnsi="Consolas"/>
      <w:sz w:val="22"/>
      <w:szCs w:val="20"/>
    </w:rPr>
  </w:style>
  <w:style w:type="character" w:styleId="HTMLVariable">
    <w:name w:val="HTML Variable"/>
    <w:basedOn w:val="DefaultParagraphFont"/>
    <w:uiPriority w:val="99"/>
    <w:semiHidden/>
    <w:unhideWhenUsed/>
    <w:rsid w:val="00417CC5"/>
    <w:rPr>
      <w:i/>
      <w:iCs/>
    </w:rPr>
  </w:style>
  <w:style w:type="paragraph" w:customStyle="1" w:styleId="HyperlinkStyle">
    <w:name w:val="Hyperlink Style"/>
    <w:link w:val="HyperlinkStyleChar"/>
    <w:qFormat/>
    <w:rsid w:val="009539DA"/>
    <w:pPr>
      <w:spacing w:line="264" w:lineRule="auto"/>
    </w:pPr>
    <w:rPr>
      <w:rFonts w:ascii="Garamond" w:eastAsiaTheme="minorHAnsi" w:hAnsi="Garamond" w:cstheme="majorBidi"/>
      <w:color w:val="0000FF"/>
      <w:u w:val="single"/>
      <w:lang w:eastAsia="en-US"/>
    </w:rPr>
  </w:style>
  <w:style w:type="character" w:customStyle="1" w:styleId="HyperlinkStyleChar">
    <w:name w:val="Hyperlink Style Char"/>
    <w:basedOn w:val="DefaultParagraphFont"/>
    <w:link w:val="HyperlinkStyle"/>
    <w:rsid w:val="009539DA"/>
    <w:rPr>
      <w:rFonts w:ascii="Garamond" w:eastAsiaTheme="minorHAnsi" w:hAnsi="Garamond" w:cstheme="majorBidi"/>
      <w:color w:val="0000FF"/>
      <w:u w:val="single"/>
      <w:lang w:eastAsia="en-US"/>
    </w:rPr>
  </w:style>
  <w:style w:type="paragraph" w:styleId="Index1">
    <w:name w:val="index 1"/>
    <w:basedOn w:val="Normal"/>
    <w:next w:val="Normal"/>
    <w:autoRedefine/>
    <w:uiPriority w:val="99"/>
    <w:semiHidden/>
    <w:unhideWhenUsed/>
    <w:rsid w:val="00417CC5"/>
    <w:pPr>
      <w:ind w:left="230" w:hanging="230"/>
    </w:pPr>
  </w:style>
  <w:style w:type="paragraph" w:styleId="Index2">
    <w:name w:val="index 2"/>
    <w:basedOn w:val="Normal"/>
    <w:next w:val="Normal"/>
    <w:autoRedefine/>
    <w:uiPriority w:val="99"/>
    <w:semiHidden/>
    <w:unhideWhenUsed/>
    <w:rsid w:val="00417CC5"/>
    <w:pPr>
      <w:ind w:left="460" w:hanging="230"/>
    </w:pPr>
  </w:style>
  <w:style w:type="paragraph" w:styleId="Index3">
    <w:name w:val="index 3"/>
    <w:basedOn w:val="Normal"/>
    <w:next w:val="Normal"/>
    <w:autoRedefine/>
    <w:uiPriority w:val="99"/>
    <w:semiHidden/>
    <w:unhideWhenUsed/>
    <w:rsid w:val="00417CC5"/>
    <w:pPr>
      <w:ind w:left="690" w:hanging="230"/>
    </w:pPr>
  </w:style>
  <w:style w:type="paragraph" w:styleId="Index4">
    <w:name w:val="index 4"/>
    <w:basedOn w:val="Normal"/>
    <w:next w:val="Normal"/>
    <w:autoRedefine/>
    <w:uiPriority w:val="99"/>
    <w:semiHidden/>
    <w:unhideWhenUsed/>
    <w:rsid w:val="00417CC5"/>
    <w:pPr>
      <w:ind w:left="920" w:hanging="230"/>
    </w:pPr>
  </w:style>
  <w:style w:type="paragraph" w:styleId="Index5">
    <w:name w:val="index 5"/>
    <w:basedOn w:val="Normal"/>
    <w:next w:val="Normal"/>
    <w:autoRedefine/>
    <w:uiPriority w:val="99"/>
    <w:semiHidden/>
    <w:unhideWhenUsed/>
    <w:rsid w:val="00417CC5"/>
    <w:pPr>
      <w:ind w:left="1150" w:hanging="230"/>
    </w:pPr>
  </w:style>
  <w:style w:type="paragraph" w:styleId="Index6">
    <w:name w:val="index 6"/>
    <w:basedOn w:val="Normal"/>
    <w:next w:val="Normal"/>
    <w:autoRedefine/>
    <w:uiPriority w:val="99"/>
    <w:semiHidden/>
    <w:unhideWhenUsed/>
    <w:rsid w:val="00417CC5"/>
    <w:pPr>
      <w:ind w:left="1380" w:hanging="230"/>
    </w:pPr>
  </w:style>
  <w:style w:type="paragraph" w:styleId="Index7">
    <w:name w:val="index 7"/>
    <w:basedOn w:val="Normal"/>
    <w:next w:val="Normal"/>
    <w:autoRedefine/>
    <w:uiPriority w:val="99"/>
    <w:semiHidden/>
    <w:unhideWhenUsed/>
    <w:rsid w:val="00417CC5"/>
    <w:pPr>
      <w:ind w:left="1610" w:hanging="230"/>
    </w:pPr>
  </w:style>
  <w:style w:type="paragraph" w:styleId="Index8">
    <w:name w:val="index 8"/>
    <w:basedOn w:val="Normal"/>
    <w:next w:val="Normal"/>
    <w:autoRedefine/>
    <w:uiPriority w:val="99"/>
    <w:semiHidden/>
    <w:unhideWhenUsed/>
    <w:rsid w:val="00417CC5"/>
    <w:pPr>
      <w:ind w:left="1840" w:hanging="230"/>
    </w:pPr>
  </w:style>
  <w:style w:type="paragraph" w:styleId="Index9">
    <w:name w:val="index 9"/>
    <w:basedOn w:val="Normal"/>
    <w:next w:val="Normal"/>
    <w:autoRedefine/>
    <w:uiPriority w:val="99"/>
    <w:semiHidden/>
    <w:unhideWhenUsed/>
    <w:rsid w:val="00417CC5"/>
    <w:pPr>
      <w:ind w:left="2070" w:hanging="230"/>
    </w:pPr>
  </w:style>
  <w:style w:type="paragraph" w:styleId="IndexHeading">
    <w:name w:val="index heading"/>
    <w:basedOn w:val="Normal"/>
    <w:next w:val="Index1"/>
    <w:uiPriority w:val="99"/>
    <w:semiHidden/>
    <w:unhideWhenUsed/>
    <w:rsid w:val="00417CC5"/>
    <w:rPr>
      <w:rFonts w:asciiTheme="majorHAnsi" w:eastAsiaTheme="majorEastAsia" w:hAnsiTheme="majorHAnsi"/>
      <w:b/>
      <w:bCs/>
    </w:rPr>
  </w:style>
  <w:style w:type="table" w:styleId="LightGrid">
    <w:name w:val="Light Grid"/>
    <w:basedOn w:val="TableNormal"/>
    <w:uiPriority w:val="40"/>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41"/>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table" w:styleId="LightGrid-Accent2">
    <w:name w:val="Light Grid Accent 2"/>
    <w:basedOn w:val="TableNormal"/>
    <w:uiPriority w:val="42"/>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18" w:space="0" w:color="E97132" w:themeColor="accent2"/>
          <w:right w:val="single" w:sz="8" w:space="0" w:color="E97132" w:themeColor="accent2"/>
          <w:insideH w:val="nil"/>
          <w:insideV w:val="single" w:sz="8" w:space="0" w:color="E9713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insideH w:val="nil"/>
          <w:insideV w:val="single" w:sz="8" w:space="0" w:color="E9713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shd w:val="clear" w:color="auto" w:fill="F9DBCC" w:themeFill="accent2" w:themeFillTint="3F"/>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shd w:val="clear" w:color="auto" w:fill="F9DBCC" w:themeFill="accent2" w:themeFillTint="3F"/>
      </w:tcPr>
    </w:tblStylePr>
    <w:tblStylePr w:type="band2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tcPr>
    </w:tblStylePr>
  </w:style>
  <w:style w:type="table" w:styleId="LightGrid-Accent3">
    <w:name w:val="Light Grid Accent 3"/>
    <w:basedOn w:val="TableNormal"/>
    <w:uiPriority w:val="43"/>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18" w:space="0" w:color="196B24" w:themeColor="accent3"/>
          <w:right w:val="single" w:sz="8" w:space="0" w:color="196B24" w:themeColor="accent3"/>
          <w:insideH w:val="nil"/>
          <w:insideV w:val="single" w:sz="8" w:space="0" w:color="196B2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insideH w:val="nil"/>
          <w:insideV w:val="single" w:sz="8" w:space="0" w:color="196B2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shd w:val="clear" w:color="auto" w:fill="B3EDBA" w:themeFill="accent3" w:themeFillTint="3F"/>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shd w:val="clear" w:color="auto" w:fill="B3EDBA" w:themeFill="accent3" w:themeFillTint="3F"/>
      </w:tcPr>
    </w:tblStylePr>
    <w:tblStylePr w:type="band2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tcPr>
    </w:tblStylePr>
  </w:style>
  <w:style w:type="table" w:styleId="LightGrid-Accent4">
    <w:name w:val="Light Grid Accent 4"/>
    <w:basedOn w:val="TableNormal"/>
    <w:uiPriority w:val="44"/>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18" w:space="0" w:color="0F9ED5" w:themeColor="accent4"/>
          <w:right w:val="single" w:sz="8" w:space="0" w:color="0F9ED5" w:themeColor="accent4"/>
          <w:insideH w:val="nil"/>
          <w:insideV w:val="single" w:sz="8" w:space="0" w:color="0F9ED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insideH w:val="nil"/>
          <w:insideV w:val="single" w:sz="8" w:space="0" w:color="0F9ED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shd w:val="clear" w:color="auto" w:fill="BDE9FA" w:themeFill="accent4" w:themeFillTint="3F"/>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shd w:val="clear" w:color="auto" w:fill="BDE9FA" w:themeFill="accent4" w:themeFillTint="3F"/>
      </w:tcPr>
    </w:tblStylePr>
    <w:tblStylePr w:type="band2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tcPr>
    </w:tblStylePr>
  </w:style>
  <w:style w:type="table" w:styleId="LightGrid-Accent5">
    <w:name w:val="Light Grid Accent 5"/>
    <w:basedOn w:val="TableNormal"/>
    <w:uiPriority w:val="45"/>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18" w:space="0" w:color="A02B93" w:themeColor="accent5"/>
          <w:right w:val="single" w:sz="8" w:space="0" w:color="A02B93" w:themeColor="accent5"/>
          <w:insideH w:val="nil"/>
          <w:insideV w:val="single" w:sz="8" w:space="0" w:color="A02B9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insideH w:val="nil"/>
          <w:insideV w:val="single" w:sz="8" w:space="0" w:color="A02B9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shd w:val="clear" w:color="auto" w:fill="EFC3E9" w:themeFill="accent5" w:themeFillTint="3F"/>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shd w:val="clear" w:color="auto" w:fill="EFC3E9" w:themeFill="accent5" w:themeFillTint="3F"/>
      </w:tcPr>
    </w:tblStylePr>
    <w:tblStylePr w:type="band2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tcPr>
    </w:tblStylePr>
  </w:style>
  <w:style w:type="table" w:styleId="LightGrid-Accent6">
    <w:name w:val="Light Grid Accent 6"/>
    <w:basedOn w:val="TableNormal"/>
    <w:uiPriority w:val="46"/>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18" w:space="0" w:color="4EA72E" w:themeColor="accent6"/>
          <w:right w:val="single" w:sz="8" w:space="0" w:color="4EA72E" w:themeColor="accent6"/>
          <w:insideH w:val="nil"/>
          <w:insideV w:val="single" w:sz="8" w:space="0" w:color="4EA72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insideH w:val="nil"/>
          <w:insideV w:val="single" w:sz="8" w:space="0" w:color="4EA72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shd w:val="clear" w:color="auto" w:fill="D0EFC5" w:themeFill="accent6" w:themeFillTint="3F"/>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shd w:val="clear" w:color="auto" w:fill="D0EFC5" w:themeFill="accent6" w:themeFillTint="3F"/>
      </w:tcPr>
    </w:tblStylePr>
    <w:tblStylePr w:type="band2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tcPr>
    </w:tblStylePr>
  </w:style>
  <w:style w:type="table" w:styleId="LightList">
    <w:name w:val="Light List"/>
    <w:basedOn w:val="TableNormal"/>
    <w:uiPriority w:val="40"/>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41"/>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LightList-Accent2">
    <w:name w:val="Light List Accent 2"/>
    <w:basedOn w:val="TableNormal"/>
    <w:uiPriority w:val="42"/>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pPr>
        <w:spacing w:before="0" w:after="0" w:line="240" w:lineRule="auto"/>
      </w:pPr>
      <w:rPr>
        <w:b/>
        <w:bCs/>
        <w:color w:val="FFFFFF" w:themeColor="background1"/>
      </w:rPr>
      <w:tblPr/>
      <w:tcPr>
        <w:shd w:val="clear" w:color="auto" w:fill="E97132" w:themeFill="accent2"/>
      </w:tcPr>
    </w:tblStylePr>
    <w:tblStylePr w:type="lastRow">
      <w:pPr>
        <w:spacing w:before="0" w:after="0" w:line="240" w:lineRule="auto"/>
      </w:pPr>
      <w:rPr>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tcBorders>
      </w:tcPr>
    </w:tblStylePr>
    <w:tblStylePr w:type="firstCol">
      <w:rPr>
        <w:b/>
        <w:bCs/>
      </w:rPr>
    </w:tblStylePr>
    <w:tblStylePr w:type="lastCol">
      <w:rPr>
        <w:b/>
        <w:bCs/>
      </w:r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style>
  <w:style w:type="table" w:styleId="LightList-Accent3">
    <w:name w:val="Light List Accent 3"/>
    <w:basedOn w:val="TableNormal"/>
    <w:uiPriority w:val="43"/>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table" w:styleId="LightList-Accent4">
    <w:name w:val="Light List Accent 4"/>
    <w:basedOn w:val="TableNormal"/>
    <w:uiPriority w:val="44"/>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pPr>
        <w:spacing w:before="0" w:after="0" w:line="240" w:lineRule="auto"/>
      </w:pPr>
      <w:rPr>
        <w:b/>
        <w:bCs/>
        <w:color w:val="FFFFFF" w:themeColor="background1"/>
      </w:rPr>
      <w:tblPr/>
      <w:tcPr>
        <w:shd w:val="clear" w:color="auto" w:fill="0F9ED5" w:themeFill="accent4"/>
      </w:tcPr>
    </w:tblStylePr>
    <w:tblStylePr w:type="lastRow">
      <w:pPr>
        <w:spacing w:before="0" w:after="0" w:line="240" w:lineRule="auto"/>
      </w:pPr>
      <w:rPr>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tcBorders>
      </w:tcPr>
    </w:tblStylePr>
    <w:tblStylePr w:type="firstCol">
      <w:rPr>
        <w:b/>
        <w:bCs/>
      </w:rPr>
    </w:tblStylePr>
    <w:tblStylePr w:type="lastCol">
      <w:rPr>
        <w:b/>
        <w:bCs/>
      </w:r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style>
  <w:style w:type="table" w:styleId="LightList-Accent5">
    <w:name w:val="Light List Accent 5"/>
    <w:basedOn w:val="TableNormal"/>
    <w:uiPriority w:val="45"/>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pPr>
        <w:spacing w:before="0" w:after="0" w:line="240" w:lineRule="auto"/>
      </w:pPr>
      <w:rPr>
        <w:b/>
        <w:bCs/>
        <w:color w:val="FFFFFF" w:themeColor="background1"/>
      </w:rPr>
      <w:tblPr/>
      <w:tcPr>
        <w:shd w:val="clear" w:color="auto" w:fill="A02B93" w:themeFill="accent5"/>
      </w:tcPr>
    </w:tblStylePr>
    <w:tblStylePr w:type="lastRow">
      <w:pPr>
        <w:spacing w:before="0" w:after="0" w:line="240" w:lineRule="auto"/>
      </w:pPr>
      <w:rPr>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tcBorders>
      </w:tcPr>
    </w:tblStylePr>
    <w:tblStylePr w:type="firstCol">
      <w:rPr>
        <w:b/>
        <w:bCs/>
      </w:rPr>
    </w:tblStylePr>
    <w:tblStylePr w:type="lastCol">
      <w:rPr>
        <w:b/>
        <w:bCs/>
      </w:r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style>
  <w:style w:type="table" w:styleId="LightList-Accent6">
    <w:name w:val="Light List Accent 6"/>
    <w:basedOn w:val="TableNormal"/>
    <w:uiPriority w:val="46"/>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pPr>
        <w:spacing w:before="0" w:after="0" w:line="240" w:lineRule="auto"/>
      </w:pPr>
      <w:rPr>
        <w:b/>
        <w:bCs/>
        <w:color w:val="FFFFFF" w:themeColor="background1"/>
      </w:rPr>
      <w:tblPr/>
      <w:tcPr>
        <w:shd w:val="clear" w:color="auto" w:fill="4EA72E" w:themeFill="accent6"/>
      </w:tcPr>
    </w:tblStylePr>
    <w:tblStylePr w:type="lastRow">
      <w:pPr>
        <w:spacing w:before="0" w:after="0" w:line="240" w:lineRule="auto"/>
      </w:pPr>
      <w:rPr>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tcBorders>
      </w:tcPr>
    </w:tblStylePr>
    <w:tblStylePr w:type="firstCol">
      <w:rPr>
        <w:b/>
        <w:bCs/>
      </w:rPr>
    </w:tblStylePr>
    <w:tblStylePr w:type="lastCol">
      <w:rPr>
        <w:b/>
        <w:bCs/>
      </w:r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style>
  <w:style w:type="table" w:styleId="LightShading">
    <w:name w:val="Light Shading"/>
    <w:basedOn w:val="TableNormal"/>
    <w:uiPriority w:val="40"/>
    <w:semiHidden/>
    <w:unhideWhenUsed/>
    <w:rsid w:val="00417CC5"/>
    <w:pPr>
      <w:spacing w:after="0" w:line="240" w:lineRule="auto"/>
    </w:pPr>
    <w:rPr>
      <w:rFonts w:ascii="Garamond" w:eastAsiaTheme="minorHAnsi" w:hAnsi="Garamond" w:cstheme="majorBidi"/>
      <w:color w:val="000000" w:themeColor="text1" w:themeShade="BF"/>
      <w:kern w:val="24"/>
      <w:lang w:eastAsia="en-US"/>
      <w14:ligatures w14:val="standardContextual"/>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41"/>
    <w:semiHidden/>
    <w:unhideWhenUsed/>
    <w:rsid w:val="00417CC5"/>
    <w:pPr>
      <w:spacing w:after="0" w:line="240" w:lineRule="auto"/>
    </w:pPr>
    <w:rPr>
      <w:rFonts w:ascii="Garamond" w:eastAsiaTheme="minorHAnsi" w:hAnsi="Garamond" w:cstheme="majorBidi"/>
      <w:color w:val="0F4761" w:themeColor="accent1" w:themeShade="BF"/>
      <w:kern w:val="24"/>
      <w:lang w:eastAsia="en-US"/>
      <w14:ligatures w14:val="standardContextual"/>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LightShading-Accent2">
    <w:name w:val="Light Shading Accent 2"/>
    <w:basedOn w:val="TableNormal"/>
    <w:uiPriority w:val="42"/>
    <w:semiHidden/>
    <w:unhideWhenUsed/>
    <w:rsid w:val="00417CC5"/>
    <w:pPr>
      <w:spacing w:after="0" w:line="240" w:lineRule="auto"/>
    </w:pPr>
    <w:rPr>
      <w:rFonts w:ascii="Garamond" w:eastAsiaTheme="minorHAnsi" w:hAnsi="Garamond" w:cstheme="majorBidi"/>
      <w:color w:val="BF4E14" w:themeColor="accent2" w:themeShade="BF"/>
      <w:kern w:val="24"/>
      <w:lang w:eastAsia="en-US"/>
      <w14:ligatures w14:val="standardContextual"/>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ghtShading-Accent3">
    <w:name w:val="Light Shading Accent 3"/>
    <w:basedOn w:val="TableNormal"/>
    <w:uiPriority w:val="43"/>
    <w:semiHidden/>
    <w:unhideWhenUsed/>
    <w:rsid w:val="00417CC5"/>
    <w:pPr>
      <w:spacing w:after="0" w:line="240" w:lineRule="auto"/>
    </w:pPr>
    <w:rPr>
      <w:rFonts w:ascii="Garamond" w:eastAsiaTheme="minorHAnsi" w:hAnsi="Garamond" w:cstheme="majorBidi"/>
      <w:color w:val="124F1A" w:themeColor="accent3" w:themeShade="BF"/>
      <w:kern w:val="24"/>
      <w:lang w:eastAsia="en-US"/>
      <w14:ligatures w14:val="standardContextual"/>
    </w:rPr>
    <w:tblPr>
      <w:tblStyleRowBandSize w:val="1"/>
      <w:tblStyleColBandSize w:val="1"/>
      <w:tblBorders>
        <w:top w:val="single" w:sz="8" w:space="0" w:color="196B24" w:themeColor="accent3"/>
        <w:bottom w:val="single" w:sz="8" w:space="0" w:color="196B24" w:themeColor="accent3"/>
      </w:tblBorders>
    </w:tblPr>
    <w:tblStylePr w:type="fir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la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left w:val="nil"/>
          <w:right w:val="nil"/>
          <w:insideH w:val="nil"/>
          <w:insideV w:val="nil"/>
        </w:tcBorders>
        <w:shd w:val="clear" w:color="auto" w:fill="B3EDBA" w:themeFill="accent3" w:themeFillTint="3F"/>
      </w:tcPr>
    </w:tblStylePr>
  </w:style>
  <w:style w:type="table" w:styleId="LightShading-Accent4">
    <w:name w:val="Light Shading Accent 4"/>
    <w:basedOn w:val="TableNormal"/>
    <w:uiPriority w:val="44"/>
    <w:semiHidden/>
    <w:unhideWhenUsed/>
    <w:rsid w:val="00417CC5"/>
    <w:pPr>
      <w:spacing w:after="0" w:line="240" w:lineRule="auto"/>
    </w:pPr>
    <w:rPr>
      <w:rFonts w:ascii="Garamond" w:eastAsiaTheme="minorHAnsi" w:hAnsi="Garamond" w:cstheme="majorBidi"/>
      <w:color w:val="0B769F" w:themeColor="accent4" w:themeShade="BF"/>
      <w:kern w:val="24"/>
      <w:lang w:eastAsia="en-US"/>
      <w14:ligatures w14:val="standardContextual"/>
    </w:rPr>
    <w:tblPr>
      <w:tblStyleRowBandSize w:val="1"/>
      <w:tblStyleColBandSize w:val="1"/>
      <w:tblBorders>
        <w:top w:val="single" w:sz="8" w:space="0" w:color="0F9ED5" w:themeColor="accent4"/>
        <w:bottom w:val="single" w:sz="8" w:space="0" w:color="0F9ED5" w:themeColor="accent4"/>
      </w:tblBorders>
    </w:tblPr>
    <w:tblStylePr w:type="fir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la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left w:val="nil"/>
          <w:right w:val="nil"/>
          <w:insideH w:val="nil"/>
          <w:insideV w:val="nil"/>
        </w:tcBorders>
        <w:shd w:val="clear" w:color="auto" w:fill="BDE9FA" w:themeFill="accent4" w:themeFillTint="3F"/>
      </w:tcPr>
    </w:tblStylePr>
  </w:style>
  <w:style w:type="table" w:styleId="LightShading-Accent5">
    <w:name w:val="Light Shading Accent 5"/>
    <w:basedOn w:val="TableNormal"/>
    <w:uiPriority w:val="45"/>
    <w:semiHidden/>
    <w:unhideWhenUsed/>
    <w:rsid w:val="00417CC5"/>
    <w:pPr>
      <w:spacing w:after="0" w:line="240" w:lineRule="auto"/>
    </w:pPr>
    <w:rPr>
      <w:rFonts w:ascii="Garamond" w:eastAsiaTheme="minorHAnsi" w:hAnsi="Garamond" w:cstheme="majorBidi"/>
      <w:color w:val="77206D" w:themeColor="accent5" w:themeShade="BF"/>
      <w:kern w:val="24"/>
      <w:lang w:eastAsia="en-US"/>
      <w14:ligatures w14:val="standardContextual"/>
    </w:rPr>
    <w:tblPr>
      <w:tblStyleRowBandSize w:val="1"/>
      <w:tblStyleColBandSize w:val="1"/>
      <w:tblBorders>
        <w:top w:val="single" w:sz="8" w:space="0" w:color="A02B93" w:themeColor="accent5"/>
        <w:bottom w:val="single" w:sz="8" w:space="0" w:color="A02B93" w:themeColor="accent5"/>
      </w:tblBorders>
    </w:tblPr>
    <w:tblStylePr w:type="fir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la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left w:val="nil"/>
          <w:right w:val="nil"/>
          <w:insideH w:val="nil"/>
          <w:insideV w:val="nil"/>
        </w:tcBorders>
        <w:shd w:val="clear" w:color="auto" w:fill="EFC3E9" w:themeFill="accent5" w:themeFillTint="3F"/>
      </w:tcPr>
    </w:tblStylePr>
  </w:style>
  <w:style w:type="table" w:styleId="LightShading-Accent6">
    <w:name w:val="Light Shading Accent 6"/>
    <w:basedOn w:val="TableNormal"/>
    <w:uiPriority w:val="46"/>
    <w:semiHidden/>
    <w:unhideWhenUsed/>
    <w:rsid w:val="00417CC5"/>
    <w:pPr>
      <w:spacing w:after="0" w:line="240" w:lineRule="auto"/>
    </w:pPr>
    <w:rPr>
      <w:rFonts w:ascii="Garamond" w:eastAsiaTheme="minorHAnsi" w:hAnsi="Garamond" w:cstheme="majorBidi"/>
      <w:color w:val="3A7C22" w:themeColor="accent6" w:themeShade="BF"/>
      <w:kern w:val="24"/>
      <w:lang w:eastAsia="en-US"/>
      <w14:ligatures w14:val="standardContextual"/>
    </w:rPr>
    <w:tblPr>
      <w:tblStyleRowBandSize w:val="1"/>
      <w:tblStyleColBandSize w:val="1"/>
      <w:tblBorders>
        <w:top w:val="single" w:sz="8" w:space="0" w:color="4EA72E" w:themeColor="accent6"/>
        <w:bottom w:val="single" w:sz="8" w:space="0" w:color="4EA72E" w:themeColor="accent6"/>
      </w:tblBorders>
    </w:tblPr>
    <w:tblStylePr w:type="fir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la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left w:val="nil"/>
          <w:right w:val="nil"/>
          <w:insideH w:val="nil"/>
          <w:insideV w:val="nil"/>
        </w:tcBorders>
        <w:shd w:val="clear" w:color="auto" w:fill="D0EFC5" w:themeFill="accent6" w:themeFillTint="3F"/>
      </w:tcPr>
    </w:tblStylePr>
  </w:style>
  <w:style w:type="character" w:styleId="LineNumber">
    <w:name w:val="line number"/>
    <w:basedOn w:val="DefaultParagraphFont"/>
    <w:uiPriority w:val="99"/>
    <w:semiHidden/>
    <w:unhideWhenUsed/>
    <w:rsid w:val="00417CC5"/>
  </w:style>
  <w:style w:type="paragraph" w:styleId="List">
    <w:name w:val="List"/>
    <w:basedOn w:val="Normal"/>
    <w:uiPriority w:val="99"/>
    <w:unhideWhenUsed/>
    <w:rsid w:val="00417CC5"/>
    <w:pPr>
      <w:spacing w:before="40"/>
    </w:pPr>
  </w:style>
  <w:style w:type="paragraph" w:styleId="List2">
    <w:name w:val="List 2"/>
    <w:basedOn w:val="List"/>
    <w:uiPriority w:val="99"/>
    <w:unhideWhenUsed/>
    <w:rsid w:val="00417CC5"/>
  </w:style>
  <w:style w:type="paragraph" w:styleId="List3">
    <w:name w:val="List 3"/>
    <w:basedOn w:val="List2"/>
    <w:uiPriority w:val="99"/>
    <w:unhideWhenUsed/>
    <w:rsid w:val="00417CC5"/>
    <w:pPr>
      <w:contextualSpacing/>
    </w:pPr>
  </w:style>
  <w:style w:type="paragraph" w:styleId="List4">
    <w:name w:val="List 4"/>
    <w:basedOn w:val="List3"/>
    <w:uiPriority w:val="99"/>
    <w:unhideWhenUsed/>
    <w:rsid w:val="00417CC5"/>
    <w:pPr>
      <w:ind w:left="1440"/>
    </w:pPr>
  </w:style>
  <w:style w:type="paragraph" w:styleId="List5">
    <w:name w:val="List 5"/>
    <w:basedOn w:val="List4"/>
    <w:uiPriority w:val="99"/>
    <w:unhideWhenUsed/>
    <w:rsid w:val="00417CC5"/>
    <w:pPr>
      <w:ind w:left="1800"/>
    </w:pPr>
  </w:style>
  <w:style w:type="paragraph" w:styleId="ListBullet">
    <w:name w:val="List Bullet"/>
    <w:uiPriority w:val="36"/>
    <w:unhideWhenUsed/>
    <w:qFormat/>
    <w:rsid w:val="0089072E"/>
    <w:pPr>
      <w:numPr>
        <w:numId w:val="11"/>
      </w:numPr>
      <w:tabs>
        <w:tab w:val="clear" w:pos="720"/>
        <w:tab w:val="num" w:pos="360"/>
      </w:tabs>
      <w:spacing w:before="40" w:after="40"/>
    </w:pPr>
    <w:rPr>
      <w:rFonts w:ascii="Garamond" w:eastAsiaTheme="minorHAnsi" w:hAnsi="Garamond" w:cstheme="majorBidi"/>
      <w:lang w:eastAsia="en-US"/>
    </w:rPr>
  </w:style>
  <w:style w:type="paragraph" w:styleId="ListBullet2">
    <w:name w:val="List Bullet 2"/>
    <w:basedOn w:val="Compact"/>
    <w:uiPriority w:val="36"/>
    <w:unhideWhenUsed/>
    <w:qFormat/>
    <w:rsid w:val="0089072E"/>
    <w:pPr>
      <w:numPr>
        <w:ilvl w:val="1"/>
        <w:numId w:val="30"/>
      </w:numPr>
      <w:tabs>
        <w:tab w:val="left" w:pos="720"/>
      </w:tabs>
      <w:ind w:left="720"/>
    </w:pPr>
  </w:style>
  <w:style w:type="paragraph" w:styleId="ListBullet3">
    <w:name w:val="List Bullet 3"/>
    <w:uiPriority w:val="36"/>
    <w:unhideWhenUsed/>
    <w:qFormat/>
    <w:rsid w:val="00FB619D"/>
    <w:pPr>
      <w:numPr>
        <w:numId w:val="54"/>
      </w:numPr>
      <w:spacing w:after="60" w:line="240" w:lineRule="auto"/>
      <w:contextualSpacing/>
    </w:pPr>
    <w:rPr>
      <w:rFonts w:ascii="Garamond" w:eastAsiaTheme="minorHAnsi" w:hAnsi="Garamond" w:cstheme="majorBidi"/>
      <w:lang w:eastAsia="en-US"/>
    </w:rPr>
  </w:style>
  <w:style w:type="paragraph" w:styleId="ListBullet4">
    <w:name w:val="List Bullet 4"/>
    <w:basedOn w:val="ListBullet3"/>
    <w:uiPriority w:val="36"/>
    <w:unhideWhenUsed/>
    <w:qFormat/>
    <w:rsid w:val="00417CC5"/>
    <w:pPr>
      <w:numPr>
        <w:numId w:val="12"/>
      </w:numPr>
    </w:pPr>
  </w:style>
  <w:style w:type="paragraph" w:styleId="ListBullet5">
    <w:name w:val="List Bullet 5"/>
    <w:basedOn w:val="ListBullet4"/>
    <w:uiPriority w:val="36"/>
    <w:unhideWhenUsed/>
    <w:qFormat/>
    <w:rsid w:val="00417CC5"/>
    <w:pPr>
      <w:numPr>
        <w:numId w:val="13"/>
      </w:numPr>
    </w:pPr>
  </w:style>
  <w:style w:type="paragraph" w:styleId="ListContinue">
    <w:name w:val="List Continue"/>
    <w:basedOn w:val="Normal"/>
    <w:uiPriority w:val="99"/>
    <w:semiHidden/>
    <w:unhideWhenUsed/>
    <w:rsid w:val="00417CC5"/>
    <w:pPr>
      <w:spacing w:after="120"/>
      <w:ind w:left="360"/>
      <w:contextualSpacing/>
    </w:pPr>
  </w:style>
  <w:style w:type="paragraph" w:styleId="ListContinue2">
    <w:name w:val="List Continue 2"/>
    <w:basedOn w:val="Normal"/>
    <w:uiPriority w:val="99"/>
    <w:semiHidden/>
    <w:unhideWhenUsed/>
    <w:rsid w:val="00417CC5"/>
    <w:pPr>
      <w:spacing w:after="120"/>
      <w:ind w:left="720"/>
      <w:contextualSpacing/>
    </w:pPr>
  </w:style>
  <w:style w:type="paragraph" w:styleId="ListContinue3">
    <w:name w:val="List Continue 3"/>
    <w:basedOn w:val="Normal"/>
    <w:uiPriority w:val="99"/>
    <w:semiHidden/>
    <w:unhideWhenUsed/>
    <w:rsid w:val="00417CC5"/>
    <w:pPr>
      <w:spacing w:after="120"/>
      <w:ind w:left="1080"/>
      <w:contextualSpacing/>
    </w:pPr>
  </w:style>
  <w:style w:type="paragraph" w:styleId="ListContinue4">
    <w:name w:val="List Continue 4"/>
    <w:basedOn w:val="Normal"/>
    <w:uiPriority w:val="99"/>
    <w:semiHidden/>
    <w:unhideWhenUsed/>
    <w:rsid w:val="00417CC5"/>
    <w:pPr>
      <w:spacing w:after="120"/>
      <w:ind w:left="1440"/>
      <w:contextualSpacing/>
    </w:pPr>
  </w:style>
  <w:style w:type="paragraph" w:styleId="ListContinue5">
    <w:name w:val="List Continue 5"/>
    <w:basedOn w:val="Normal"/>
    <w:uiPriority w:val="99"/>
    <w:semiHidden/>
    <w:unhideWhenUsed/>
    <w:rsid w:val="00417CC5"/>
    <w:pPr>
      <w:spacing w:after="120"/>
      <w:ind w:left="1800"/>
      <w:contextualSpacing/>
    </w:pPr>
  </w:style>
  <w:style w:type="paragraph" w:styleId="ListNumber">
    <w:name w:val="List Number"/>
    <w:autoRedefine/>
    <w:uiPriority w:val="99"/>
    <w:unhideWhenUsed/>
    <w:qFormat/>
    <w:rsid w:val="00181B8D"/>
    <w:pPr>
      <w:numPr>
        <w:numId w:val="43"/>
      </w:numPr>
      <w:tabs>
        <w:tab w:val="num" w:pos="360"/>
      </w:tabs>
      <w:spacing w:after="0"/>
    </w:pPr>
    <w:rPr>
      <w:rFonts w:ascii="Garamond" w:eastAsiaTheme="minorHAnsi" w:hAnsi="Garamond" w:cstheme="majorBidi"/>
      <w:lang w:eastAsia="en-US"/>
    </w:rPr>
  </w:style>
  <w:style w:type="paragraph" w:styleId="ListNumber2">
    <w:name w:val="List Number 2"/>
    <w:basedOn w:val="ListBullet"/>
    <w:uiPriority w:val="99"/>
    <w:unhideWhenUsed/>
    <w:qFormat/>
    <w:rsid w:val="008A01D5"/>
    <w:pPr>
      <w:numPr>
        <w:ilvl w:val="1"/>
        <w:numId w:val="43"/>
      </w:numPr>
      <w:adjustRightInd w:val="0"/>
      <w:snapToGrid w:val="0"/>
      <w:spacing w:before="0" w:after="0"/>
    </w:pPr>
  </w:style>
  <w:style w:type="paragraph" w:styleId="ListNumber3">
    <w:name w:val="List Number 3"/>
    <w:basedOn w:val="ListBullet2"/>
    <w:uiPriority w:val="99"/>
    <w:unhideWhenUsed/>
    <w:qFormat/>
    <w:rsid w:val="00417CC5"/>
    <w:pPr>
      <w:numPr>
        <w:ilvl w:val="2"/>
        <w:numId w:val="43"/>
      </w:numPr>
      <w:contextualSpacing/>
    </w:pPr>
  </w:style>
  <w:style w:type="paragraph" w:styleId="ListNumber4">
    <w:name w:val="List Number 4"/>
    <w:basedOn w:val="ListBullet3"/>
    <w:uiPriority w:val="99"/>
    <w:unhideWhenUsed/>
    <w:qFormat/>
    <w:rsid w:val="00417CC5"/>
    <w:pPr>
      <w:numPr>
        <w:numId w:val="14"/>
      </w:numPr>
    </w:pPr>
  </w:style>
  <w:style w:type="paragraph" w:styleId="ListNumber5">
    <w:name w:val="List Number 5"/>
    <w:basedOn w:val="ListBullet4"/>
    <w:uiPriority w:val="99"/>
    <w:unhideWhenUsed/>
    <w:qFormat/>
    <w:rsid w:val="00417CC5"/>
    <w:pPr>
      <w:numPr>
        <w:numId w:val="15"/>
      </w:numPr>
    </w:pPr>
  </w:style>
  <w:style w:type="table" w:styleId="ListTable1Light">
    <w:name w:val="List Table 1 Light"/>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1Light-Accent2">
    <w:name w:val="List Table 1 Light Accent 2"/>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1Light-Accent3">
    <w:name w:val="List Table 1 Light Accent 3"/>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Pr>
    <w:tblStylePr w:type="firstRow">
      <w:rPr>
        <w:b/>
        <w:bCs/>
      </w:rPr>
      <w:tblPr/>
      <w:tcPr>
        <w:tcBorders>
          <w:bottom w:val="single" w:sz="4" w:space="0" w:color="47D459" w:themeColor="accent3" w:themeTint="99"/>
        </w:tcBorders>
      </w:tcPr>
    </w:tblStylePr>
    <w:tblStylePr w:type="lastRow">
      <w:rPr>
        <w:b/>
        <w:bCs/>
      </w:rPr>
      <w:tblPr/>
      <w:tcPr>
        <w:tcBorders>
          <w:top w:val="sing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1Light-Accent4">
    <w:name w:val="List Table 1 Light Accent 4"/>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1Light-Accent5">
    <w:name w:val="List Table 1 Light Accent 5"/>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Pr>
    <w:tblStylePr w:type="firstRow">
      <w:rPr>
        <w:b/>
        <w:bCs/>
      </w:rPr>
      <w:tblPr/>
      <w:tcPr>
        <w:tcBorders>
          <w:bottom w:val="single" w:sz="4" w:space="0" w:color="D86DCB" w:themeColor="accent5" w:themeTint="99"/>
        </w:tcBorders>
      </w:tcPr>
    </w:tblStylePr>
    <w:tblStylePr w:type="lastRow">
      <w:rPr>
        <w:b/>
        <w:bCs/>
      </w:rPr>
      <w:tblPr/>
      <w:tcPr>
        <w:tcBorders>
          <w:top w:val="sing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1Light-Accent6">
    <w:name w:val="List Table 1 Light Accent 6"/>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Pr>
    <w:tblStylePr w:type="firstRow">
      <w:rPr>
        <w:b/>
        <w:bCs/>
      </w:rPr>
      <w:tblPr/>
      <w:tcPr>
        <w:tcBorders>
          <w:bottom w:val="single" w:sz="4" w:space="0" w:color="8DD873" w:themeColor="accent6" w:themeTint="99"/>
        </w:tcBorders>
      </w:tcPr>
    </w:tblStylePr>
    <w:tblStylePr w:type="lastRow">
      <w:rPr>
        <w:b/>
        <w:bCs/>
      </w:rPr>
      <w:tblPr/>
      <w:tcPr>
        <w:tcBorders>
          <w:top w:val="sing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2">
    <w:name w:val="List Table 2"/>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45B0E1" w:themeColor="accent1" w:themeTint="99"/>
        <w:bottom w:val="single" w:sz="4" w:space="0" w:color="45B0E1" w:themeColor="accent1" w:themeTint="99"/>
        <w:insideH w:val="single" w:sz="4" w:space="0" w:color="45B0E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2-Accent2">
    <w:name w:val="List Table 2 Accent 2"/>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F1A983" w:themeColor="accent2" w:themeTint="99"/>
        <w:bottom w:val="single" w:sz="4" w:space="0" w:color="F1A983" w:themeColor="accent2" w:themeTint="99"/>
        <w:insideH w:val="single" w:sz="4" w:space="0" w:color="F1A9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2-Accent3">
    <w:name w:val="List Table 2 Accent 3"/>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47D459" w:themeColor="accent3" w:themeTint="99"/>
        <w:bottom w:val="single" w:sz="4" w:space="0" w:color="47D459" w:themeColor="accent3" w:themeTint="99"/>
        <w:insideH w:val="single" w:sz="4" w:space="0" w:color="47D45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2-Accent4">
    <w:name w:val="List Table 2 Accent 4"/>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60CAF3" w:themeColor="accent4" w:themeTint="99"/>
        <w:bottom w:val="single" w:sz="4" w:space="0" w:color="60CAF3" w:themeColor="accent4" w:themeTint="99"/>
        <w:insideH w:val="single" w:sz="4" w:space="0" w:color="60CAF3"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2-Accent5">
    <w:name w:val="List Table 2 Accent 5"/>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D86DCB" w:themeColor="accent5" w:themeTint="99"/>
        <w:bottom w:val="single" w:sz="4" w:space="0" w:color="D86DCB" w:themeColor="accent5" w:themeTint="99"/>
        <w:insideH w:val="single" w:sz="4" w:space="0" w:color="D86DC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2-Accent6">
    <w:name w:val="List Table 2 Accent 6"/>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8DD873" w:themeColor="accent6" w:themeTint="99"/>
        <w:bottom w:val="single" w:sz="4" w:space="0" w:color="8DD873" w:themeColor="accent6" w:themeTint="99"/>
        <w:insideH w:val="single" w:sz="4" w:space="0" w:color="8DD87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3">
    <w:name w:val="List Table 3"/>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Table3-Accent2">
    <w:name w:val="List Table 3 Accent 2"/>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E97132" w:themeColor="accent2"/>
        <w:left w:val="single" w:sz="4" w:space="0" w:color="E97132" w:themeColor="accent2"/>
        <w:bottom w:val="single" w:sz="4" w:space="0" w:color="E97132" w:themeColor="accent2"/>
        <w:right w:val="single" w:sz="4" w:space="0" w:color="E97132" w:themeColor="accent2"/>
      </w:tblBorders>
    </w:tblPr>
    <w:tblStylePr w:type="firstRow">
      <w:rPr>
        <w:b/>
        <w:bCs/>
        <w:color w:val="FFFFFF" w:themeColor="background1"/>
      </w:rPr>
      <w:tblPr/>
      <w:tcPr>
        <w:shd w:val="clear" w:color="auto" w:fill="E97132" w:themeFill="accent2"/>
      </w:tcPr>
    </w:tblStylePr>
    <w:tblStylePr w:type="lastRow">
      <w:rPr>
        <w:b/>
        <w:bCs/>
      </w:rPr>
      <w:tblPr/>
      <w:tcPr>
        <w:tcBorders>
          <w:top w:val="double" w:sz="4" w:space="0" w:color="E9713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97132" w:themeColor="accent2"/>
          <w:right w:val="single" w:sz="4" w:space="0" w:color="E97132" w:themeColor="accent2"/>
        </w:tcBorders>
      </w:tcPr>
    </w:tblStylePr>
    <w:tblStylePr w:type="band1Horz">
      <w:tblPr/>
      <w:tcPr>
        <w:tcBorders>
          <w:top w:val="single" w:sz="4" w:space="0" w:color="E97132" w:themeColor="accent2"/>
          <w:bottom w:val="single" w:sz="4" w:space="0" w:color="E9713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97132" w:themeColor="accent2"/>
          <w:left w:val="nil"/>
        </w:tcBorders>
      </w:tcPr>
    </w:tblStylePr>
    <w:tblStylePr w:type="swCell">
      <w:tblPr/>
      <w:tcPr>
        <w:tcBorders>
          <w:top w:val="double" w:sz="4" w:space="0" w:color="E97132" w:themeColor="accent2"/>
          <w:right w:val="nil"/>
        </w:tcBorders>
      </w:tcPr>
    </w:tblStylePr>
  </w:style>
  <w:style w:type="table" w:styleId="ListTable3-Accent3">
    <w:name w:val="List Table 3 Accent 3"/>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196B24" w:themeColor="accent3"/>
        <w:left w:val="single" w:sz="4" w:space="0" w:color="196B24" w:themeColor="accent3"/>
        <w:bottom w:val="single" w:sz="4" w:space="0" w:color="196B24" w:themeColor="accent3"/>
        <w:right w:val="single" w:sz="4" w:space="0" w:color="196B24" w:themeColor="accent3"/>
      </w:tblBorders>
    </w:tblPr>
    <w:tblStylePr w:type="firstRow">
      <w:rPr>
        <w:b/>
        <w:bCs/>
        <w:color w:val="FFFFFF" w:themeColor="background1"/>
      </w:rPr>
      <w:tblPr/>
      <w:tcPr>
        <w:shd w:val="clear" w:color="auto" w:fill="196B24" w:themeFill="accent3"/>
      </w:tcPr>
    </w:tblStylePr>
    <w:tblStylePr w:type="lastRow">
      <w:rPr>
        <w:b/>
        <w:bCs/>
      </w:rPr>
      <w:tblPr/>
      <w:tcPr>
        <w:tcBorders>
          <w:top w:val="double" w:sz="4" w:space="0" w:color="196B2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96B24" w:themeColor="accent3"/>
          <w:right w:val="single" w:sz="4" w:space="0" w:color="196B24" w:themeColor="accent3"/>
        </w:tcBorders>
      </w:tcPr>
    </w:tblStylePr>
    <w:tblStylePr w:type="band1Horz">
      <w:tblPr/>
      <w:tcPr>
        <w:tcBorders>
          <w:top w:val="single" w:sz="4" w:space="0" w:color="196B24" w:themeColor="accent3"/>
          <w:bottom w:val="single" w:sz="4" w:space="0" w:color="196B2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96B24" w:themeColor="accent3"/>
          <w:left w:val="nil"/>
        </w:tcBorders>
      </w:tcPr>
    </w:tblStylePr>
    <w:tblStylePr w:type="swCell">
      <w:tblPr/>
      <w:tcPr>
        <w:tcBorders>
          <w:top w:val="double" w:sz="4" w:space="0" w:color="196B24" w:themeColor="accent3"/>
          <w:right w:val="nil"/>
        </w:tcBorders>
      </w:tcPr>
    </w:tblStylePr>
  </w:style>
  <w:style w:type="table" w:styleId="ListTable3-Accent4">
    <w:name w:val="List Table 3 Accent 4"/>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3-Accent5">
    <w:name w:val="List Table 3 Accent 5"/>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tblBorders>
    </w:tblPr>
    <w:tblStylePr w:type="firstRow">
      <w:rPr>
        <w:b/>
        <w:bCs/>
        <w:color w:val="FFFFFF" w:themeColor="background1"/>
      </w:rPr>
      <w:tblPr/>
      <w:tcPr>
        <w:shd w:val="clear" w:color="auto" w:fill="A02B93" w:themeFill="accent5"/>
      </w:tcPr>
    </w:tblStylePr>
    <w:tblStylePr w:type="lastRow">
      <w:rPr>
        <w:b/>
        <w:bCs/>
      </w:rPr>
      <w:tblPr/>
      <w:tcPr>
        <w:tcBorders>
          <w:top w:val="double" w:sz="4" w:space="0" w:color="A02B93"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02B93" w:themeColor="accent5"/>
          <w:right w:val="single" w:sz="4" w:space="0" w:color="A02B93" w:themeColor="accent5"/>
        </w:tcBorders>
      </w:tcPr>
    </w:tblStylePr>
    <w:tblStylePr w:type="band1Horz">
      <w:tblPr/>
      <w:tcPr>
        <w:tcBorders>
          <w:top w:val="single" w:sz="4" w:space="0" w:color="A02B93" w:themeColor="accent5"/>
          <w:bottom w:val="single" w:sz="4" w:space="0" w:color="A02B93"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02B93" w:themeColor="accent5"/>
          <w:left w:val="nil"/>
        </w:tcBorders>
      </w:tcPr>
    </w:tblStylePr>
    <w:tblStylePr w:type="swCell">
      <w:tblPr/>
      <w:tcPr>
        <w:tcBorders>
          <w:top w:val="double" w:sz="4" w:space="0" w:color="A02B93" w:themeColor="accent5"/>
          <w:right w:val="nil"/>
        </w:tcBorders>
      </w:tcPr>
    </w:tblStylePr>
  </w:style>
  <w:style w:type="table" w:styleId="ListTable3-Accent6">
    <w:name w:val="List Table 3 Accent 6"/>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table" w:styleId="ListTable4">
    <w:name w:val="List Table 4"/>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4-Accent2">
    <w:name w:val="List Table 4 Accent 2"/>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4-Accent3">
    <w:name w:val="List Table 4 Accent 3"/>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tcBorders>
        <w:shd w:val="clear" w:color="auto" w:fill="196B24" w:themeFill="accent3"/>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4-Accent4">
    <w:name w:val="List Table 4 Accent 4"/>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4-Accent5">
    <w:name w:val="List Table 4 Accent 5"/>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tcBorders>
        <w:shd w:val="clear" w:color="auto" w:fill="A02B93" w:themeFill="accent5"/>
      </w:tcPr>
    </w:tblStylePr>
    <w:tblStylePr w:type="lastRow">
      <w:rPr>
        <w:b/>
        <w:bCs/>
      </w:rPr>
      <w:tblPr/>
      <w:tcPr>
        <w:tcBorders>
          <w:top w:val="doub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4-Accent6">
    <w:name w:val="List Table 4 Accent 6"/>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tcBorders>
        <w:shd w:val="clear" w:color="auto" w:fill="4EA72E" w:themeFill="accent6"/>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5Dark">
    <w:name w:val="List Table 5 Dark"/>
    <w:basedOn w:val="TableNormal"/>
    <w:uiPriority w:val="50"/>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Borders>
        <w:top w:val="single" w:sz="24" w:space="0" w:color="196B24" w:themeColor="accent3"/>
        <w:left w:val="single" w:sz="24" w:space="0" w:color="196B24" w:themeColor="accent3"/>
        <w:bottom w:val="single" w:sz="24" w:space="0" w:color="196B24" w:themeColor="accent3"/>
        <w:right w:val="single" w:sz="24" w:space="0" w:color="196B24" w:themeColor="accent3"/>
      </w:tblBorders>
    </w:tblPr>
    <w:tcPr>
      <w:shd w:val="clear" w:color="auto" w:fill="196B24"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Borders>
        <w:top w:val="single" w:sz="24" w:space="0" w:color="4EA72E" w:themeColor="accent6"/>
        <w:left w:val="single" w:sz="24" w:space="0" w:color="4EA72E" w:themeColor="accent6"/>
        <w:bottom w:val="single" w:sz="24" w:space="0" w:color="4EA72E" w:themeColor="accent6"/>
        <w:right w:val="single" w:sz="24" w:space="0" w:color="4EA72E" w:themeColor="accent6"/>
      </w:tblBorders>
    </w:tblPr>
    <w:tcPr>
      <w:shd w:val="clear" w:color="auto" w:fill="4EA72E"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417CC5"/>
    <w:pPr>
      <w:spacing w:after="0" w:line="240" w:lineRule="auto"/>
    </w:pPr>
    <w:rPr>
      <w:rFonts w:ascii="Garamond" w:eastAsiaTheme="minorHAnsi" w:hAnsi="Garamond" w:cstheme="majorBidi"/>
      <w:color w:val="0F4761" w:themeColor="accent1" w:themeShade="BF"/>
      <w:kern w:val="24"/>
      <w:lang w:eastAsia="en-US"/>
      <w14:ligatures w14:val="standardContextual"/>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6Colorful-Accent2">
    <w:name w:val="List Table 6 Colorful Accent 2"/>
    <w:basedOn w:val="TableNormal"/>
    <w:uiPriority w:val="51"/>
    <w:rsid w:val="00417CC5"/>
    <w:pPr>
      <w:spacing w:after="0" w:line="240" w:lineRule="auto"/>
    </w:pPr>
    <w:rPr>
      <w:rFonts w:ascii="Garamond" w:eastAsiaTheme="minorHAnsi" w:hAnsi="Garamond" w:cstheme="majorBidi"/>
      <w:color w:val="BF4E14" w:themeColor="accent2" w:themeShade="BF"/>
      <w:kern w:val="24"/>
      <w:lang w:eastAsia="en-US"/>
      <w14:ligatures w14:val="standardContextual"/>
    </w:rPr>
    <w:tblPr>
      <w:tblStyleRowBandSize w:val="1"/>
      <w:tblStyleColBandSize w:val="1"/>
      <w:tblBorders>
        <w:top w:val="single" w:sz="4" w:space="0" w:color="E97132" w:themeColor="accent2"/>
        <w:bottom w:val="single" w:sz="4" w:space="0" w:color="E97132" w:themeColor="accent2"/>
      </w:tblBorders>
    </w:tblPr>
    <w:tblStylePr w:type="firstRow">
      <w:rPr>
        <w:b/>
        <w:bCs/>
      </w:rPr>
      <w:tblPr/>
      <w:tcPr>
        <w:tcBorders>
          <w:bottom w:val="single" w:sz="4" w:space="0" w:color="E97132" w:themeColor="accent2"/>
        </w:tcBorders>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6Colorful-Accent3">
    <w:name w:val="List Table 6 Colorful Accent 3"/>
    <w:basedOn w:val="TableNormal"/>
    <w:uiPriority w:val="51"/>
    <w:rsid w:val="00417CC5"/>
    <w:pPr>
      <w:spacing w:after="0" w:line="240" w:lineRule="auto"/>
    </w:pPr>
    <w:rPr>
      <w:rFonts w:ascii="Garamond" w:eastAsiaTheme="minorHAnsi" w:hAnsi="Garamond" w:cstheme="majorBidi"/>
      <w:color w:val="124F1A" w:themeColor="accent3" w:themeShade="BF"/>
      <w:kern w:val="24"/>
      <w:lang w:eastAsia="en-US"/>
      <w14:ligatures w14:val="standardContextual"/>
    </w:rPr>
    <w:tblPr>
      <w:tblStyleRowBandSize w:val="1"/>
      <w:tblStyleColBandSize w:val="1"/>
      <w:tblBorders>
        <w:top w:val="single" w:sz="4" w:space="0" w:color="196B24" w:themeColor="accent3"/>
        <w:bottom w:val="single" w:sz="4" w:space="0" w:color="196B24" w:themeColor="accent3"/>
      </w:tblBorders>
    </w:tblPr>
    <w:tblStylePr w:type="firstRow">
      <w:rPr>
        <w:b/>
        <w:bCs/>
      </w:rPr>
      <w:tblPr/>
      <w:tcPr>
        <w:tcBorders>
          <w:bottom w:val="single" w:sz="4" w:space="0" w:color="196B24" w:themeColor="accent3"/>
        </w:tcBorders>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6Colorful-Accent4">
    <w:name w:val="List Table 6 Colorful Accent 4"/>
    <w:basedOn w:val="TableNormal"/>
    <w:uiPriority w:val="51"/>
    <w:rsid w:val="00417CC5"/>
    <w:pPr>
      <w:spacing w:after="0" w:line="240" w:lineRule="auto"/>
    </w:pPr>
    <w:rPr>
      <w:rFonts w:ascii="Garamond" w:eastAsiaTheme="minorHAnsi" w:hAnsi="Garamond" w:cstheme="majorBidi"/>
      <w:color w:val="0B769F" w:themeColor="accent4" w:themeShade="BF"/>
      <w:kern w:val="24"/>
      <w:lang w:eastAsia="en-US"/>
      <w14:ligatures w14:val="standardContextual"/>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6Colorful-Accent5">
    <w:name w:val="List Table 6 Colorful Accent 5"/>
    <w:basedOn w:val="TableNormal"/>
    <w:uiPriority w:val="51"/>
    <w:rsid w:val="00417CC5"/>
    <w:pPr>
      <w:spacing w:after="0" w:line="240" w:lineRule="auto"/>
    </w:pPr>
    <w:rPr>
      <w:rFonts w:ascii="Garamond" w:eastAsiaTheme="minorHAnsi" w:hAnsi="Garamond" w:cstheme="majorBidi"/>
      <w:color w:val="77206D" w:themeColor="accent5" w:themeShade="BF"/>
      <w:kern w:val="24"/>
      <w:lang w:eastAsia="en-US"/>
      <w14:ligatures w14:val="standardContextual"/>
    </w:rPr>
    <w:tblPr>
      <w:tblStyleRowBandSize w:val="1"/>
      <w:tblStyleColBandSize w:val="1"/>
      <w:tblBorders>
        <w:top w:val="single" w:sz="4" w:space="0" w:color="A02B93" w:themeColor="accent5"/>
        <w:bottom w:val="single" w:sz="4" w:space="0" w:color="A02B93" w:themeColor="accent5"/>
      </w:tblBorders>
    </w:tblPr>
    <w:tblStylePr w:type="firstRow">
      <w:rPr>
        <w:b/>
        <w:bCs/>
      </w:rPr>
      <w:tblPr/>
      <w:tcPr>
        <w:tcBorders>
          <w:bottom w:val="single" w:sz="4" w:space="0" w:color="A02B93" w:themeColor="accent5"/>
        </w:tcBorders>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6Colorful-Accent6">
    <w:name w:val="List Table 6 Colorful Accent 6"/>
    <w:basedOn w:val="TableNormal"/>
    <w:uiPriority w:val="51"/>
    <w:rsid w:val="00417CC5"/>
    <w:pPr>
      <w:spacing w:after="0" w:line="240" w:lineRule="auto"/>
    </w:pPr>
    <w:rPr>
      <w:rFonts w:ascii="Garamond" w:eastAsiaTheme="minorHAnsi" w:hAnsi="Garamond" w:cstheme="majorBidi"/>
      <w:color w:val="3A7C22" w:themeColor="accent6" w:themeShade="BF"/>
      <w:kern w:val="24"/>
      <w:lang w:eastAsia="en-US"/>
      <w14:ligatures w14:val="standardContextual"/>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7Colorful">
    <w:name w:val="List Table 7 Colorful"/>
    <w:basedOn w:val="TableNormal"/>
    <w:uiPriority w:val="52"/>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417CC5"/>
    <w:pPr>
      <w:spacing w:after="0" w:line="240" w:lineRule="auto"/>
    </w:pPr>
    <w:rPr>
      <w:rFonts w:ascii="Garamond" w:eastAsiaTheme="minorHAnsi" w:hAnsi="Garamond" w:cstheme="majorBidi"/>
      <w:color w:val="0F4761" w:themeColor="accent1" w:themeShade="BF"/>
      <w:kern w:val="24"/>
      <w:lang w:eastAsia="en-US"/>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417CC5"/>
    <w:pPr>
      <w:spacing w:after="0" w:line="240" w:lineRule="auto"/>
    </w:pPr>
    <w:rPr>
      <w:rFonts w:ascii="Garamond" w:eastAsiaTheme="minorHAnsi" w:hAnsi="Garamond" w:cstheme="majorBidi"/>
      <w:color w:val="BF4E14" w:themeColor="accent2" w:themeShade="BF"/>
      <w:kern w:val="24"/>
      <w:lang w:eastAsia="en-US"/>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97132"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97132"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97132"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97132" w:themeColor="accent2"/>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417CC5"/>
    <w:pPr>
      <w:spacing w:after="0" w:line="240" w:lineRule="auto"/>
    </w:pPr>
    <w:rPr>
      <w:rFonts w:ascii="Garamond" w:eastAsiaTheme="minorHAnsi" w:hAnsi="Garamond" w:cstheme="majorBidi"/>
      <w:color w:val="124F1A" w:themeColor="accent3" w:themeShade="BF"/>
      <w:kern w:val="24"/>
      <w:lang w:eastAsia="en-US"/>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96B24"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96B24"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96B24"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96B24" w:themeColor="accent3"/>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417CC5"/>
    <w:pPr>
      <w:spacing w:after="0" w:line="240" w:lineRule="auto"/>
    </w:pPr>
    <w:rPr>
      <w:rFonts w:ascii="Garamond" w:eastAsiaTheme="minorHAnsi" w:hAnsi="Garamond" w:cstheme="majorBidi"/>
      <w:color w:val="0B769F" w:themeColor="accent4" w:themeShade="BF"/>
      <w:kern w:val="24"/>
      <w:lang w:eastAsia="en-US"/>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417CC5"/>
    <w:pPr>
      <w:spacing w:after="0" w:line="240" w:lineRule="auto"/>
    </w:pPr>
    <w:rPr>
      <w:rFonts w:ascii="Garamond" w:eastAsiaTheme="minorHAnsi" w:hAnsi="Garamond" w:cstheme="majorBidi"/>
      <w:color w:val="77206D" w:themeColor="accent5" w:themeShade="BF"/>
      <w:kern w:val="24"/>
      <w:lang w:eastAsia="en-US"/>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02B9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02B9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02B9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02B93" w:themeColor="accent5"/>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417CC5"/>
    <w:pPr>
      <w:spacing w:after="0" w:line="240" w:lineRule="auto"/>
    </w:pPr>
    <w:rPr>
      <w:rFonts w:ascii="Garamond" w:eastAsiaTheme="minorHAnsi" w:hAnsi="Garamond" w:cstheme="majorBidi"/>
      <w:color w:val="3A7C22" w:themeColor="accent6" w:themeShade="BF"/>
      <w:kern w:val="24"/>
      <w:lang w:eastAsia="en-US"/>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EA72E"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EA72E"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EA72E"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EA72E" w:themeColor="accent6"/>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417CC5"/>
    <w:pPr>
      <w:tabs>
        <w:tab w:val="left" w:pos="480"/>
        <w:tab w:val="left" w:pos="960"/>
        <w:tab w:val="left" w:pos="1440"/>
        <w:tab w:val="left" w:pos="1920"/>
        <w:tab w:val="left" w:pos="2400"/>
        <w:tab w:val="left" w:pos="2880"/>
        <w:tab w:val="left" w:pos="3360"/>
        <w:tab w:val="left" w:pos="3840"/>
        <w:tab w:val="left" w:pos="4320"/>
      </w:tabs>
      <w:spacing w:after="0" w:line="264" w:lineRule="auto"/>
    </w:pPr>
    <w:rPr>
      <w:rFonts w:ascii="Consolas" w:eastAsiaTheme="minorHAnsi" w:hAnsi="Consolas" w:cstheme="majorBidi"/>
      <w:kern w:val="24"/>
      <w:sz w:val="22"/>
      <w:lang w:eastAsia="en-US"/>
      <w14:ligatures w14:val="standardContextual"/>
    </w:rPr>
  </w:style>
  <w:style w:type="character" w:customStyle="1" w:styleId="MacroTextChar">
    <w:name w:val="Macro Text Char"/>
    <w:basedOn w:val="DefaultParagraphFont"/>
    <w:link w:val="MacroText"/>
    <w:uiPriority w:val="99"/>
    <w:semiHidden/>
    <w:rsid w:val="00417CC5"/>
    <w:rPr>
      <w:rFonts w:ascii="Consolas" w:eastAsiaTheme="minorHAnsi" w:hAnsi="Consolas" w:cstheme="majorBidi"/>
      <w:kern w:val="24"/>
      <w:sz w:val="22"/>
      <w:lang w:eastAsia="en-US"/>
      <w14:ligatures w14:val="standardContextual"/>
    </w:rPr>
  </w:style>
  <w:style w:type="numbering" w:customStyle="1" w:styleId="MedianListStyle">
    <w:name w:val="Median List Style"/>
    <w:uiPriority w:val="99"/>
    <w:rsid w:val="00417CC5"/>
    <w:pPr>
      <w:numPr>
        <w:numId w:val="16"/>
      </w:numPr>
    </w:pPr>
  </w:style>
  <w:style w:type="table" w:styleId="MediumGrid1">
    <w:name w:val="Medium Grid 1"/>
    <w:basedOn w:val="TableNormal"/>
    <w:uiPriority w:val="40"/>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41"/>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insideV w:val="single" w:sz="8" w:space="0" w:color="2198CF" w:themeColor="accent1" w:themeTint="BF"/>
      </w:tblBorders>
    </w:tblPr>
    <w:tcPr>
      <w:shd w:val="clear" w:color="auto" w:fill="B2DEF2" w:themeFill="accent1" w:themeFillTint="3F"/>
    </w:tcPr>
    <w:tblStylePr w:type="firstRow">
      <w:rPr>
        <w:b/>
        <w:bCs/>
      </w:rPr>
    </w:tblStylePr>
    <w:tblStylePr w:type="lastRow">
      <w:rPr>
        <w:b/>
        <w:bCs/>
      </w:rPr>
      <w:tblPr/>
      <w:tcPr>
        <w:tcBorders>
          <w:top w:val="single" w:sz="18" w:space="0" w:color="2198CF" w:themeColor="accent1" w:themeTint="BF"/>
        </w:tcBorders>
      </w:tcPr>
    </w:tblStylePr>
    <w:tblStylePr w:type="firstCol">
      <w:rPr>
        <w:b/>
        <w:bCs/>
      </w:rPr>
    </w:tblStylePr>
    <w:tblStylePr w:type="lastCol">
      <w:rPr>
        <w:b/>
        <w:bCs/>
      </w:r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MediumGrid1-Accent2">
    <w:name w:val="Medium Grid 1 Accent 2"/>
    <w:basedOn w:val="TableNormal"/>
    <w:uiPriority w:val="42"/>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insideV w:val="single" w:sz="8" w:space="0" w:color="EE9465" w:themeColor="accent2" w:themeTint="BF"/>
      </w:tblBorders>
    </w:tblPr>
    <w:tcPr>
      <w:shd w:val="clear" w:color="auto" w:fill="F9DBCC" w:themeFill="accent2" w:themeFillTint="3F"/>
    </w:tcPr>
    <w:tblStylePr w:type="firstRow">
      <w:rPr>
        <w:b/>
        <w:bCs/>
      </w:rPr>
    </w:tblStylePr>
    <w:tblStylePr w:type="lastRow">
      <w:rPr>
        <w:b/>
        <w:bCs/>
      </w:rPr>
      <w:tblPr/>
      <w:tcPr>
        <w:tcBorders>
          <w:top w:val="single" w:sz="18" w:space="0" w:color="EE9465" w:themeColor="accent2" w:themeTint="BF"/>
        </w:tcBorders>
      </w:tcPr>
    </w:tblStylePr>
    <w:tblStylePr w:type="firstCol">
      <w:rPr>
        <w:b/>
        <w:bCs/>
      </w:rPr>
    </w:tblStylePr>
    <w:tblStylePr w:type="lastCol">
      <w:rPr>
        <w:b/>
        <w:bCs/>
      </w:r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MediumGrid1-Accent3">
    <w:name w:val="Medium Grid 1 Accent 3"/>
    <w:basedOn w:val="TableNormal"/>
    <w:uiPriority w:val="43"/>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insideV w:val="single" w:sz="8" w:space="0" w:color="2BB73D" w:themeColor="accent3" w:themeTint="BF"/>
      </w:tblBorders>
    </w:tblPr>
    <w:tcPr>
      <w:shd w:val="clear" w:color="auto" w:fill="B3EDBA" w:themeFill="accent3" w:themeFillTint="3F"/>
    </w:tcPr>
    <w:tblStylePr w:type="firstRow">
      <w:rPr>
        <w:b/>
        <w:bCs/>
      </w:rPr>
    </w:tblStylePr>
    <w:tblStylePr w:type="lastRow">
      <w:rPr>
        <w:b/>
        <w:bCs/>
      </w:rPr>
      <w:tblPr/>
      <w:tcPr>
        <w:tcBorders>
          <w:top w:val="single" w:sz="18" w:space="0" w:color="2BB73D" w:themeColor="accent3" w:themeTint="BF"/>
        </w:tcBorders>
      </w:tcPr>
    </w:tblStylePr>
    <w:tblStylePr w:type="firstCol">
      <w:rPr>
        <w:b/>
        <w:bCs/>
      </w:rPr>
    </w:tblStylePr>
    <w:tblStylePr w:type="lastCol">
      <w:rPr>
        <w:b/>
        <w:bCs/>
      </w:r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MediumGrid1-Accent4">
    <w:name w:val="Medium Grid 1 Accent 4"/>
    <w:basedOn w:val="TableNormal"/>
    <w:uiPriority w:val="44"/>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insideV w:val="single" w:sz="8" w:space="0" w:color="39BEF1" w:themeColor="accent4" w:themeTint="BF"/>
      </w:tblBorders>
    </w:tblPr>
    <w:tcPr>
      <w:shd w:val="clear" w:color="auto" w:fill="BDE9FA" w:themeFill="accent4" w:themeFillTint="3F"/>
    </w:tcPr>
    <w:tblStylePr w:type="firstRow">
      <w:rPr>
        <w:b/>
        <w:bCs/>
      </w:rPr>
    </w:tblStylePr>
    <w:tblStylePr w:type="lastRow">
      <w:rPr>
        <w:b/>
        <w:bCs/>
      </w:rPr>
      <w:tblPr/>
      <w:tcPr>
        <w:tcBorders>
          <w:top w:val="single" w:sz="18" w:space="0" w:color="39BEF1" w:themeColor="accent4" w:themeTint="BF"/>
        </w:tcBorders>
      </w:tcPr>
    </w:tblStylePr>
    <w:tblStylePr w:type="firstCol">
      <w:rPr>
        <w:b/>
        <w:bCs/>
      </w:rPr>
    </w:tblStylePr>
    <w:tblStylePr w:type="lastCol">
      <w:rPr>
        <w:b/>
        <w:bCs/>
      </w:r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MediumGrid1-Accent5">
    <w:name w:val="Medium Grid 1 Accent 5"/>
    <w:basedOn w:val="TableNormal"/>
    <w:uiPriority w:val="45"/>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insideV w:val="single" w:sz="8" w:space="0" w:color="CE49BF" w:themeColor="accent5" w:themeTint="BF"/>
      </w:tblBorders>
    </w:tblPr>
    <w:tcPr>
      <w:shd w:val="clear" w:color="auto" w:fill="EFC3E9" w:themeFill="accent5" w:themeFillTint="3F"/>
    </w:tcPr>
    <w:tblStylePr w:type="firstRow">
      <w:rPr>
        <w:b/>
        <w:bCs/>
      </w:rPr>
    </w:tblStylePr>
    <w:tblStylePr w:type="lastRow">
      <w:rPr>
        <w:b/>
        <w:bCs/>
      </w:rPr>
      <w:tblPr/>
      <w:tcPr>
        <w:tcBorders>
          <w:top w:val="single" w:sz="18" w:space="0" w:color="CE49BF" w:themeColor="accent5" w:themeTint="BF"/>
        </w:tcBorders>
      </w:tcPr>
    </w:tblStylePr>
    <w:tblStylePr w:type="firstCol">
      <w:rPr>
        <w:b/>
        <w:bCs/>
      </w:rPr>
    </w:tblStylePr>
    <w:tblStylePr w:type="lastCol">
      <w:rPr>
        <w:b/>
        <w:bCs/>
      </w:r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MediumGrid1-Accent6">
    <w:name w:val="Medium Grid 1 Accent 6"/>
    <w:basedOn w:val="TableNormal"/>
    <w:uiPriority w:val="46"/>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insideV w:val="single" w:sz="8" w:space="0" w:color="71CF50" w:themeColor="accent6" w:themeTint="BF"/>
      </w:tblBorders>
    </w:tblPr>
    <w:tcPr>
      <w:shd w:val="clear" w:color="auto" w:fill="D0EFC5" w:themeFill="accent6" w:themeFillTint="3F"/>
    </w:tcPr>
    <w:tblStylePr w:type="firstRow">
      <w:rPr>
        <w:b/>
        <w:bCs/>
      </w:rPr>
    </w:tblStylePr>
    <w:tblStylePr w:type="lastRow">
      <w:rPr>
        <w:b/>
        <w:bCs/>
      </w:rPr>
      <w:tblPr/>
      <w:tcPr>
        <w:tcBorders>
          <w:top w:val="single" w:sz="18" w:space="0" w:color="71CF50" w:themeColor="accent6" w:themeTint="BF"/>
        </w:tcBorders>
      </w:tcPr>
    </w:tblStylePr>
    <w:tblStylePr w:type="firstCol">
      <w:rPr>
        <w:b/>
        <w:bCs/>
      </w:rPr>
    </w:tblStylePr>
    <w:tblStylePr w:type="lastCol">
      <w:rPr>
        <w:b/>
        <w:bCs/>
      </w:r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MediumGrid2">
    <w:name w:val="Medium Grid 2"/>
    <w:basedOn w:val="TableNormal"/>
    <w:uiPriority w:val="40"/>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41"/>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cPr>
      <w:shd w:val="clear" w:color="auto" w:fill="B2DEF2" w:themeFill="accent1" w:themeFillTint="3F"/>
    </w:tcPr>
    <w:tblStylePr w:type="firstRow">
      <w:rPr>
        <w:b/>
        <w:bCs/>
        <w:color w:val="000000" w:themeColor="text1"/>
      </w:rPr>
      <w:tblPr/>
      <w:tcPr>
        <w:shd w:val="clear" w:color="auto" w:fill="E0F2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E4F5" w:themeFill="accent1" w:themeFillTint="33"/>
      </w:tcPr>
    </w:tblStylePr>
    <w:tblStylePr w:type="band1Vert">
      <w:tblPr/>
      <w:tcPr>
        <w:shd w:val="clear" w:color="auto" w:fill="64BDE6" w:themeFill="accent1" w:themeFillTint="7F"/>
      </w:tcPr>
    </w:tblStylePr>
    <w:tblStylePr w:type="band1Horz">
      <w:tblPr/>
      <w:tcPr>
        <w:tcBorders>
          <w:insideH w:val="single" w:sz="6" w:space="0" w:color="156082" w:themeColor="accent1"/>
          <w:insideV w:val="single" w:sz="6" w:space="0" w:color="156082" w:themeColor="accent1"/>
        </w:tcBorders>
        <w:shd w:val="clear" w:color="auto" w:fill="64BDE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42"/>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cPr>
      <w:shd w:val="clear" w:color="auto" w:fill="F9DBCC" w:themeFill="accent2" w:themeFillTint="3F"/>
    </w:tcPr>
    <w:tblStylePr w:type="firstRow">
      <w:rPr>
        <w:b/>
        <w:bCs/>
        <w:color w:val="000000" w:themeColor="text1"/>
      </w:rPr>
      <w:tblPr/>
      <w:tcPr>
        <w:shd w:val="clear" w:color="auto" w:fill="FCF0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2D5" w:themeFill="accent2" w:themeFillTint="33"/>
      </w:tcPr>
    </w:tblStylePr>
    <w:tblStylePr w:type="band1Vert">
      <w:tblPr/>
      <w:tcPr>
        <w:shd w:val="clear" w:color="auto" w:fill="F4B798" w:themeFill="accent2" w:themeFillTint="7F"/>
      </w:tcPr>
    </w:tblStylePr>
    <w:tblStylePr w:type="band1Horz">
      <w:tblPr/>
      <w:tcPr>
        <w:tcBorders>
          <w:insideH w:val="single" w:sz="6" w:space="0" w:color="E97132" w:themeColor="accent2"/>
          <w:insideV w:val="single" w:sz="6" w:space="0" w:color="E97132" w:themeColor="accent2"/>
        </w:tcBorders>
        <w:shd w:val="clear" w:color="auto" w:fill="F4B7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43"/>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cPr>
      <w:shd w:val="clear" w:color="auto" w:fill="B3EDBA" w:themeFill="accent3" w:themeFillTint="3F"/>
    </w:tcPr>
    <w:tblStylePr w:type="firstRow">
      <w:rPr>
        <w:b/>
        <w:bCs/>
        <w:color w:val="000000" w:themeColor="text1"/>
      </w:rPr>
      <w:tblPr/>
      <w:tcPr>
        <w:shd w:val="clear" w:color="auto" w:fill="E0F8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F0C7" w:themeFill="accent3" w:themeFillTint="33"/>
      </w:tcPr>
    </w:tblStylePr>
    <w:tblStylePr w:type="band1Vert">
      <w:tblPr/>
      <w:tcPr>
        <w:shd w:val="clear" w:color="auto" w:fill="66DB75" w:themeFill="accent3" w:themeFillTint="7F"/>
      </w:tcPr>
    </w:tblStylePr>
    <w:tblStylePr w:type="band1Horz">
      <w:tblPr/>
      <w:tcPr>
        <w:tcBorders>
          <w:insideH w:val="single" w:sz="6" w:space="0" w:color="196B24" w:themeColor="accent3"/>
          <w:insideV w:val="single" w:sz="6" w:space="0" w:color="196B24" w:themeColor="accent3"/>
        </w:tcBorders>
        <w:shd w:val="clear" w:color="auto" w:fill="66DB7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44"/>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cPr>
      <w:shd w:val="clear" w:color="auto" w:fill="BDE9FA" w:themeFill="accent4" w:themeFillTint="3F"/>
    </w:tcPr>
    <w:tblStylePr w:type="firstRow">
      <w:rPr>
        <w:b/>
        <w:bCs/>
        <w:color w:val="000000" w:themeColor="text1"/>
      </w:rPr>
      <w:tblPr/>
      <w:tcPr>
        <w:shd w:val="clear" w:color="auto" w:fill="E5F6F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AEDFB" w:themeFill="accent4" w:themeFillTint="33"/>
      </w:tcPr>
    </w:tblStylePr>
    <w:tblStylePr w:type="band1Vert">
      <w:tblPr/>
      <w:tcPr>
        <w:shd w:val="clear" w:color="auto" w:fill="7BD3F5" w:themeFill="accent4" w:themeFillTint="7F"/>
      </w:tcPr>
    </w:tblStylePr>
    <w:tblStylePr w:type="band1Horz">
      <w:tblPr/>
      <w:tcPr>
        <w:tcBorders>
          <w:insideH w:val="single" w:sz="6" w:space="0" w:color="0F9ED5" w:themeColor="accent4"/>
          <w:insideV w:val="single" w:sz="6" w:space="0" w:color="0F9ED5" w:themeColor="accent4"/>
        </w:tcBorders>
        <w:shd w:val="clear" w:color="auto" w:fill="7BD3F5"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45"/>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cPr>
      <w:shd w:val="clear" w:color="auto" w:fill="EFC3E9" w:themeFill="accent5" w:themeFillTint="3F"/>
    </w:tcPr>
    <w:tblStylePr w:type="firstRow">
      <w:rPr>
        <w:b/>
        <w:bCs/>
        <w:color w:val="000000" w:themeColor="text1"/>
      </w:rPr>
      <w:tblPr/>
      <w:tcPr>
        <w:shd w:val="clear" w:color="auto" w:fill="F8E7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EED" w:themeFill="accent5" w:themeFillTint="33"/>
      </w:tcPr>
    </w:tblStylePr>
    <w:tblStylePr w:type="band1Vert">
      <w:tblPr/>
      <w:tcPr>
        <w:shd w:val="clear" w:color="auto" w:fill="DE86D4" w:themeFill="accent5" w:themeFillTint="7F"/>
      </w:tcPr>
    </w:tblStylePr>
    <w:tblStylePr w:type="band1Horz">
      <w:tblPr/>
      <w:tcPr>
        <w:tcBorders>
          <w:insideH w:val="single" w:sz="6" w:space="0" w:color="A02B93" w:themeColor="accent5"/>
          <w:insideV w:val="single" w:sz="6" w:space="0" w:color="A02B93" w:themeColor="accent5"/>
        </w:tcBorders>
        <w:shd w:val="clear" w:color="auto" w:fill="DE86D4"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46"/>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cPr>
      <w:shd w:val="clear" w:color="auto" w:fill="D0EFC5" w:themeFill="accent6" w:themeFillTint="3F"/>
    </w:tcPr>
    <w:tblStylePr w:type="firstRow">
      <w:rPr>
        <w:b/>
        <w:bCs/>
        <w:color w:val="000000" w:themeColor="text1"/>
      </w:rPr>
      <w:tblPr/>
      <w:tcPr>
        <w:shd w:val="clear" w:color="auto" w:fill="ECF8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F2D0" w:themeFill="accent6" w:themeFillTint="33"/>
      </w:tcPr>
    </w:tblStylePr>
    <w:tblStylePr w:type="band1Vert">
      <w:tblPr/>
      <w:tcPr>
        <w:shd w:val="clear" w:color="auto" w:fill="A0DF8A" w:themeFill="accent6" w:themeFillTint="7F"/>
      </w:tcPr>
    </w:tblStylePr>
    <w:tblStylePr w:type="band1Horz">
      <w:tblPr/>
      <w:tcPr>
        <w:tcBorders>
          <w:insideH w:val="single" w:sz="6" w:space="0" w:color="4EA72E" w:themeColor="accent6"/>
          <w:insideV w:val="single" w:sz="6" w:space="0" w:color="4EA72E" w:themeColor="accent6"/>
        </w:tcBorders>
        <w:shd w:val="clear" w:color="auto" w:fill="A0DF8A" w:themeFill="accent6" w:themeFillTint="7F"/>
      </w:tcPr>
    </w:tblStylePr>
    <w:tblStylePr w:type="nwCell">
      <w:tblPr/>
      <w:tcPr>
        <w:shd w:val="clear" w:color="auto" w:fill="FFFFFF" w:themeFill="background1"/>
      </w:tcPr>
    </w:tblStylePr>
  </w:style>
  <w:style w:type="table" w:styleId="MediumGrid3">
    <w:name w:val="Medium Grid 3"/>
    <w:basedOn w:val="TableNormal"/>
    <w:uiPriority w:val="40"/>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41"/>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DE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5608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5608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BDE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BDE6" w:themeFill="accent1" w:themeFillTint="7F"/>
      </w:tcPr>
    </w:tblStylePr>
  </w:style>
  <w:style w:type="table" w:styleId="MediumGrid3-Accent2">
    <w:name w:val="Medium Grid 3 Accent 2"/>
    <w:basedOn w:val="TableNormal"/>
    <w:uiPriority w:val="42"/>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BC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9713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9713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B7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B798" w:themeFill="accent2" w:themeFillTint="7F"/>
      </w:tcPr>
    </w:tblStylePr>
  </w:style>
  <w:style w:type="table" w:styleId="MediumGrid3-Accent3">
    <w:name w:val="Medium Grid 3 Accent 3"/>
    <w:basedOn w:val="TableNormal"/>
    <w:uiPriority w:val="43"/>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3ED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96B2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96B2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6DB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6DB75" w:themeFill="accent3" w:themeFillTint="7F"/>
      </w:tcPr>
    </w:tblStylePr>
  </w:style>
  <w:style w:type="table" w:styleId="MediumGrid3-Accent4">
    <w:name w:val="Medium Grid 3 Accent 4"/>
    <w:basedOn w:val="TableNormal"/>
    <w:uiPriority w:val="44"/>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DE9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9ED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9ED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BD3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BD3F5" w:themeFill="accent4" w:themeFillTint="7F"/>
      </w:tcPr>
    </w:tblStylePr>
  </w:style>
  <w:style w:type="table" w:styleId="MediumGrid3-Accent5">
    <w:name w:val="Medium Grid 3 Accent 5"/>
    <w:basedOn w:val="TableNormal"/>
    <w:uiPriority w:val="45"/>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2B9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2B9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E86D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E86D4" w:themeFill="accent5" w:themeFillTint="7F"/>
      </w:tcPr>
    </w:tblStylePr>
  </w:style>
  <w:style w:type="table" w:styleId="MediumGrid3-Accent6">
    <w:name w:val="Medium Grid 3 Accent 6"/>
    <w:basedOn w:val="TableNormal"/>
    <w:uiPriority w:val="46"/>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F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A72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A72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F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F8A" w:themeFill="accent6" w:themeFillTint="7F"/>
      </w:tcPr>
    </w:tblStylePr>
  </w:style>
  <w:style w:type="table" w:styleId="MediumList1">
    <w:name w:val="Medium List 1"/>
    <w:basedOn w:val="TableNormal"/>
    <w:uiPriority w:val="40"/>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E284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41"/>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8" w:space="0" w:color="156082" w:themeColor="accent1"/>
        <w:bottom w:val="single" w:sz="8" w:space="0" w:color="156082" w:themeColor="accent1"/>
      </w:tblBorders>
    </w:tblPr>
    <w:tblStylePr w:type="firstRow">
      <w:rPr>
        <w:rFonts w:asciiTheme="majorHAnsi" w:eastAsiaTheme="majorEastAsia" w:hAnsiTheme="majorHAnsi" w:cstheme="majorBidi"/>
      </w:rPr>
      <w:tblPr/>
      <w:tcPr>
        <w:tcBorders>
          <w:top w:val="nil"/>
          <w:bottom w:val="single" w:sz="8" w:space="0" w:color="156082" w:themeColor="accent1"/>
        </w:tcBorders>
      </w:tcPr>
    </w:tblStylePr>
    <w:tblStylePr w:type="lastRow">
      <w:rPr>
        <w:b/>
        <w:bCs/>
        <w:color w:val="0E2841" w:themeColor="text2"/>
      </w:rPr>
      <w:tblPr/>
      <w:tcPr>
        <w:tcBorders>
          <w:top w:val="single" w:sz="8" w:space="0" w:color="156082" w:themeColor="accent1"/>
          <w:bottom w:val="single" w:sz="8" w:space="0" w:color="156082" w:themeColor="accent1"/>
        </w:tcBorders>
      </w:tcPr>
    </w:tblStylePr>
    <w:tblStylePr w:type="firstCol">
      <w:rPr>
        <w:b/>
        <w:bCs/>
      </w:rPr>
    </w:tblStylePr>
    <w:tblStylePr w:type="lastCol">
      <w:rPr>
        <w:b/>
        <w:bCs/>
      </w:rPr>
      <w:tblPr/>
      <w:tcPr>
        <w:tcBorders>
          <w:top w:val="single" w:sz="8" w:space="0" w:color="156082" w:themeColor="accent1"/>
          <w:bottom w:val="single" w:sz="8" w:space="0" w:color="156082" w:themeColor="accent1"/>
        </w:tcBorders>
      </w:tcPr>
    </w:tblStylePr>
    <w:tblStylePr w:type="band1Vert">
      <w:tblPr/>
      <w:tcPr>
        <w:shd w:val="clear" w:color="auto" w:fill="B2DEF2" w:themeFill="accent1" w:themeFillTint="3F"/>
      </w:tcPr>
    </w:tblStylePr>
    <w:tblStylePr w:type="band1Horz">
      <w:tblPr/>
      <w:tcPr>
        <w:shd w:val="clear" w:color="auto" w:fill="B2DEF2" w:themeFill="accent1" w:themeFillTint="3F"/>
      </w:tcPr>
    </w:tblStylePr>
  </w:style>
  <w:style w:type="table" w:styleId="MediumList1-Accent2">
    <w:name w:val="Medium List 1 Accent 2"/>
    <w:basedOn w:val="TableNormal"/>
    <w:uiPriority w:val="42"/>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8" w:space="0" w:color="E97132" w:themeColor="accent2"/>
        <w:bottom w:val="single" w:sz="8" w:space="0" w:color="E97132" w:themeColor="accent2"/>
      </w:tblBorders>
    </w:tblPr>
    <w:tblStylePr w:type="firstRow">
      <w:rPr>
        <w:rFonts w:asciiTheme="majorHAnsi" w:eastAsiaTheme="majorEastAsia" w:hAnsiTheme="majorHAnsi" w:cstheme="majorBidi"/>
      </w:rPr>
      <w:tblPr/>
      <w:tcPr>
        <w:tcBorders>
          <w:top w:val="nil"/>
          <w:bottom w:val="single" w:sz="8" w:space="0" w:color="E97132" w:themeColor="accent2"/>
        </w:tcBorders>
      </w:tcPr>
    </w:tblStylePr>
    <w:tblStylePr w:type="lastRow">
      <w:rPr>
        <w:b/>
        <w:bCs/>
        <w:color w:val="0E2841" w:themeColor="text2"/>
      </w:rPr>
      <w:tblPr/>
      <w:tcPr>
        <w:tcBorders>
          <w:top w:val="single" w:sz="8" w:space="0" w:color="E97132" w:themeColor="accent2"/>
          <w:bottom w:val="single" w:sz="8" w:space="0" w:color="E97132" w:themeColor="accent2"/>
        </w:tcBorders>
      </w:tcPr>
    </w:tblStylePr>
    <w:tblStylePr w:type="firstCol">
      <w:rPr>
        <w:b/>
        <w:bCs/>
      </w:rPr>
    </w:tblStylePr>
    <w:tblStylePr w:type="lastCol">
      <w:rPr>
        <w:b/>
        <w:bCs/>
      </w:rPr>
      <w:tblPr/>
      <w:tcPr>
        <w:tcBorders>
          <w:top w:val="single" w:sz="8" w:space="0" w:color="E97132" w:themeColor="accent2"/>
          <w:bottom w:val="single" w:sz="8" w:space="0" w:color="E97132" w:themeColor="accent2"/>
        </w:tcBorders>
      </w:tcPr>
    </w:tblStylePr>
    <w:tblStylePr w:type="band1Vert">
      <w:tblPr/>
      <w:tcPr>
        <w:shd w:val="clear" w:color="auto" w:fill="F9DBCC" w:themeFill="accent2" w:themeFillTint="3F"/>
      </w:tcPr>
    </w:tblStylePr>
    <w:tblStylePr w:type="band1Horz">
      <w:tblPr/>
      <w:tcPr>
        <w:shd w:val="clear" w:color="auto" w:fill="F9DBCC" w:themeFill="accent2" w:themeFillTint="3F"/>
      </w:tcPr>
    </w:tblStylePr>
  </w:style>
  <w:style w:type="table" w:styleId="MediumList1-Accent3">
    <w:name w:val="Medium List 1 Accent 3"/>
    <w:basedOn w:val="TableNormal"/>
    <w:uiPriority w:val="43"/>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8" w:space="0" w:color="196B24" w:themeColor="accent3"/>
        <w:bottom w:val="single" w:sz="8" w:space="0" w:color="196B24" w:themeColor="accent3"/>
      </w:tblBorders>
    </w:tblPr>
    <w:tblStylePr w:type="firstRow">
      <w:rPr>
        <w:rFonts w:asciiTheme="majorHAnsi" w:eastAsiaTheme="majorEastAsia" w:hAnsiTheme="majorHAnsi" w:cstheme="majorBidi"/>
      </w:rPr>
      <w:tblPr/>
      <w:tcPr>
        <w:tcBorders>
          <w:top w:val="nil"/>
          <w:bottom w:val="single" w:sz="8" w:space="0" w:color="196B24" w:themeColor="accent3"/>
        </w:tcBorders>
      </w:tcPr>
    </w:tblStylePr>
    <w:tblStylePr w:type="lastRow">
      <w:rPr>
        <w:b/>
        <w:bCs/>
        <w:color w:val="0E2841" w:themeColor="text2"/>
      </w:rPr>
      <w:tblPr/>
      <w:tcPr>
        <w:tcBorders>
          <w:top w:val="single" w:sz="8" w:space="0" w:color="196B24" w:themeColor="accent3"/>
          <w:bottom w:val="single" w:sz="8" w:space="0" w:color="196B24" w:themeColor="accent3"/>
        </w:tcBorders>
      </w:tcPr>
    </w:tblStylePr>
    <w:tblStylePr w:type="firstCol">
      <w:rPr>
        <w:b/>
        <w:bCs/>
      </w:rPr>
    </w:tblStylePr>
    <w:tblStylePr w:type="lastCol">
      <w:rPr>
        <w:b/>
        <w:bCs/>
      </w:rPr>
      <w:tblPr/>
      <w:tcPr>
        <w:tcBorders>
          <w:top w:val="single" w:sz="8" w:space="0" w:color="196B24" w:themeColor="accent3"/>
          <w:bottom w:val="single" w:sz="8" w:space="0" w:color="196B24" w:themeColor="accent3"/>
        </w:tcBorders>
      </w:tcPr>
    </w:tblStylePr>
    <w:tblStylePr w:type="band1Vert">
      <w:tblPr/>
      <w:tcPr>
        <w:shd w:val="clear" w:color="auto" w:fill="B3EDBA" w:themeFill="accent3" w:themeFillTint="3F"/>
      </w:tcPr>
    </w:tblStylePr>
    <w:tblStylePr w:type="band1Horz">
      <w:tblPr/>
      <w:tcPr>
        <w:shd w:val="clear" w:color="auto" w:fill="B3EDBA" w:themeFill="accent3" w:themeFillTint="3F"/>
      </w:tcPr>
    </w:tblStylePr>
  </w:style>
  <w:style w:type="table" w:styleId="MediumList1-Accent4">
    <w:name w:val="Medium List 1 Accent 4"/>
    <w:basedOn w:val="TableNormal"/>
    <w:uiPriority w:val="44"/>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8" w:space="0" w:color="0F9ED5" w:themeColor="accent4"/>
        <w:bottom w:val="single" w:sz="8" w:space="0" w:color="0F9ED5" w:themeColor="accent4"/>
      </w:tblBorders>
    </w:tblPr>
    <w:tblStylePr w:type="firstRow">
      <w:rPr>
        <w:rFonts w:asciiTheme="majorHAnsi" w:eastAsiaTheme="majorEastAsia" w:hAnsiTheme="majorHAnsi" w:cstheme="majorBidi"/>
      </w:rPr>
      <w:tblPr/>
      <w:tcPr>
        <w:tcBorders>
          <w:top w:val="nil"/>
          <w:bottom w:val="single" w:sz="8" w:space="0" w:color="0F9ED5" w:themeColor="accent4"/>
        </w:tcBorders>
      </w:tcPr>
    </w:tblStylePr>
    <w:tblStylePr w:type="lastRow">
      <w:rPr>
        <w:b/>
        <w:bCs/>
        <w:color w:val="0E2841" w:themeColor="text2"/>
      </w:rPr>
      <w:tblPr/>
      <w:tcPr>
        <w:tcBorders>
          <w:top w:val="single" w:sz="8" w:space="0" w:color="0F9ED5" w:themeColor="accent4"/>
          <w:bottom w:val="single" w:sz="8" w:space="0" w:color="0F9ED5" w:themeColor="accent4"/>
        </w:tcBorders>
      </w:tcPr>
    </w:tblStylePr>
    <w:tblStylePr w:type="firstCol">
      <w:rPr>
        <w:b/>
        <w:bCs/>
      </w:rPr>
    </w:tblStylePr>
    <w:tblStylePr w:type="lastCol">
      <w:rPr>
        <w:b/>
        <w:bCs/>
      </w:rPr>
      <w:tblPr/>
      <w:tcPr>
        <w:tcBorders>
          <w:top w:val="single" w:sz="8" w:space="0" w:color="0F9ED5" w:themeColor="accent4"/>
          <w:bottom w:val="single" w:sz="8" w:space="0" w:color="0F9ED5" w:themeColor="accent4"/>
        </w:tcBorders>
      </w:tcPr>
    </w:tblStylePr>
    <w:tblStylePr w:type="band1Vert">
      <w:tblPr/>
      <w:tcPr>
        <w:shd w:val="clear" w:color="auto" w:fill="BDE9FA" w:themeFill="accent4" w:themeFillTint="3F"/>
      </w:tcPr>
    </w:tblStylePr>
    <w:tblStylePr w:type="band1Horz">
      <w:tblPr/>
      <w:tcPr>
        <w:shd w:val="clear" w:color="auto" w:fill="BDE9FA" w:themeFill="accent4" w:themeFillTint="3F"/>
      </w:tcPr>
    </w:tblStylePr>
  </w:style>
  <w:style w:type="table" w:styleId="MediumList1-Accent5">
    <w:name w:val="Medium List 1 Accent 5"/>
    <w:basedOn w:val="TableNormal"/>
    <w:uiPriority w:val="45"/>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table" w:styleId="MediumList1-Accent6">
    <w:name w:val="Medium List 1 Accent 6"/>
    <w:basedOn w:val="TableNormal"/>
    <w:uiPriority w:val="46"/>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8" w:space="0" w:color="4EA72E" w:themeColor="accent6"/>
        <w:bottom w:val="single" w:sz="8" w:space="0" w:color="4EA72E" w:themeColor="accent6"/>
      </w:tblBorders>
    </w:tblPr>
    <w:tblStylePr w:type="firstRow">
      <w:rPr>
        <w:rFonts w:asciiTheme="majorHAnsi" w:eastAsiaTheme="majorEastAsia" w:hAnsiTheme="majorHAnsi" w:cstheme="majorBidi"/>
      </w:rPr>
      <w:tblPr/>
      <w:tcPr>
        <w:tcBorders>
          <w:top w:val="nil"/>
          <w:bottom w:val="single" w:sz="8" w:space="0" w:color="4EA72E" w:themeColor="accent6"/>
        </w:tcBorders>
      </w:tcPr>
    </w:tblStylePr>
    <w:tblStylePr w:type="lastRow">
      <w:rPr>
        <w:b/>
        <w:bCs/>
        <w:color w:val="0E2841" w:themeColor="text2"/>
      </w:rPr>
      <w:tblPr/>
      <w:tcPr>
        <w:tcBorders>
          <w:top w:val="single" w:sz="8" w:space="0" w:color="4EA72E" w:themeColor="accent6"/>
          <w:bottom w:val="single" w:sz="8" w:space="0" w:color="4EA72E" w:themeColor="accent6"/>
        </w:tcBorders>
      </w:tcPr>
    </w:tblStylePr>
    <w:tblStylePr w:type="firstCol">
      <w:rPr>
        <w:b/>
        <w:bCs/>
      </w:rPr>
    </w:tblStylePr>
    <w:tblStylePr w:type="lastCol">
      <w:rPr>
        <w:b/>
        <w:bCs/>
      </w:rPr>
      <w:tblPr/>
      <w:tcPr>
        <w:tcBorders>
          <w:top w:val="single" w:sz="8" w:space="0" w:color="4EA72E" w:themeColor="accent6"/>
          <w:bottom w:val="single" w:sz="8" w:space="0" w:color="4EA72E" w:themeColor="accent6"/>
        </w:tcBorders>
      </w:tcPr>
    </w:tblStylePr>
    <w:tblStylePr w:type="band1Vert">
      <w:tblPr/>
      <w:tcPr>
        <w:shd w:val="clear" w:color="auto" w:fill="D0EFC5" w:themeFill="accent6" w:themeFillTint="3F"/>
      </w:tcPr>
    </w:tblStylePr>
    <w:tblStylePr w:type="band1Horz">
      <w:tblPr/>
      <w:tcPr>
        <w:shd w:val="clear" w:color="auto" w:fill="D0EFC5" w:themeFill="accent6" w:themeFillTint="3F"/>
      </w:tcPr>
    </w:tblStylePr>
  </w:style>
  <w:style w:type="table" w:styleId="MediumList2">
    <w:name w:val="Medium List 2"/>
    <w:basedOn w:val="TableNormal"/>
    <w:uiPriority w:val="40"/>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41"/>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42"/>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rPr>
        <w:sz w:val="24"/>
        <w:szCs w:val="24"/>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97132" w:themeColor="accent2"/>
          <w:insideH w:val="nil"/>
          <w:insideV w:val="nil"/>
        </w:tcBorders>
        <w:shd w:val="clear" w:color="auto" w:fill="FFFFFF" w:themeFill="background1"/>
      </w:tcPr>
    </w:tblStylePr>
    <w:tblStylePr w:type="lastCol">
      <w:tblPr/>
      <w:tcPr>
        <w:tcBorders>
          <w:top w:val="nil"/>
          <w:left w:val="single" w:sz="8" w:space="0" w:color="E9713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top w:val="nil"/>
          <w:bottom w:val="nil"/>
          <w:insideH w:val="nil"/>
          <w:insideV w:val="nil"/>
        </w:tcBorders>
        <w:shd w:val="clear" w:color="auto" w:fill="F9DB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43"/>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rPr>
        <w:sz w:val="24"/>
        <w:szCs w:val="24"/>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96B24" w:themeColor="accent3"/>
          <w:insideH w:val="nil"/>
          <w:insideV w:val="nil"/>
        </w:tcBorders>
        <w:shd w:val="clear" w:color="auto" w:fill="FFFFFF" w:themeFill="background1"/>
      </w:tcPr>
    </w:tblStylePr>
    <w:tblStylePr w:type="lastCol">
      <w:tblPr/>
      <w:tcPr>
        <w:tcBorders>
          <w:top w:val="nil"/>
          <w:left w:val="single" w:sz="8" w:space="0" w:color="196B2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top w:val="nil"/>
          <w:bottom w:val="nil"/>
          <w:insideH w:val="nil"/>
          <w:insideV w:val="nil"/>
        </w:tcBorders>
        <w:shd w:val="clear" w:color="auto" w:fill="B3ED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44"/>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rPr>
        <w:sz w:val="24"/>
        <w:szCs w:val="24"/>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9ED5" w:themeColor="accent4"/>
          <w:insideH w:val="nil"/>
          <w:insideV w:val="nil"/>
        </w:tcBorders>
        <w:shd w:val="clear" w:color="auto" w:fill="FFFFFF" w:themeFill="background1"/>
      </w:tcPr>
    </w:tblStylePr>
    <w:tblStylePr w:type="lastCol">
      <w:tblPr/>
      <w:tcPr>
        <w:tcBorders>
          <w:top w:val="nil"/>
          <w:left w:val="single" w:sz="8" w:space="0" w:color="0F9ED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top w:val="nil"/>
          <w:bottom w:val="nil"/>
          <w:insideH w:val="nil"/>
          <w:insideV w:val="nil"/>
        </w:tcBorders>
        <w:shd w:val="clear" w:color="auto" w:fill="BDE9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45"/>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rPr>
        <w:sz w:val="24"/>
        <w:szCs w:val="24"/>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2B93" w:themeColor="accent5"/>
          <w:insideH w:val="nil"/>
          <w:insideV w:val="nil"/>
        </w:tcBorders>
        <w:shd w:val="clear" w:color="auto" w:fill="FFFFFF" w:themeFill="background1"/>
      </w:tcPr>
    </w:tblStylePr>
    <w:tblStylePr w:type="lastCol">
      <w:tblPr/>
      <w:tcPr>
        <w:tcBorders>
          <w:top w:val="nil"/>
          <w:left w:val="single" w:sz="8" w:space="0" w:color="A02B9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top w:val="nil"/>
          <w:bottom w:val="nil"/>
          <w:insideH w:val="nil"/>
          <w:insideV w:val="nil"/>
        </w:tcBorders>
        <w:shd w:val="clear" w:color="auto" w:fill="EFC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46"/>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rPr>
        <w:sz w:val="24"/>
        <w:szCs w:val="24"/>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A72E" w:themeColor="accent6"/>
          <w:insideH w:val="nil"/>
          <w:insideV w:val="nil"/>
        </w:tcBorders>
        <w:shd w:val="clear" w:color="auto" w:fill="FFFFFF" w:themeFill="background1"/>
      </w:tcPr>
    </w:tblStylePr>
    <w:tblStylePr w:type="lastCol">
      <w:tblPr/>
      <w:tcPr>
        <w:tcBorders>
          <w:top w:val="nil"/>
          <w:left w:val="single" w:sz="8" w:space="0" w:color="4EA72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top w:val="nil"/>
          <w:bottom w:val="nil"/>
          <w:insideH w:val="nil"/>
          <w:insideV w:val="nil"/>
        </w:tcBorders>
        <w:shd w:val="clear" w:color="auto" w:fill="D0EF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40"/>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41"/>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tblBorders>
    </w:tblPr>
    <w:tblStylePr w:type="firstRow">
      <w:pPr>
        <w:spacing w:before="0" w:after="0" w:line="240" w:lineRule="auto"/>
      </w:pPr>
      <w:rPr>
        <w:b/>
        <w:bCs/>
        <w:color w:val="FFFFFF" w:themeColor="background1"/>
      </w:rPr>
      <w:tblPr/>
      <w:tcPr>
        <w:tc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shd w:val="clear" w:color="auto" w:fill="156082" w:themeFill="accent1"/>
      </w:tcPr>
    </w:tblStylePr>
    <w:tblStylePr w:type="lastRow">
      <w:pPr>
        <w:spacing w:before="0" w:after="0" w:line="240" w:lineRule="auto"/>
      </w:pPr>
      <w:rPr>
        <w:b/>
        <w:bCs/>
      </w:rPr>
      <w:tblPr/>
      <w:tcPr>
        <w:tcBorders>
          <w:top w:val="double" w:sz="6"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2DEF2" w:themeFill="accent1" w:themeFillTint="3F"/>
      </w:tcPr>
    </w:tblStylePr>
    <w:tblStylePr w:type="band1Horz">
      <w:tblPr/>
      <w:tcPr>
        <w:tcBorders>
          <w:insideH w:val="nil"/>
          <w:insideV w:val="nil"/>
        </w:tcBorders>
        <w:shd w:val="clear" w:color="auto" w:fill="B2DEF2"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42"/>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tblBorders>
    </w:tblPr>
    <w:tblStylePr w:type="firstRow">
      <w:pPr>
        <w:spacing w:before="0" w:after="0" w:line="240" w:lineRule="auto"/>
      </w:pPr>
      <w:rPr>
        <w:b/>
        <w:bCs/>
        <w:color w:val="FFFFFF" w:themeColor="background1"/>
      </w:rPr>
      <w:tblPr/>
      <w:tcPr>
        <w:tc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shd w:val="clear" w:color="auto" w:fill="E97132" w:themeFill="accent2"/>
      </w:tcPr>
    </w:tblStylePr>
    <w:tblStylePr w:type="lastRow">
      <w:pPr>
        <w:spacing w:before="0" w:after="0" w:line="240" w:lineRule="auto"/>
      </w:pPr>
      <w:rPr>
        <w:b/>
        <w:bCs/>
      </w:rPr>
      <w:tblPr/>
      <w:tcPr>
        <w:tcBorders>
          <w:top w:val="double" w:sz="6"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9DBCC" w:themeFill="accent2" w:themeFillTint="3F"/>
      </w:tcPr>
    </w:tblStylePr>
    <w:tblStylePr w:type="band1Horz">
      <w:tblPr/>
      <w:tcPr>
        <w:tcBorders>
          <w:insideH w:val="nil"/>
          <w:insideV w:val="nil"/>
        </w:tcBorders>
        <w:shd w:val="clear" w:color="auto" w:fill="F9DBCC"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43"/>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tblBorders>
    </w:tblPr>
    <w:tblStylePr w:type="firstRow">
      <w:pPr>
        <w:spacing w:before="0" w:after="0" w:line="240" w:lineRule="auto"/>
      </w:pPr>
      <w:rPr>
        <w:b/>
        <w:bCs/>
        <w:color w:val="FFFFFF" w:themeColor="background1"/>
      </w:rPr>
      <w:tblPr/>
      <w:tcPr>
        <w:tc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shd w:val="clear" w:color="auto" w:fill="196B24" w:themeFill="accent3"/>
      </w:tcPr>
    </w:tblStylePr>
    <w:tblStylePr w:type="lastRow">
      <w:pPr>
        <w:spacing w:before="0" w:after="0" w:line="240" w:lineRule="auto"/>
      </w:pPr>
      <w:rPr>
        <w:b/>
        <w:bCs/>
      </w:rPr>
      <w:tblPr/>
      <w:tcPr>
        <w:tcBorders>
          <w:top w:val="double" w:sz="6"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tcPr>
    </w:tblStylePr>
    <w:tblStylePr w:type="firstCol">
      <w:rPr>
        <w:b/>
        <w:bCs/>
      </w:rPr>
    </w:tblStylePr>
    <w:tblStylePr w:type="lastCol">
      <w:rPr>
        <w:b/>
        <w:bCs/>
      </w:rPr>
    </w:tblStylePr>
    <w:tblStylePr w:type="band1Vert">
      <w:tblPr/>
      <w:tcPr>
        <w:shd w:val="clear" w:color="auto" w:fill="B3EDBA" w:themeFill="accent3" w:themeFillTint="3F"/>
      </w:tcPr>
    </w:tblStylePr>
    <w:tblStylePr w:type="band1Horz">
      <w:tblPr/>
      <w:tcPr>
        <w:tcBorders>
          <w:insideH w:val="nil"/>
          <w:insideV w:val="nil"/>
        </w:tcBorders>
        <w:shd w:val="clear" w:color="auto" w:fill="B3EDB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44"/>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tblBorders>
    </w:tblPr>
    <w:tblStylePr w:type="firstRow">
      <w:pPr>
        <w:spacing w:before="0" w:after="0" w:line="240" w:lineRule="auto"/>
      </w:pPr>
      <w:rPr>
        <w:b/>
        <w:bCs/>
        <w:color w:val="FFFFFF" w:themeColor="background1"/>
      </w:rPr>
      <w:tblPr/>
      <w:tcPr>
        <w:tc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shd w:val="clear" w:color="auto" w:fill="0F9ED5" w:themeFill="accent4"/>
      </w:tcPr>
    </w:tblStylePr>
    <w:tblStylePr w:type="lastRow">
      <w:pPr>
        <w:spacing w:before="0" w:after="0" w:line="240" w:lineRule="auto"/>
      </w:pPr>
      <w:rPr>
        <w:b/>
        <w:bCs/>
      </w:rPr>
      <w:tblPr/>
      <w:tcPr>
        <w:tcBorders>
          <w:top w:val="double" w:sz="6"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BDE9FA" w:themeFill="accent4" w:themeFillTint="3F"/>
      </w:tcPr>
    </w:tblStylePr>
    <w:tblStylePr w:type="band1Horz">
      <w:tblPr/>
      <w:tcPr>
        <w:tcBorders>
          <w:insideH w:val="nil"/>
          <w:insideV w:val="nil"/>
        </w:tcBorders>
        <w:shd w:val="clear" w:color="auto" w:fill="BDE9F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45"/>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tblBorders>
    </w:tblPr>
    <w:tblStylePr w:type="firstRow">
      <w:pPr>
        <w:spacing w:before="0" w:after="0" w:line="240" w:lineRule="auto"/>
      </w:pPr>
      <w:rPr>
        <w:b/>
        <w:bCs/>
        <w:color w:val="FFFFFF" w:themeColor="background1"/>
      </w:rPr>
      <w:tblPr/>
      <w:tcPr>
        <w:tc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shd w:val="clear" w:color="auto" w:fill="A02B93" w:themeFill="accent5"/>
      </w:tcPr>
    </w:tblStylePr>
    <w:tblStylePr w:type="lastRow">
      <w:pPr>
        <w:spacing w:before="0" w:after="0" w:line="240" w:lineRule="auto"/>
      </w:pPr>
      <w:rPr>
        <w:b/>
        <w:bCs/>
      </w:rPr>
      <w:tblPr/>
      <w:tcPr>
        <w:tcBorders>
          <w:top w:val="double" w:sz="6"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FC3E9" w:themeFill="accent5" w:themeFillTint="3F"/>
      </w:tcPr>
    </w:tblStylePr>
    <w:tblStylePr w:type="band1Horz">
      <w:tblPr/>
      <w:tcPr>
        <w:tcBorders>
          <w:insideH w:val="nil"/>
          <w:insideV w:val="nil"/>
        </w:tcBorders>
        <w:shd w:val="clear" w:color="auto" w:fill="EFC3E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46"/>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tblBorders>
    </w:tblPr>
    <w:tblStylePr w:type="firstRow">
      <w:pPr>
        <w:spacing w:before="0" w:after="0" w:line="240" w:lineRule="auto"/>
      </w:pPr>
      <w:rPr>
        <w:b/>
        <w:bCs/>
        <w:color w:val="FFFFFF" w:themeColor="background1"/>
      </w:rPr>
      <w:tblPr/>
      <w:tcPr>
        <w:tc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shd w:val="clear" w:color="auto" w:fill="4EA72E" w:themeFill="accent6"/>
      </w:tcPr>
    </w:tblStylePr>
    <w:tblStylePr w:type="lastRow">
      <w:pPr>
        <w:spacing w:before="0" w:after="0" w:line="240" w:lineRule="auto"/>
      </w:pPr>
      <w:rPr>
        <w:b/>
        <w:bCs/>
      </w:rPr>
      <w:tblPr/>
      <w:tcPr>
        <w:tcBorders>
          <w:top w:val="double" w:sz="6"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D0EFC5" w:themeFill="accent6" w:themeFillTint="3F"/>
      </w:tcPr>
    </w:tblStylePr>
    <w:tblStylePr w:type="band1Horz">
      <w:tblPr/>
      <w:tcPr>
        <w:tcBorders>
          <w:insideH w:val="nil"/>
          <w:insideV w:val="nil"/>
        </w:tcBorders>
        <w:shd w:val="clear" w:color="auto" w:fill="D0EFC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40"/>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41"/>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5608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156082" w:themeFill="accent1"/>
      </w:tcPr>
    </w:tblStylePr>
    <w:tblStylePr w:type="lastCol">
      <w:rPr>
        <w:b/>
        <w:bCs/>
        <w:color w:val="FFFFFF" w:themeColor="background1"/>
      </w:rPr>
      <w:tblPr/>
      <w:tcPr>
        <w:tcBorders>
          <w:left w:val="nil"/>
          <w:right w:val="nil"/>
          <w:insideH w:val="nil"/>
          <w:insideV w:val="nil"/>
        </w:tcBorders>
        <w:shd w:val="clear" w:color="auto" w:fill="15608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42"/>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713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97132" w:themeFill="accent2"/>
      </w:tcPr>
    </w:tblStylePr>
    <w:tblStylePr w:type="lastCol">
      <w:rPr>
        <w:b/>
        <w:bCs/>
        <w:color w:val="FFFFFF" w:themeColor="background1"/>
      </w:rPr>
      <w:tblPr/>
      <w:tcPr>
        <w:tcBorders>
          <w:left w:val="nil"/>
          <w:right w:val="nil"/>
          <w:insideH w:val="nil"/>
          <w:insideV w:val="nil"/>
        </w:tcBorders>
        <w:shd w:val="clear" w:color="auto" w:fill="E9713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43"/>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96B2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196B24" w:themeFill="accent3"/>
      </w:tcPr>
    </w:tblStylePr>
    <w:tblStylePr w:type="lastCol">
      <w:rPr>
        <w:b/>
        <w:bCs/>
        <w:color w:val="FFFFFF" w:themeColor="background1"/>
      </w:rPr>
      <w:tblPr/>
      <w:tcPr>
        <w:tcBorders>
          <w:left w:val="nil"/>
          <w:right w:val="nil"/>
          <w:insideH w:val="nil"/>
          <w:insideV w:val="nil"/>
        </w:tcBorders>
        <w:shd w:val="clear" w:color="auto" w:fill="196B2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44"/>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9ED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F9ED5" w:themeFill="accent4"/>
      </w:tcPr>
    </w:tblStylePr>
    <w:tblStylePr w:type="lastCol">
      <w:rPr>
        <w:b/>
        <w:bCs/>
        <w:color w:val="FFFFFF" w:themeColor="background1"/>
      </w:rPr>
      <w:tblPr/>
      <w:tcPr>
        <w:tcBorders>
          <w:left w:val="nil"/>
          <w:right w:val="nil"/>
          <w:insideH w:val="nil"/>
          <w:insideV w:val="nil"/>
        </w:tcBorders>
        <w:shd w:val="clear" w:color="auto" w:fill="0F9ED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45"/>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2B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02B93" w:themeFill="accent5"/>
      </w:tcPr>
    </w:tblStylePr>
    <w:tblStylePr w:type="lastCol">
      <w:rPr>
        <w:b/>
        <w:bCs/>
        <w:color w:val="FFFFFF" w:themeColor="background1"/>
      </w:rPr>
      <w:tblPr/>
      <w:tcPr>
        <w:tcBorders>
          <w:left w:val="nil"/>
          <w:right w:val="nil"/>
          <w:insideH w:val="nil"/>
          <w:insideV w:val="nil"/>
        </w:tcBorders>
        <w:shd w:val="clear" w:color="auto" w:fill="A02B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46"/>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A72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EA72E" w:themeFill="accent6"/>
      </w:tcPr>
    </w:tblStylePr>
    <w:tblStylePr w:type="lastCol">
      <w:rPr>
        <w:b/>
        <w:bCs/>
        <w:color w:val="FFFFFF" w:themeColor="background1"/>
      </w:rPr>
      <w:tblPr/>
      <w:tcPr>
        <w:tcBorders>
          <w:left w:val="nil"/>
          <w:right w:val="nil"/>
          <w:insideH w:val="nil"/>
          <w:insideV w:val="nil"/>
        </w:tcBorders>
        <w:shd w:val="clear" w:color="auto" w:fill="4EA72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styleId="Mention">
    <w:name w:val="Mention"/>
    <w:basedOn w:val="DefaultParagraphFont"/>
    <w:uiPriority w:val="99"/>
    <w:unhideWhenUsed/>
    <w:rsid w:val="00417CC5"/>
    <w:rPr>
      <w:color w:val="2B579A"/>
      <w:shd w:val="clear" w:color="auto" w:fill="E1DFDD"/>
    </w:rPr>
  </w:style>
  <w:style w:type="character" w:customStyle="1" w:styleId="Mention1">
    <w:name w:val="Mention1"/>
    <w:basedOn w:val="DefaultParagraphFont"/>
    <w:uiPriority w:val="99"/>
    <w:semiHidden/>
    <w:unhideWhenUsed/>
    <w:rsid w:val="00417CC5"/>
    <w:rPr>
      <w:color w:val="2B579A"/>
      <w:shd w:val="clear" w:color="auto" w:fill="E6E6E6"/>
    </w:rPr>
  </w:style>
  <w:style w:type="paragraph" w:styleId="MessageHeader">
    <w:name w:val="Message Header"/>
    <w:basedOn w:val="Normal"/>
    <w:link w:val="MessageHeaderChar"/>
    <w:uiPriority w:val="99"/>
    <w:semiHidden/>
    <w:unhideWhenUsed/>
    <w:rsid w:val="00417CC5"/>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rPr>
  </w:style>
  <w:style w:type="character" w:customStyle="1" w:styleId="MessageHeaderChar">
    <w:name w:val="Message Header Char"/>
    <w:basedOn w:val="DefaultParagraphFont"/>
    <w:link w:val="MessageHeader"/>
    <w:uiPriority w:val="99"/>
    <w:semiHidden/>
    <w:rsid w:val="00417CC5"/>
    <w:rPr>
      <w:rFonts w:asciiTheme="majorHAnsi" w:eastAsiaTheme="majorEastAsia" w:hAnsiTheme="majorHAnsi" w:cstheme="majorBidi"/>
      <w:shd w:val="pct20" w:color="auto" w:fill="auto"/>
      <w:lang w:eastAsia="en-US"/>
    </w:rPr>
  </w:style>
  <w:style w:type="paragraph" w:styleId="NormalIndent">
    <w:name w:val="Normal Indent"/>
    <w:basedOn w:val="Normal"/>
    <w:uiPriority w:val="99"/>
    <w:semiHidden/>
    <w:unhideWhenUsed/>
    <w:rsid w:val="00417CC5"/>
    <w:pPr>
      <w:ind w:left="720"/>
    </w:pPr>
  </w:style>
  <w:style w:type="character" w:customStyle="1" w:styleId="normaltextrun">
    <w:name w:val="normaltextrun"/>
    <w:basedOn w:val="DefaultParagraphFont"/>
    <w:rsid w:val="00417CC5"/>
  </w:style>
  <w:style w:type="paragraph" w:customStyle="1" w:styleId="Note">
    <w:name w:val="Note"/>
    <w:next w:val="Normal"/>
    <w:qFormat/>
    <w:rsid w:val="00E12393"/>
    <w:pPr>
      <w:pBdr>
        <w:top w:val="single" w:sz="2" w:space="1" w:color="203C5C"/>
        <w:bottom w:val="single" w:sz="2" w:space="2" w:color="203C5C"/>
      </w:pBdr>
      <w:spacing w:before="160" w:line="240" w:lineRule="auto"/>
    </w:pPr>
    <w:rPr>
      <w:rFonts w:ascii="Aptos Narrow" w:eastAsia="Microsoft YaHei UI" w:hAnsi="Aptos Narrow" w:cstheme="majorBidi"/>
      <w:bCs/>
      <w:kern w:val="24"/>
      <w:sz w:val="22"/>
      <w:lang w:eastAsia="en-US"/>
      <w14:ligatures w14:val="standardContextual"/>
    </w:rPr>
  </w:style>
  <w:style w:type="paragraph" w:styleId="NoteHeading">
    <w:name w:val="Note Heading"/>
    <w:basedOn w:val="Normal"/>
    <w:next w:val="Normal"/>
    <w:link w:val="NoteHeadingChar"/>
    <w:uiPriority w:val="99"/>
    <w:semiHidden/>
    <w:unhideWhenUsed/>
    <w:rsid w:val="00417CC5"/>
  </w:style>
  <w:style w:type="character" w:customStyle="1" w:styleId="NoteHeadingChar">
    <w:name w:val="Note Heading Char"/>
    <w:basedOn w:val="DefaultParagraphFont"/>
    <w:link w:val="NoteHeading"/>
    <w:uiPriority w:val="99"/>
    <w:semiHidden/>
    <w:rsid w:val="00417CC5"/>
    <w:rPr>
      <w:rFonts w:ascii="Garamond" w:eastAsiaTheme="minorHAnsi" w:hAnsi="Garamond" w:cstheme="majorBidi"/>
      <w:lang w:eastAsia="en-US"/>
    </w:rPr>
  </w:style>
  <w:style w:type="character" w:styleId="PlaceholderText">
    <w:name w:val="Placeholder Text"/>
    <w:basedOn w:val="DefaultParagraphFont"/>
    <w:uiPriority w:val="99"/>
    <w:semiHidden/>
    <w:rsid w:val="00417CC5"/>
    <w:rPr>
      <w:color w:val="595959" w:themeColor="text1" w:themeTint="A6"/>
    </w:rPr>
  </w:style>
  <w:style w:type="table" w:styleId="PlainTable1">
    <w:name w:val="Plain Table 1"/>
    <w:basedOn w:val="TableNormal"/>
    <w:uiPriority w:val="41"/>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417CC5"/>
    <w:rPr>
      <w:rFonts w:ascii="Consolas" w:hAnsi="Consolas"/>
      <w:sz w:val="22"/>
      <w:szCs w:val="21"/>
    </w:rPr>
  </w:style>
  <w:style w:type="character" w:customStyle="1" w:styleId="PlainTextChar">
    <w:name w:val="Plain Text Char"/>
    <w:basedOn w:val="DefaultParagraphFont"/>
    <w:link w:val="PlainText"/>
    <w:uiPriority w:val="99"/>
    <w:semiHidden/>
    <w:rsid w:val="00417CC5"/>
    <w:rPr>
      <w:rFonts w:ascii="Consolas" w:eastAsiaTheme="minorHAnsi" w:hAnsi="Consolas" w:cstheme="majorBidi"/>
      <w:sz w:val="22"/>
      <w:szCs w:val="21"/>
      <w:lang w:eastAsia="en-US"/>
    </w:rPr>
  </w:style>
  <w:style w:type="paragraph" w:customStyle="1" w:styleId="Procedure">
    <w:name w:val="Procedure"/>
    <w:next w:val="ListNumber"/>
    <w:qFormat/>
    <w:rsid w:val="00417CC5"/>
    <w:pPr>
      <w:shd w:val="clear" w:color="auto" w:fill="203C5C"/>
      <w:spacing w:before="240" w:line="264" w:lineRule="auto"/>
    </w:pPr>
    <w:rPr>
      <w:rFonts w:ascii="Aptos Narrow" w:eastAsiaTheme="minorHAnsi" w:hAnsi="Aptos Narrow" w:cstheme="majorBidi"/>
      <w:color w:val="FFFFFF" w:themeColor="background1"/>
      <w:lang w:eastAsia="en-US"/>
    </w:rPr>
  </w:style>
  <w:style w:type="paragraph" w:styleId="Salutation">
    <w:name w:val="Salutation"/>
    <w:basedOn w:val="Normal"/>
    <w:next w:val="Normal"/>
    <w:link w:val="SalutationChar"/>
    <w:uiPriority w:val="99"/>
    <w:semiHidden/>
    <w:unhideWhenUsed/>
    <w:rsid w:val="00417CC5"/>
  </w:style>
  <w:style w:type="character" w:customStyle="1" w:styleId="SalutationChar">
    <w:name w:val="Salutation Char"/>
    <w:basedOn w:val="DefaultParagraphFont"/>
    <w:link w:val="Salutation"/>
    <w:uiPriority w:val="99"/>
    <w:semiHidden/>
    <w:rsid w:val="00417CC5"/>
    <w:rPr>
      <w:rFonts w:ascii="Garamond" w:eastAsiaTheme="minorHAnsi" w:hAnsi="Garamond" w:cstheme="majorBidi"/>
      <w:lang w:eastAsia="en-US"/>
    </w:rPr>
  </w:style>
  <w:style w:type="paragraph" w:styleId="Signature">
    <w:name w:val="Signature"/>
    <w:basedOn w:val="Normal"/>
    <w:link w:val="SignatureChar"/>
    <w:uiPriority w:val="99"/>
    <w:semiHidden/>
    <w:unhideWhenUsed/>
    <w:rsid w:val="00417CC5"/>
    <w:pPr>
      <w:ind w:left="4320"/>
    </w:pPr>
  </w:style>
  <w:style w:type="character" w:customStyle="1" w:styleId="SignatureChar">
    <w:name w:val="Signature Char"/>
    <w:basedOn w:val="DefaultParagraphFont"/>
    <w:link w:val="Signature"/>
    <w:uiPriority w:val="99"/>
    <w:semiHidden/>
    <w:rsid w:val="00417CC5"/>
    <w:rPr>
      <w:rFonts w:ascii="Garamond" w:eastAsiaTheme="minorHAnsi" w:hAnsi="Garamond" w:cstheme="majorBidi"/>
      <w:lang w:eastAsia="en-US"/>
    </w:rPr>
  </w:style>
  <w:style w:type="character" w:customStyle="1" w:styleId="SmartHyperlink1">
    <w:name w:val="Smart Hyperlink1"/>
    <w:basedOn w:val="DefaultParagraphFont"/>
    <w:uiPriority w:val="99"/>
    <w:semiHidden/>
    <w:unhideWhenUsed/>
    <w:rsid w:val="00417CC5"/>
    <w:rPr>
      <w:u w:val="dotted"/>
    </w:rPr>
  </w:style>
  <w:style w:type="paragraph" w:customStyle="1" w:styleId="StepNumber">
    <w:name w:val="Step Number"/>
    <w:qFormat/>
    <w:rsid w:val="00417CC5"/>
    <w:pPr>
      <w:spacing w:line="260" w:lineRule="exact"/>
    </w:pPr>
    <w:rPr>
      <w:rFonts w:ascii="Aptos Narrow" w:eastAsiaTheme="minorHAnsi" w:hAnsi="Aptos Narrow" w:cstheme="majorBidi"/>
      <w:b/>
      <w:lang w:eastAsia="en-US"/>
    </w:rPr>
  </w:style>
  <w:style w:type="character" w:styleId="Strong">
    <w:name w:val="Strong"/>
    <w:basedOn w:val="DefaultParagraphFont"/>
    <w:uiPriority w:val="22"/>
    <w:unhideWhenUsed/>
    <w:qFormat/>
    <w:rsid w:val="00417CC5"/>
    <w:rPr>
      <w:b/>
      <w:bCs/>
    </w:rPr>
  </w:style>
  <w:style w:type="character" w:styleId="SubtleEmphasis">
    <w:name w:val="Subtle Emphasis"/>
    <w:basedOn w:val="DefaultParagraphFont"/>
    <w:uiPriority w:val="19"/>
    <w:unhideWhenUsed/>
    <w:qFormat/>
    <w:rsid w:val="00417CC5"/>
    <w:rPr>
      <w:i/>
      <w:iCs/>
      <w:color w:val="404040" w:themeColor="text1" w:themeTint="BF"/>
    </w:rPr>
  </w:style>
  <w:style w:type="table" w:styleId="Table3Deffects1">
    <w:name w:val="Table 3D effects 1"/>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
    <w:name w:val="Table text"/>
    <w:qFormat/>
    <w:rsid w:val="00417CC5"/>
    <w:pPr>
      <w:spacing w:after="0" w:line="240" w:lineRule="auto"/>
    </w:pPr>
    <w:rPr>
      <w:rFonts w:ascii="Garamond" w:eastAsiaTheme="minorHAnsi" w:hAnsi="Garamond" w:cstheme="minorHAnsi"/>
      <w:bCs/>
      <w:kern w:val="24"/>
      <w:lang w:eastAsia="en-US"/>
      <w14:ligatures w14:val="standardContextual"/>
    </w:rPr>
  </w:style>
  <w:style w:type="paragraph" w:customStyle="1" w:styleId="TableBullet">
    <w:name w:val="Table Bullet"/>
    <w:basedOn w:val="Tabletext"/>
    <w:qFormat/>
    <w:rsid w:val="00417CC5"/>
    <w:pPr>
      <w:numPr>
        <w:numId w:val="17"/>
      </w:numPr>
    </w:pPr>
  </w:style>
  <w:style w:type="table" w:styleId="TableClassic1">
    <w:name w:val="Table Classic 1"/>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417CC5"/>
    <w:pPr>
      <w:spacing w:line="264" w:lineRule="auto"/>
    </w:pPr>
    <w:rPr>
      <w:rFonts w:ascii="Garamond" w:eastAsiaTheme="minorHAnsi" w:hAnsi="Garamond" w:cstheme="majorBidi"/>
      <w:color w:val="000080"/>
      <w:kern w:val="24"/>
      <w:lang w:eastAsia="en-US"/>
      <w14:ligatures w14:val="standardContextual"/>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417CC5"/>
    <w:pPr>
      <w:spacing w:line="264" w:lineRule="auto"/>
    </w:pPr>
    <w:rPr>
      <w:rFonts w:ascii="Garamond" w:eastAsiaTheme="minorHAnsi" w:hAnsi="Garamond" w:cstheme="majorBidi"/>
      <w:color w:val="FFFFFF"/>
      <w:kern w:val="24"/>
      <w:lang w:eastAsia="en-US"/>
      <w14:ligatures w14:val="standardContextual"/>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417CC5"/>
    <w:pPr>
      <w:spacing w:line="264" w:lineRule="auto"/>
    </w:pPr>
    <w:rPr>
      <w:rFonts w:ascii="Garamond" w:eastAsiaTheme="minorHAnsi" w:hAnsi="Garamond" w:cstheme="majorBidi"/>
      <w:b/>
      <w:bCs/>
      <w:kern w:val="24"/>
      <w:lang w:eastAsia="en-US"/>
      <w14:ligatures w14:val="standardContextual"/>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417CC5"/>
    <w:pPr>
      <w:spacing w:line="264" w:lineRule="auto"/>
    </w:pPr>
    <w:rPr>
      <w:rFonts w:ascii="Garamond" w:eastAsiaTheme="minorHAnsi" w:hAnsi="Garamond" w:cstheme="majorBidi"/>
      <w:b/>
      <w:bCs/>
      <w:kern w:val="24"/>
      <w:lang w:eastAsia="en-US"/>
      <w14:ligatures w14:val="standardContextual"/>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417CC5"/>
    <w:pPr>
      <w:spacing w:line="264" w:lineRule="auto"/>
    </w:pPr>
    <w:rPr>
      <w:rFonts w:ascii="Garamond" w:eastAsiaTheme="minorHAnsi" w:hAnsi="Garamond" w:cstheme="majorBidi"/>
      <w:b/>
      <w:bCs/>
      <w:kern w:val="24"/>
      <w:lang w:eastAsia="en-US"/>
      <w14:ligatures w14:val="standardContextual"/>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0">
    <w:name w:val="Table Grid 1"/>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417CC5"/>
    <w:pPr>
      <w:spacing w:line="264" w:lineRule="auto"/>
    </w:pPr>
    <w:rPr>
      <w:rFonts w:ascii="Garamond" w:eastAsiaTheme="minorHAnsi" w:hAnsi="Garamond" w:cstheme="majorBidi"/>
      <w:b/>
      <w:bCs/>
      <w:kern w:val="24"/>
      <w:lang w:eastAsia="en-US"/>
      <w14:ligatures w14:val="standardContextual"/>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TableHead">
    <w:name w:val="Table Head"/>
    <w:qFormat/>
    <w:rsid w:val="00417CC5"/>
    <w:pPr>
      <w:spacing w:before="120" w:after="120" w:line="264" w:lineRule="auto"/>
    </w:pPr>
    <w:rPr>
      <w:rFonts w:ascii="Garamond" w:eastAsiaTheme="minorHAnsi" w:hAnsi="Garamond" w:cstheme="minorHAnsi"/>
      <w:b/>
      <w:bCs/>
      <w:kern w:val="24"/>
      <w:lang w:eastAsia="en-US"/>
      <w14:ligatures w14:val="standardContextual"/>
    </w:rPr>
  </w:style>
  <w:style w:type="table" w:styleId="TableList1">
    <w:name w:val="Table List 1"/>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ote">
    <w:name w:val="table note"/>
    <w:basedOn w:val="Normal"/>
    <w:qFormat/>
    <w:rsid w:val="00417CC5"/>
    <w:pPr>
      <w:spacing w:after="240"/>
    </w:pPr>
    <w:rPr>
      <w:sz w:val="20"/>
    </w:rPr>
  </w:style>
  <w:style w:type="paragraph" w:styleId="TableofAuthorities">
    <w:name w:val="table of authorities"/>
    <w:basedOn w:val="Normal"/>
    <w:next w:val="Normal"/>
    <w:uiPriority w:val="99"/>
    <w:unhideWhenUsed/>
    <w:rsid w:val="00417CC5"/>
    <w:pPr>
      <w:ind w:left="220" w:hanging="220"/>
    </w:pPr>
  </w:style>
  <w:style w:type="paragraph" w:customStyle="1" w:styleId="TableParagraph">
    <w:name w:val="Table Paragraph"/>
    <w:basedOn w:val="Normal"/>
    <w:uiPriority w:val="1"/>
    <w:qFormat/>
    <w:rsid w:val="00417CC5"/>
    <w:pPr>
      <w:widowControl w:val="0"/>
      <w:autoSpaceDE w:val="0"/>
      <w:autoSpaceDN w:val="0"/>
      <w:adjustRightInd w:val="0"/>
      <w:snapToGrid w:val="0"/>
      <w:spacing w:after="80"/>
    </w:pPr>
    <w:rPr>
      <w:rFonts w:eastAsia="Calibri" w:cs="Calibri"/>
      <w:sz w:val="21"/>
      <w:szCs w:val="22"/>
    </w:rPr>
  </w:style>
  <w:style w:type="table" w:styleId="TableProfessional">
    <w:name w:val="Table Professional"/>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unhideWhenUsed/>
    <w:rsid w:val="00417CC5"/>
    <w:rPr>
      <w:rFonts w:asciiTheme="majorHAnsi" w:eastAsiaTheme="majorEastAsia" w:hAnsiTheme="majorHAnsi"/>
      <w:b/>
      <w:bCs/>
    </w:rPr>
  </w:style>
  <w:style w:type="character" w:styleId="UnresolvedMention">
    <w:name w:val="Unresolved Mention"/>
    <w:basedOn w:val="DefaultParagraphFont"/>
    <w:uiPriority w:val="99"/>
    <w:semiHidden/>
    <w:unhideWhenUsed/>
    <w:rsid w:val="00417CC5"/>
    <w:rPr>
      <w:color w:val="605E5C"/>
      <w:shd w:val="clear" w:color="auto" w:fill="E1DFDD"/>
    </w:rPr>
  </w:style>
  <w:style w:type="character" w:customStyle="1" w:styleId="UnresolvedMention1">
    <w:name w:val="Unresolved Mention1"/>
    <w:basedOn w:val="DefaultParagraphFont"/>
    <w:uiPriority w:val="99"/>
    <w:semiHidden/>
    <w:unhideWhenUsed/>
    <w:rsid w:val="00417CC5"/>
    <w:rPr>
      <w:color w:val="808080"/>
      <w:shd w:val="clear" w:color="auto" w:fill="E6E6E6"/>
    </w:rPr>
  </w:style>
  <w:style w:type="numbering" w:customStyle="1" w:styleId="CurrentList7">
    <w:name w:val="Current List7"/>
    <w:uiPriority w:val="99"/>
    <w:rsid w:val="009E6BC0"/>
    <w:pPr>
      <w:numPr>
        <w:numId w:val="18"/>
      </w:numPr>
    </w:pPr>
  </w:style>
  <w:style w:type="numbering" w:customStyle="1" w:styleId="CurrentList8">
    <w:name w:val="Current List8"/>
    <w:uiPriority w:val="99"/>
    <w:rsid w:val="0078060A"/>
    <w:pPr>
      <w:numPr>
        <w:numId w:val="19"/>
      </w:numPr>
    </w:pPr>
  </w:style>
  <w:style w:type="paragraph" w:customStyle="1" w:styleId="Caution">
    <w:name w:val="Caution"/>
    <w:basedOn w:val="Note"/>
    <w:qFormat/>
    <w:rsid w:val="00614B23"/>
    <w:rPr>
      <w:b/>
      <w:bCs w:val="0"/>
      <w:color w:val="FF0000"/>
    </w:rPr>
  </w:style>
  <w:style w:type="paragraph" w:customStyle="1" w:styleId="Callout">
    <w:name w:val="Callout"/>
    <w:qFormat/>
    <w:rsid w:val="00224209"/>
    <w:pPr>
      <w:spacing w:after="0"/>
    </w:pPr>
    <w:rPr>
      <w:rFonts w:ascii="Roboto" w:eastAsia="Arial" w:hAnsi="Roboto" w:cs="Arial"/>
      <w:color w:val="FFFFFF" w:themeColor="background1"/>
      <w:sz w:val="18"/>
      <w:szCs w:val="18"/>
      <w:lang w:val="en-AU" w:eastAsia="en-US"/>
    </w:rPr>
  </w:style>
  <w:style w:type="paragraph" w:customStyle="1" w:styleId="ListNormal">
    <w:name w:val="List Normal"/>
    <w:qFormat/>
    <w:rsid w:val="00FF3BF4"/>
    <w:pPr>
      <w:spacing w:after="60" w:line="259" w:lineRule="auto"/>
      <w:ind w:left="720"/>
    </w:pPr>
    <w:rPr>
      <w:rFonts w:ascii="Garamond" w:eastAsiaTheme="minorHAnsi" w:hAnsi="Garamond" w:cstheme="majorBidi"/>
      <w:lang w:eastAsia="en-US"/>
    </w:rPr>
  </w:style>
  <w:style w:type="paragraph" w:customStyle="1" w:styleId="HyperlinkStyleNotes">
    <w:name w:val="Hyperlink Style Notes"/>
    <w:next w:val="Normal"/>
    <w:link w:val="HyperlinkStyleNotesChar"/>
    <w:qFormat/>
    <w:rsid w:val="000F1968"/>
    <w:rPr>
      <w:rFonts w:ascii="Aptos Narrow" w:eastAsia="Microsoft YaHei UI" w:hAnsi="Aptos Narrow" w:cstheme="majorBidi"/>
      <w:b/>
      <w:bCs/>
      <w:color w:val="0000FF"/>
      <w:kern w:val="24"/>
      <w:sz w:val="22"/>
      <w:u w:val="single"/>
      <w:lang w:eastAsia="en-US"/>
      <w14:ligatures w14:val="standardContextual"/>
    </w:rPr>
  </w:style>
  <w:style w:type="character" w:customStyle="1" w:styleId="HyperlinkStyleNotesChar">
    <w:name w:val="Hyperlink Style Notes Char"/>
    <w:basedOn w:val="DefaultParagraphFont"/>
    <w:link w:val="HyperlinkStyleNotes"/>
    <w:rsid w:val="000F1968"/>
    <w:rPr>
      <w:rFonts w:ascii="Aptos Narrow" w:eastAsia="Microsoft YaHei UI" w:hAnsi="Aptos Narrow" w:cstheme="majorBidi"/>
      <w:b/>
      <w:bCs/>
      <w:color w:val="0000FF"/>
      <w:kern w:val="24"/>
      <w:sz w:val="22"/>
      <w:u w:val="single"/>
      <w:lang w:eastAsia="en-US"/>
      <w14:ligatures w14:val="standardContextual"/>
    </w:rPr>
  </w:style>
  <w:style w:type="paragraph" w:customStyle="1" w:styleId="List2Normal">
    <w:name w:val="List 2 Normal"/>
    <w:qFormat/>
    <w:rsid w:val="006A44E8"/>
    <w:pPr>
      <w:spacing w:after="0"/>
      <w:ind w:left="1080"/>
    </w:pPr>
    <w:rPr>
      <w:rFonts w:ascii="Garamond" w:eastAsiaTheme="minorHAnsi" w:hAnsi="Garamond" w:cstheme="majorBidi"/>
      <w:lang w:eastAsia="en-US"/>
    </w:rPr>
  </w:style>
  <w:style w:type="paragraph" w:customStyle="1" w:styleId="List3Normal">
    <w:name w:val="List 3 Normal"/>
    <w:qFormat/>
    <w:rsid w:val="001D45A2"/>
    <w:pPr>
      <w:spacing w:after="120" w:line="240" w:lineRule="auto"/>
      <w:ind w:left="1440"/>
      <w:contextualSpacing/>
    </w:pPr>
    <w:rPr>
      <w:rFonts w:ascii="Garamond" w:eastAsiaTheme="minorHAnsi" w:hAnsi="Garamond" w:cstheme="majorBidi"/>
      <w:lang w:eastAsia="en-US"/>
    </w:rPr>
  </w:style>
  <w:style w:type="paragraph" w:customStyle="1" w:styleId="Console">
    <w:name w:val="Console"/>
    <w:qFormat/>
    <w:rsid w:val="00713F9C"/>
    <w:pPr>
      <w:shd w:val="clear" w:color="auto" w:fill="000000" w:themeFill="text1"/>
      <w:tabs>
        <w:tab w:val="left" w:pos="180"/>
        <w:tab w:val="left" w:pos="360"/>
        <w:tab w:val="left" w:pos="540"/>
        <w:tab w:val="left" w:pos="720"/>
        <w:tab w:val="left" w:pos="900"/>
        <w:tab w:val="left" w:pos="1080"/>
        <w:tab w:val="left" w:pos="1260"/>
        <w:tab w:val="left" w:pos="1440"/>
        <w:tab w:val="left" w:pos="1620"/>
        <w:tab w:val="left" w:pos="1800"/>
        <w:tab w:val="left" w:pos="1890"/>
        <w:tab w:val="left" w:pos="2070"/>
        <w:tab w:val="left" w:pos="2250"/>
      </w:tabs>
      <w:spacing w:before="120" w:after="120" w:line="269" w:lineRule="auto"/>
      <w:contextualSpacing/>
    </w:pPr>
    <w:rPr>
      <w:rFonts w:ascii="Lucida Console" w:eastAsiaTheme="minorHAnsi" w:hAnsi="Lucida Console" w:cstheme="majorBidi"/>
      <w:color w:val="FFFFFF" w:themeColor="background1"/>
      <w:spacing w:val="-2"/>
      <w:w w:val="92"/>
      <w:sz w:val="15"/>
      <w:lang w:val="pt-BR" w:eastAsia="en-US"/>
    </w:rPr>
  </w:style>
  <w:style w:type="paragraph" w:customStyle="1" w:styleId="ConsoleSmall">
    <w:name w:val="Console Small"/>
    <w:basedOn w:val="Console"/>
    <w:qFormat/>
    <w:rsid w:val="00487276"/>
    <w:rPr>
      <w:spacing w:val="-4"/>
      <w:sz w:val="10"/>
      <w:szCs w:val="10"/>
    </w:rPr>
  </w:style>
  <w:style w:type="paragraph" w:customStyle="1" w:styleId="FirstParagraph">
    <w:name w:val="First Paragraph"/>
    <w:basedOn w:val="BodyText"/>
    <w:next w:val="BodyText"/>
    <w:qFormat/>
    <w:rsid w:val="00902DDD"/>
  </w:style>
  <w:style w:type="paragraph" w:customStyle="1" w:styleId="Compact">
    <w:name w:val="Compact"/>
    <w:basedOn w:val="BodyText"/>
    <w:qFormat/>
    <w:rsid w:val="00902DDD"/>
    <w:pPr>
      <w:spacing w:before="36" w:after="36"/>
    </w:pPr>
  </w:style>
  <w:style w:type="table" w:customStyle="1" w:styleId="Table">
    <w:name w:val="Table"/>
    <w:semiHidden/>
    <w:unhideWhenUsed/>
    <w:qFormat/>
    <w:rsid w:val="00902DDD"/>
    <w:pPr>
      <w:spacing w:after="200" w:line="240" w:lineRule="auto"/>
    </w:pPr>
    <w:rPr>
      <w:rFonts w:eastAsiaTheme="minorHAnsi"/>
      <w:sz w:val="20"/>
      <w:szCs w:val="20"/>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customStyle="1" w:styleId="VerbatimChar">
    <w:name w:val="Verbatim Char"/>
    <w:basedOn w:val="DefaultParagraphFont"/>
    <w:link w:val="SourceCode"/>
    <w:rsid w:val="00902DDD"/>
    <w:rPr>
      <w:rFonts w:ascii="Consolas" w:hAnsi="Consolas" w:cstheme="majorBidi"/>
      <w:i/>
      <w:iCs/>
      <w:noProof/>
      <w:color w:val="404040" w:themeColor="text1" w:themeTint="BF"/>
      <w:kern w:val="24"/>
      <w:sz w:val="22"/>
      <w:szCs w:val="18"/>
      <w14:ligatures w14:val="standardContextual"/>
    </w:rPr>
  </w:style>
  <w:style w:type="paragraph" w:customStyle="1" w:styleId="SourceCode">
    <w:name w:val="Source Code"/>
    <w:basedOn w:val="Normal"/>
    <w:link w:val="VerbatimChar"/>
    <w:rsid w:val="00902DDD"/>
    <w:pPr>
      <w:wordWrap w:val="0"/>
    </w:pPr>
    <w:rPr>
      <w:rFonts w:ascii="Consolas" w:eastAsiaTheme="minorEastAsia" w:hAnsi="Consolas"/>
      <w:i/>
      <w:iCs/>
      <w:noProof/>
      <w:color w:val="404040" w:themeColor="text1" w:themeTint="BF"/>
      <w:kern w:val="24"/>
      <w:sz w:val="22"/>
      <w:szCs w:val="18"/>
      <w:lang w:eastAsia="ja-JP"/>
      <w14:ligatures w14:val="standardContextual"/>
    </w:rPr>
  </w:style>
  <w:style w:type="paragraph" w:customStyle="1" w:styleId="HyperlinkStyleButton">
    <w:name w:val="Hyperlink Style Button"/>
    <w:rsid w:val="00105C9C"/>
    <w:rPr>
      <w:rFonts w:ascii="Aptos Narrow" w:eastAsia="Microsoft YaHei UI" w:hAnsi="Aptos Narrow" w:cstheme="majorBidi"/>
      <w:b/>
      <w:bCs/>
      <w:color w:val="0000FF"/>
      <w:kern w:val="24"/>
      <w:u w:val="single"/>
      <w:lang w:eastAsia="en-US"/>
      <w14:ligatures w14:val="standardContextual"/>
    </w:rPr>
  </w:style>
  <w:style w:type="paragraph" w:customStyle="1" w:styleId="Appendix">
    <w:name w:val="Appendix"/>
    <w:qFormat/>
    <w:rsid w:val="00A9409E"/>
    <w:pPr>
      <w:numPr>
        <w:numId w:val="45"/>
      </w:numPr>
    </w:pPr>
    <w:rPr>
      <w:rFonts w:ascii="Garamond" w:eastAsiaTheme="majorEastAsia" w:hAnsi="Garamond" w:cstheme="minorHAnsi"/>
      <w:b/>
      <w:bCs/>
      <w:color w:val="0E2841" w:themeColor="text2"/>
      <w:sz w:val="60"/>
      <w:szCs w:val="60"/>
      <w:lang w:eastAsia="en-US"/>
    </w:rPr>
  </w:style>
  <w:style w:type="paragraph" w:customStyle="1" w:styleId="AppendixHeading2">
    <w:name w:val="Appendix Heading 2"/>
    <w:qFormat/>
    <w:rsid w:val="00F30609"/>
    <w:pPr>
      <w:pBdr>
        <w:bottom w:val="single" w:sz="2" w:space="1" w:color="auto"/>
      </w:pBdr>
      <w:spacing w:before="120" w:after="80" w:line="240" w:lineRule="auto"/>
    </w:pPr>
    <w:rPr>
      <w:rFonts w:ascii="Century Gothic" w:eastAsiaTheme="majorEastAsia" w:hAnsi="Century Gothic" w:cstheme="minorHAnsi"/>
      <w:b/>
      <w:smallCaps/>
      <w:color w:val="0A2F41" w:themeColor="accent1" w:themeShade="80"/>
      <w:kern w:val="24"/>
      <w:sz w:val="32"/>
      <w:szCs w:val="40"/>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754146">
      <w:bodyDiv w:val="1"/>
      <w:marLeft w:val="0"/>
      <w:marRight w:val="0"/>
      <w:marTop w:val="0"/>
      <w:marBottom w:val="0"/>
      <w:divBdr>
        <w:top w:val="none" w:sz="0" w:space="0" w:color="auto"/>
        <w:left w:val="none" w:sz="0" w:space="0" w:color="auto"/>
        <w:bottom w:val="none" w:sz="0" w:space="0" w:color="auto"/>
        <w:right w:val="none" w:sz="0" w:space="0" w:color="auto"/>
      </w:divBdr>
    </w:div>
    <w:div w:id="27069276">
      <w:bodyDiv w:val="1"/>
      <w:marLeft w:val="0"/>
      <w:marRight w:val="0"/>
      <w:marTop w:val="0"/>
      <w:marBottom w:val="0"/>
      <w:divBdr>
        <w:top w:val="none" w:sz="0" w:space="0" w:color="auto"/>
        <w:left w:val="none" w:sz="0" w:space="0" w:color="auto"/>
        <w:bottom w:val="none" w:sz="0" w:space="0" w:color="auto"/>
        <w:right w:val="none" w:sz="0" w:space="0" w:color="auto"/>
      </w:divBdr>
    </w:div>
    <w:div w:id="30039220">
      <w:bodyDiv w:val="1"/>
      <w:marLeft w:val="0"/>
      <w:marRight w:val="0"/>
      <w:marTop w:val="0"/>
      <w:marBottom w:val="0"/>
      <w:divBdr>
        <w:top w:val="none" w:sz="0" w:space="0" w:color="auto"/>
        <w:left w:val="none" w:sz="0" w:space="0" w:color="auto"/>
        <w:bottom w:val="none" w:sz="0" w:space="0" w:color="auto"/>
        <w:right w:val="none" w:sz="0" w:space="0" w:color="auto"/>
      </w:divBdr>
      <w:divsChild>
        <w:div w:id="1115517600">
          <w:marLeft w:val="0"/>
          <w:marRight w:val="0"/>
          <w:marTop w:val="0"/>
          <w:marBottom w:val="0"/>
          <w:divBdr>
            <w:top w:val="none" w:sz="0" w:space="0" w:color="auto"/>
            <w:left w:val="none" w:sz="0" w:space="0" w:color="auto"/>
            <w:bottom w:val="none" w:sz="0" w:space="0" w:color="auto"/>
            <w:right w:val="none" w:sz="0" w:space="0" w:color="auto"/>
          </w:divBdr>
          <w:divsChild>
            <w:div w:id="575364077">
              <w:marLeft w:val="0"/>
              <w:marRight w:val="0"/>
              <w:marTop w:val="0"/>
              <w:marBottom w:val="0"/>
              <w:divBdr>
                <w:top w:val="none" w:sz="0" w:space="0" w:color="auto"/>
                <w:left w:val="none" w:sz="0" w:space="0" w:color="auto"/>
                <w:bottom w:val="none" w:sz="0" w:space="0" w:color="auto"/>
                <w:right w:val="none" w:sz="0" w:space="0" w:color="auto"/>
              </w:divBdr>
              <w:divsChild>
                <w:div w:id="475415037">
                  <w:marLeft w:val="0"/>
                  <w:marRight w:val="0"/>
                  <w:marTop w:val="0"/>
                  <w:marBottom w:val="0"/>
                  <w:divBdr>
                    <w:top w:val="none" w:sz="0" w:space="0" w:color="auto"/>
                    <w:left w:val="none" w:sz="0" w:space="0" w:color="auto"/>
                    <w:bottom w:val="none" w:sz="0" w:space="0" w:color="auto"/>
                    <w:right w:val="none" w:sz="0" w:space="0" w:color="auto"/>
                  </w:divBdr>
                  <w:divsChild>
                    <w:div w:id="1213345002">
                      <w:marLeft w:val="0"/>
                      <w:marRight w:val="0"/>
                      <w:marTop w:val="0"/>
                      <w:marBottom w:val="0"/>
                      <w:divBdr>
                        <w:top w:val="none" w:sz="0" w:space="0" w:color="auto"/>
                        <w:left w:val="none" w:sz="0" w:space="0" w:color="auto"/>
                        <w:bottom w:val="none" w:sz="0" w:space="0" w:color="auto"/>
                        <w:right w:val="none" w:sz="0" w:space="0" w:color="auto"/>
                      </w:divBdr>
                      <w:divsChild>
                        <w:div w:id="1993212943">
                          <w:marLeft w:val="0"/>
                          <w:marRight w:val="0"/>
                          <w:marTop w:val="0"/>
                          <w:marBottom w:val="0"/>
                          <w:divBdr>
                            <w:top w:val="none" w:sz="0" w:space="0" w:color="auto"/>
                            <w:left w:val="none" w:sz="0" w:space="0" w:color="auto"/>
                            <w:bottom w:val="none" w:sz="0" w:space="0" w:color="auto"/>
                            <w:right w:val="none" w:sz="0" w:space="0" w:color="auto"/>
                          </w:divBdr>
                          <w:divsChild>
                            <w:div w:id="166605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703052">
      <w:bodyDiv w:val="1"/>
      <w:marLeft w:val="0"/>
      <w:marRight w:val="0"/>
      <w:marTop w:val="0"/>
      <w:marBottom w:val="0"/>
      <w:divBdr>
        <w:top w:val="none" w:sz="0" w:space="0" w:color="auto"/>
        <w:left w:val="none" w:sz="0" w:space="0" w:color="auto"/>
        <w:bottom w:val="none" w:sz="0" w:space="0" w:color="auto"/>
        <w:right w:val="none" w:sz="0" w:space="0" w:color="auto"/>
      </w:divBdr>
      <w:divsChild>
        <w:div w:id="191378682">
          <w:marLeft w:val="0"/>
          <w:marRight w:val="0"/>
          <w:marTop w:val="0"/>
          <w:marBottom w:val="0"/>
          <w:divBdr>
            <w:top w:val="none" w:sz="0" w:space="0" w:color="auto"/>
            <w:left w:val="none" w:sz="0" w:space="0" w:color="auto"/>
            <w:bottom w:val="none" w:sz="0" w:space="0" w:color="auto"/>
            <w:right w:val="none" w:sz="0" w:space="0" w:color="auto"/>
          </w:divBdr>
          <w:divsChild>
            <w:div w:id="203373324">
              <w:marLeft w:val="0"/>
              <w:marRight w:val="0"/>
              <w:marTop w:val="0"/>
              <w:marBottom w:val="0"/>
              <w:divBdr>
                <w:top w:val="none" w:sz="0" w:space="0" w:color="auto"/>
                <w:left w:val="none" w:sz="0" w:space="0" w:color="auto"/>
                <w:bottom w:val="none" w:sz="0" w:space="0" w:color="auto"/>
                <w:right w:val="none" w:sz="0" w:space="0" w:color="auto"/>
              </w:divBdr>
            </w:div>
            <w:div w:id="977422443">
              <w:marLeft w:val="0"/>
              <w:marRight w:val="0"/>
              <w:marTop w:val="0"/>
              <w:marBottom w:val="0"/>
              <w:divBdr>
                <w:top w:val="none" w:sz="0" w:space="0" w:color="auto"/>
                <w:left w:val="none" w:sz="0" w:space="0" w:color="auto"/>
                <w:bottom w:val="none" w:sz="0" w:space="0" w:color="auto"/>
                <w:right w:val="none" w:sz="0" w:space="0" w:color="auto"/>
              </w:divBdr>
            </w:div>
            <w:div w:id="1223829271">
              <w:marLeft w:val="0"/>
              <w:marRight w:val="0"/>
              <w:marTop w:val="0"/>
              <w:marBottom w:val="0"/>
              <w:divBdr>
                <w:top w:val="none" w:sz="0" w:space="0" w:color="auto"/>
                <w:left w:val="none" w:sz="0" w:space="0" w:color="auto"/>
                <w:bottom w:val="none" w:sz="0" w:space="0" w:color="auto"/>
                <w:right w:val="none" w:sz="0" w:space="0" w:color="auto"/>
              </w:divBdr>
            </w:div>
            <w:div w:id="135353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9282">
      <w:bodyDiv w:val="1"/>
      <w:marLeft w:val="0"/>
      <w:marRight w:val="0"/>
      <w:marTop w:val="0"/>
      <w:marBottom w:val="0"/>
      <w:divBdr>
        <w:top w:val="none" w:sz="0" w:space="0" w:color="auto"/>
        <w:left w:val="none" w:sz="0" w:space="0" w:color="auto"/>
        <w:bottom w:val="none" w:sz="0" w:space="0" w:color="auto"/>
        <w:right w:val="none" w:sz="0" w:space="0" w:color="auto"/>
      </w:divBdr>
      <w:divsChild>
        <w:div w:id="1486631346">
          <w:marLeft w:val="0"/>
          <w:marRight w:val="0"/>
          <w:marTop w:val="0"/>
          <w:marBottom w:val="0"/>
          <w:divBdr>
            <w:top w:val="none" w:sz="0" w:space="0" w:color="auto"/>
            <w:left w:val="none" w:sz="0" w:space="0" w:color="auto"/>
            <w:bottom w:val="none" w:sz="0" w:space="0" w:color="auto"/>
            <w:right w:val="none" w:sz="0" w:space="0" w:color="auto"/>
          </w:divBdr>
          <w:divsChild>
            <w:div w:id="1144354983">
              <w:marLeft w:val="0"/>
              <w:marRight w:val="0"/>
              <w:marTop w:val="0"/>
              <w:marBottom w:val="0"/>
              <w:divBdr>
                <w:top w:val="none" w:sz="0" w:space="0" w:color="auto"/>
                <w:left w:val="none" w:sz="0" w:space="0" w:color="auto"/>
                <w:bottom w:val="none" w:sz="0" w:space="0" w:color="auto"/>
                <w:right w:val="none" w:sz="0" w:space="0" w:color="auto"/>
              </w:divBdr>
              <w:divsChild>
                <w:div w:id="1584606443">
                  <w:marLeft w:val="0"/>
                  <w:marRight w:val="0"/>
                  <w:marTop w:val="0"/>
                  <w:marBottom w:val="0"/>
                  <w:divBdr>
                    <w:top w:val="none" w:sz="0" w:space="0" w:color="auto"/>
                    <w:left w:val="none" w:sz="0" w:space="0" w:color="auto"/>
                    <w:bottom w:val="none" w:sz="0" w:space="0" w:color="auto"/>
                    <w:right w:val="none" w:sz="0" w:space="0" w:color="auto"/>
                  </w:divBdr>
                  <w:divsChild>
                    <w:div w:id="147984861">
                      <w:marLeft w:val="0"/>
                      <w:marRight w:val="0"/>
                      <w:marTop w:val="0"/>
                      <w:marBottom w:val="0"/>
                      <w:divBdr>
                        <w:top w:val="none" w:sz="0" w:space="0" w:color="auto"/>
                        <w:left w:val="none" w:sz="0" w:space="0" w:color="auto"/>
                        <w:bottom w:val="none" w:sz="0" w:space="0" w:color="auto"/>
                        <w:right w:val="none" w:sz="0" w:space="0" w:color="auto"/>
                      </w:divBdr>
                      <w:divsChild>
                        <w:div w:id="1121193605">
                          <w:marLeft w:val="0"/>
                          <w:marRight w:val="0"/>
                          <w:marTop w:val="0"/>
                          <w:marBottom w:val="0"/>
                          <w:divBdr>
                            <w:top w:val="none" w:sz="0" w:space="0" w:color="auto"/>
                            <w:left w:val="none" w:sz="0" w:space="0" w:color="auto"/>
                            <w:bottom w:val="none" w:sz="0" w:space="0" w:color="auto"/>
                            <w:right w:val="none" w:sz="0" w:space="0" w:color="auto"/>
                          </w:divBdr>
                          <w:divsChild>
                            <w:div w:id="189978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10756">
      <w:bodyDiv w:val="1"/>
      <w:marLeft w:val="0"/>
      <w:marRight w:val="0"/>
      <w:marTop w:val="0"/>
      <w:marBottom w:val="0"/>
      <w:divBdr>
        <w:top w:val="none" w:sz="0" w:space="0" w:color="auto"/>
        <w:left w:val="none" w:sz="0" w:space="0" w:color="auto"/>
        <w:bottom w:val="none" w:sz="0" w:space="0" w:color="auto"/>
        <w:right w:val="none" w:sz="0" w:space="0" w:color="auto"/>
      </w:divBdr>
    </w:div>
    <w:div w:id="137498524">
      <w:bodyDiv w:val="1"/>
      <w:marLeft w:val="0"/>
      <w:marRight w:val="0"/>
      <w:marTop w:val="0"/>
      <w:marBottom w:val="0"/>
      <w:divBdr>
        <w:top w:val="none" w:sz="0" w:space="0" w:color="auto"/>
        <w:left w:val="none" w:sz="0" w:space="0" w:color="auto"/>
        <w:bottom w:val="none" w:sz="0" w:space="0" w:color="auto"/>
        <w:right w:val="none" w:sz="0" w:space="0" w:color="auto"/>
      </w:divBdr>
    </w:div>
    <w:div w:id="149493017">
      <w:bodyDiv w:val="1"/>
      <w:marLeft w:val="0"/>
      <w:marRight w:val="0"/>
      <w:marTop w:val="0"/>
      <w:marBottom w:val="0"/>
      <w:divBdr>
        <w:top w:val="none" w:sz="0" w:space="0" w:color="auto"/>
        <w:left w:val="none" w:sz="0" w:space="0" w:color="auto"/>
        <w:bottom w:val="none" w:sz="0" w:space="0" w:color="auto"/>
        <w:right w:val="none" w:sz="0" w:space="0" w:color="auto"/>
      </w:divBdr>
    </w:div>
    <w:div w:id="207425408">
      <w:bodyDiv w:val="1"/>
      <w:marLeft w:val="0"/>
      <w:marRight w:val="0"/>
      <w:marTop w:val="0"/>
      <w:marBottom w:val="0"/>
      <w:divBdr>
        <w:top w:val="none" w:sz="0" w:space="0" w:color="auto"/>
        <w:left w:val="none" w:sz="0" w:space="0" w:color="auto"/>
        <w:bottom w:val="none" w:sz="0" w:space="0" w:color="auto"/>
        <w:right w:val="none" w:sz="0" w:space="0" w:color="auto"/>
      </w:divBdr>
    </w:div>
    <w:div w:id="296182317">
      <w:bodyDiv w:val="1"/>
      <w:marLeft w:val="0"/>
      <w:marRight w:val="0"/>
      <w:marTop w:val="0"/>
      <w:marBottom w:val="0"/>
      <w:divBdr>
        <w:top w:val="none" w:sz="0" w:space="0" w:color="auto"/>
        <w:left w:val="none" w:sz="0" w:space="0" w:color="auto"/>
        <w:bottom w:val="none" w:sz="0" w:space="0" w:color="auto"/>
        <w:right w:val="none" w:sz="0" w:space="0" w:color="auto"/>
      </w:divBdr>
    </w:div>
    <w:div w:id="301229299">
      <w:bodyDiv w:val="1"/>
      <w:marLeft w:val="0"/>
      <w:marRight w:val="0"/>
      <w:marTop w:val="0"/>
      <w:marBottom w:val="0"/>
      <w:divBdr>
        <w:top w:val="none" w:sz="0" w:space="0" w:color="auto"/>
        <w:left w:val="none" w:sz="0" w:space="0" w:color="auto"/>
        <w:bottom w:val="none" w:sz="0" w:space="0" w:color="auto"/>
        <w:right w:val="none" w:sz="0" w:space="0" w:color="auto"/>
      </w:divBdr>
      <w:divsChild>
        <w:div w:id="831217524">
          <w:marLeft w:val="0"/>
          <w:marRight w:val="0"/>
          <w:marTop w:val="0"/>
          <w:marBottom w:val="0"/>
          <w:divBdr>
            <w:top w:val="none" w:sz="0" w:space="0" w:color="auto"/>
            <w:left w:val="none" w:sz="0" w:space="0" w:color="auto"/>
            <w:bottom w:val="none" w:sz="0" w:space="0" w:color="auto"/>
            <w:right w:val="none" w:sz="0" w:space="0" w:color="auto"/>
          </w:divBdr>
          <w:divsChild>
            <w:div w:id="1438678253">
              <w:marLeft w:val="0"/>
              <w:marRight w:val="0"/>
              <w:marTop w:val="0"/>
              <w:marBottom w:val="0"/>
              <w:divBdr>
                <w:top w:val="none" w:sz="0" w:space="0" w:color="auto"/>
                <w:left w:val="none" w:sz="0" w:space="0" w:color="auto"/>
                <w:bottom w:val="none" w:sz="0" w:space="0" w:color="auto"/>
                <w:right w:val="none" w:sz="0" w:space="0" w:color="auto"/>
              </w:divBdr>
              <w:divsChild>
                <w:div w:id="1249801757">
                  <w:marLeft w:val="0"/>
                  <w:marRight w:val="0"/>
                  <w:marTop w:val="0"/>
                  <w:marBottom w:val="0"/>
                  <w:divBdr>
                    <w:top w:val="none" w:sz="0" w:space="0" w:color="auto"/>
                    <w:left w:val="none" w:sz="0" w:space="0" w:color="auto"/>
                    <w:bottom w:val="none" w:sz="0" w:space="0" w:color="auto"/>
                    <w:right w:val="none" w:sz="0" w:space="0" w:color="auto"/>
                  </w:divBdr>
                  <w:divsChild>
                    <w:div w:id="1671370772">
                      <w:marLeft w:val="0"/>
                      <w:marRight w:val="0"/>
                      <w:marTop w:val="0"/>
                      <w:marBottom w:val="0"/>
                      <w:divBdr>
                        <w:top w:val="none" w:sz="0" w:space="0" w:color="auto"/>
                        <w:left w:val="none" w:sz="0" w:space="0" w:color="auto"/>
                        <w:bottom w:val="none" w:sz="0" w:space="0" w:color="auto"/>
                        <w:right w:val="none" w:sz="0" w:space="0" w:color="auto"/>
                      </w:divBdr>
                      <w:divsChild>
                        <w:div w:id="953170393">
                          <w:marLeft w:val="0"/>
                          <w:marRight w:val="0"/>
                          <w:marTop w:val="0"/>
                          <w:marBottom w:val="0"/>
                          <w:divBdr>
                            <w:top w:val="none" w:sz="0" w:space="0" w:color="auto"/>
                            <w:left w:val="none" w:sz="0" w:space="0" w:color="auto"/>
                            <w:bottom w:val="none" w:sz="0" w:space="0" w:color="auto"/>
                            <w:right w:val="none" w:sz="0" w:space="0" w:color="auto"/>
                          </w:divBdr>
                          <w:divsChild>
                            <w:div w:id="32251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5594718">
      <w:bodyDiv w:val="1"/>
      <w:marLeft w:val="0"/>
      <w:marRight w:val="0"/>
      <w:marTop w:val="0"/>
      <w:marBottom w:val="0"/>
      <w:divBdr>
        <w:top w:val="none" w:sz="0" w:space="0" w:color="auto"/>
        <w:left w:val="none" w:sz="0" w:space="0" w:color="auto"/>
        <w:bottom w:val="none" w:sz="0" w:space="0" w:color="auto"/>
        <w:right w:val="none" w:sz="0" w:space="0" w:color="auto"/>
      </w:divBdr>
    </w:div>
    <w:div w:id="360135229">
      <w:bodyDiv w:val="1"/>
      <w:marLeft w:val="0"/>
      <w:marRight w:val="0"/>
      <w:marTop w:val="0"/>
      <w:marBottom w:val="0"/>
      <w:divBdr>
        <w:top w:val="none" w:sz="0" w:space="0" w:color="auto"/>
        <w:left w:val="none" w:sz="0" w:space="0" w:color="auto"/>
        <w:bottom w:val="none" w:sz="0" w:space="0" w:color="auto"/>
        <w:right w:val="none" w:sz="0" w:space="0" w:color="auto"/>
      </w:divBdr>
    </w:div>
    <w:div w:id="411128672">
      <w:bodyDiv w:val="1"/>
      <w:marLeft w:val="0"/>
      <w:marRight w:val="0"/>
      <w:marTop w:val="0"/>
      <w:marBottom w:val="0"/>
      <w:divBdr>
        <w:top w:val="none" w:sz="0" w:space="0" w:color="auto"/>
        <w:left w:val="none" w:sz="0" w:space="0" w:color="auto"/>
        <w:bottom w:val="none" w:sz="0" w:space="0" w:color="auto"/>
        <w:right w:val="none" w:sz="0" w:space="0" w:color="auto"/>
      </w:divBdr>
    </w:div>
    <w:div w:id="413863696">
      <w:bodyDiv w:val="1"/>
      <w:marLeft w:val="0"/>
      <w:marRight w:val="0"/>
      <w:marTop w:val="0"/>
      <w:marBottom w:val="0"/>
      <w:divBdr>
        <w:top w:val="none" w:sz="0" w:space="0" w:color="auto"/>
        <w:left w:val="none" w:sz="0" w:space="0" w:color="auto"/>
        <w:bottom w:val="none" w:sz="0" w:space="0" w:color="auto"/>
        <w:right w:val="none" w:sz="0" w:space="0" w:color="auto"/>
      </w:divBdr>
    </w:div>
    <w:div w:id="422647414">
      <w:bodyDiv w:val="1"/>
      <w:marLeft w:val="0"/>
      <w:marRight w:val="0"/>
      <w:marTop w:val="0"/>
      <w:marBottom w:val="0"/>
      <w:divBdr>
        <w:top w:val="none" w:sz="0" w:space="0" w:color="auto"/>
        <w:left w:val="none" w:sz="0" w:space="0" w:color="auto"/>
        <w:bottom w:val="none" w:sz="0" w:space="0" w:color="auto"/>
        <w:right w:val="none" w:sz="0" w:space="0" w:color="auto"/>
      </w:divBdr>
    </w:div>
    <w:div w:id="431050966">
      <w:bodyDiv w:val="1"/>
      <w:marLeft w:val="0"/>
      <w:marRight w:val="0"/>
      <w:marTop w:val="0"/>
      <w:marBottom w:val="0"/>
      <w:divBdr>
        <w:top w:val="none" w:sz="0" w:space="0" w:color="auto"/>
        <w:left w:val="none" w:sz="0" w:space="0" w:color="auto"/>
        <w:bottom w:val="none" w:sz="0" w:space="0" w:color="auto"/>
        <w:right w:val="none" w:sz="0" w:space="0" w:color="auto"/>
      </w:divBdr>
    </w:div>
    <w:div w:id="440995427">
      <w:bodyDiv w:val="1"/>
      <w:marLeft w:val="0"/>
      <w:marRight w:val="0"/>
      <w:marTop w:val="0"/>
      <w:marBottom w:val="0"/>
      <w:divBdr>
        <w:top w:val="none" w:sz="0" w:space="0" w:color="auto"/>
        <w:left w:val="none" w:sz="0" w:space="0" w:color="auto"/>
        <w:bottom w:val="none" w:sz="0" w:space="0" w:color="auto"/>
        <w:right w:val="none" w:sz="0" w:space="0" w:color="auto"/>
      </w:divBdr>
      <w:divsChild>
        <w:div w:id="586379005">
          <w:marLeft w:val="0"/>
          <w:marRight w:val="0"/>
          <w:marTop w:val="0"/>
          <w:marBottom w:val="0"/>
          <w:divBdr>
            <w:top w:val="none" w:sz="0" w:space="0" w:color="auto"/>
            <w:left w:val="none" w:sz="0" w:space="0" w:color="auto"/>
            <w:bottom w:val="none" w:sz="0" w:space="0" w:color="auto"/>
            <w:right w:val="none" w:sz="0" w:space="0" w:color="auto"/>
          </w:divBdr>
        </w:div>
        <w:div w:id="1021204093">
          <w:marLeft w:val="0"/>
          <w:marRight w:val="0"/>
          <w:marTop w:val="0"/>
          <w:marBottom w:val="0"/>
          <w:divBdr>
            <w:top w:val="none" w:sz="0" w:space="0" w:color="auto"/>
            <w:left w:val="none" w:sz="0" w:space="0" w:color="auto"/>
            <w:bottom w:val="none" w:sz="0" w:space="0" w:color="auto"/>
            <w:right w:val="none" w:sz="0" w:space="0" w:color="auto"/>
          </w:divBdr>
        </w:div>
        <w:div w:id="1789397805">
          <w:marLeft w:val="0"/>
          <w:marRight w:val="0"/>
          <w:marTop w:val="0"/>
          <w:marBottom w:val="0"/>
          <w:divBdr>
            <w:top w:val="none" w:sz="0" w:space="0" w:color="auto"/>
            <w:left w:val="none" w:sz="0" w:space="0" w:color="auto"/>
            <w:bottom w:val="none" w:sz="0" w:space="0" w:color="auto"/>
            <w:right w:val="none" w:sz="0" w:space="0" w:color="auto"/>
          </w:divBdr>
        </w:div>
      </w:divsChild>
    </w:div>
    <w:div w:id="496385922">
      <w:bodyDiv w:val="1"/>
      <w:marLeft w:val="0"/>
      <w:marRight w:val="0"/>
      <w:marTop w:val="0"/>
      <w:marBottom w:val="0"/>
      <w:divBdr>
        <w:top w:val="none" w:sz="0" w:space="0" w:color="auto"/>
        <w:left w:val="none" w:sz="0" w:space="0" w:color="auto"/>
        <w:bottom w:val="none" w:sz="0" w:space="0" w:color="auto"/>
        <w:right w:val="none" w:sz="0" w:space="0" w:color="auto"/>
      </w:divBdr>
      <w:divsChild>
        <w:div w:id="867639599">
          <w:marLeft w:val="0"/>
          <w:marRight w:val="0"/>
          <w:marTop w:val="0"/>
          <w:marBottom w:val="0"/>
          <w:divBdr>
            <w:top w:val="none" w:sz="0" w:space="0" w:color="auto"/>
            <w:left w:val="none" w:sz="0" w:space="0" w:color="auto"/>
            <w:bottom w:val="none" w:sz="0" w:space="0" w:color="auto"/>
            <w:right w:val="none" w:sz="0" w:space="0" w:color="auto"/>
          </w:divBdr>
          <w:divsChild>
            <w:div w:id="1036736546">
              <w:marLeft w:val="0"/>
              <w:marRight w:val="0"/>
              <w:marTop w:val="0"/>
              <w:marBottom w:val="0"/>
              <w:divBdr>
                <w:top w:val="none" w:sz="0" w:space="0" w:color="auto"/>
                <w:left w:val="none" w:sz="0" w:space="0" w:color="auto"/>
                <w:bottom w:val="none" w:sz="0" w:space="0" w:color="auto"/>
                <w:right w:val="none" w:sz="0" w:space="0" w:color="auto"/>
              </w:divBdr>
            </w:div>
            <w:div w:id="1207446669">
              <w:marLeft w:val="0"/>
              <w:marRight w:val="0"/>
              <w:marTop w:val="0"/>
              <w:marBottom w:val="0"/>
              <w:divBdr>
                <w:top w:val="none" w:sz="0" w:space="0" w:color="auto"/>
                <w:left w:val="none" w:sz="0" w:space="0" w:color="auto"/>
                <w:bottom w:val="none" w:sz="0" w:space="0" w:color="auto"/>
                <w:right w:val="none" w:sz="0" w:space="0" w:color="auto"/>
              </w:divBdr>
            </w:div>
            <w:div w:id="2108499520">
              <w:marLeft w:val="0"/>
              <w:marRight w:val="0"/>
              <w:marTop w:val="0"/>
              <w:marBottom w:val="0"/>
              <w:divBdr>
                <w:top w:val="none" w:sz="0" w:space="0" w:color="auto"/>
                <w:left w:val="none" w:sz="0" w:space="0" w:color="auto"/>
                <w:bottom w:val="none" w:sz="0" w:space="0" w:color="auto"/>
                <w:right w:val="none" w:sz="0" w:space="0" w:color="auto"/>
              </w:divBdr>
            </w:div>
            <w:div w:id="213027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1592">
      <w:bodyDiv w:val="1"/>
      <w:marLeft w:val="0"/>
      <w:marRight w:val="0"/>
      <w:marTop w:val="0"/>
      <w:marBottom w:val="0"/>
      <w:divBdr>
        <w:top w:val="none" w:sz="0" w:space="0" w:color="auto"/>
        <w:left w:val="none" w:sz="0" w:space="0" w:color="auto"/>
        <w:bottom w:val="none" w:sz="0" w:space="0" w:color="auto"/>
        <w:right w:val="none" w:sz="0" w:space="0" w:color="auto"/>
      </w:divBdr>
      <w:divsChild>
        <w:div w:id="446891956">
          <w:marLeft w:val="0"/>
          <w:marRight w:val="0"/>
          <w:marTop w:val="0"/>
          <w:marBottom w:val="0"/>
          <w:divBdr>
            <w:top w:val="none" w:sz="0" w:space="0" w:color="auto"/>
            <w:left w:val="none" w:sz="0" w:space="0" w:color="auto"/>
            <w:bottom w:val="none" w:sz="0" w:space="0" w:color="auto"/>
            <w:right w:val="none" w:sz="0" w:space="0" w:color="auto"/>
          </w:divBdr>
          <w:divsChild>
            <w:div w:id="1054699231">
              <w:marLeft w:val="0"/>
              <w:marRight w:val="0"/>
              <w:marTop w:val="0"/>
              <w:marBottom w:val="0"/>
              <w:divBdr>
                <w:top w:val="none" w:sz="0" w:space="0" w:color="auto"/>
                <w:left w:val="none" w:sz="0" w:space="0" w:color="auto"/>
                <w:bottom w:val="none" w:sz="0" w:space="0" w:color="auto"/>
                <w:right w:val="none" w:sz="0" w:space="0" w:color="auto"/>
              </w:divBdr>
              <w:divsChild>
                <w:div w:id="1690906832">
                  <w:marLeft w:val="0"/>
                  <w:marRight w:val="0"/>
                  <w:marTop w:val="0"/>
                  <w:marBottom w:val="0"/>
                  <w:divBdr>
                    <w:top w:val="none" w:sz="0" w:space="0" w:color="auto"/>
                    <w:left w:val="none" w:sz="0" w:space="0" w:color="auto"/>
                    <w:bottom w:val="none" w:sz="0" w:space="0" w:color="auto"/>
                    <w:right w:val="none" w:sz="0" w:space="0" w:color="auto"/>
                  </w:divBdr>
                  <w:divsChild>
                    <w:div w:id="83808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799840">
      <w:bodyDiv w:val="1"/>
      <w:marLeft w:val="0"/>
      <w:marRight w:val="0"/>
      <w:marTop w:val="0"/>
      <w:marBottom w:val="0"/>
      <w:divBdr>
        <w:top w:val="none" w:sz="0" w:space="0" w:color="auto"/>
        <w:left w:val="none" w:sz="0" w:space="0" w:color="auto"/>
        <w:bottom w:val="none" w:sz="0" w:space="0" w:color="auto"/>
        <w:right w:val="none" w:sz="0" w:space="0" w:color="auto"/>
      </w:divBdr>
      <w:divsChild>
        <w:div w:id="486899421">
          <w:marLeft w:val="0"/>
          <w:marRight w:val="0"/>
          <w:marTop w:val="0"/>
          <w:marBottom w:val="0"/>
          <w:divBdr>
            <w:top w:val="none" w:sz="0" w:space="0" w:color="auto"/>
            <w:left w:val="none" w:sz="0" w:space="0" w:color="auto"/>
            <w:bottom w:val="none" w:sz="0" w:space="0" w:color="auto"/>
            <w:right w:val="none" w:sz="0" w:space="0" w:color="auto"/>
          </w:divBdr>
          <w:divsChild>
            <w:div w:id="111752290">
              <w:marLeft w:val="0"/>
              <w:marRight w:val="0"/>
              <w:marTop w:val="0"/>
              <w:marBottom w:val="0"/>
              <w:divBdr>
                <w:top w:val="none" w:sz="0" w:space="0" w:color="auto"/>
                <w:left w:val="none" w:sz="0" w:space="0" w:color="auto"/>
                <w:bottom w:val="none" w:sz="0" w:space="0" w:color="auto"/>
                <w:right w:val="none" w:sz="0" w:space="0" w:color="auto"/>
              </w:divBdr>
            </w:div>
            <w:div w:id="167869602">
              <w:marLeft w:val="0"/>
              <w:marRight w:val="0"/>
              <w:marTop w:val="0"/>
              <w:marBottom w:val="0"/>
              <w:divBdr>
                <w:top w:val="none" w:sz="0" w:space="0" w:color="auto"/>
                <w:left w:val="none" w:sz="0" w:space="0" w:color="auto"/>
                <w:bottom w:val="none" w:sz="0" w:space="0" w:color="auto"/>
                <w:right w:val="none" w:sz="0" w:space="0" w:color="auto"/>
              </w:divBdr>
            </w:div>
            <w:div w:id="186136698">
              <w:marLeft w:val="0"/>
              <w:marRight w:val="0"/>
              <w:marTop w:val="0"/>
              <w:marBottom w:val="0"/>
              <w:divBdr>
                <w:top w:val="none" w:sz="0" w:space="0" w:color="auto"/>
                <w:left w:val="none" w:sz="0" w:space="0" w:color="auto"/>
                <w:bottom w:val="none" w:sz="0" w:space="0" w:color="auto"/>
                <w:right w:val="none" w:sz="0" w:space="0" w:color="auto"/>
              </w:divBdr>
            </w:div>
            <w:div w:id="328799179">
              <w:marLeft w:val="0"/>
              <w:marRight w:val="0"/>
              <w:marTop w:val="0"/>
              <w:marBottom w:val="0"/>
              <w:divBdr>
                <w:top w:val="none" w:sz="0" w:space="0" w:color="auto"/>
                <w:left w:val="none" w:sz="0" w:space="0" w:color="auto"/>
                <w:bottom w:val="none" w:sz="0" w:space="0" w:color="auto"/>
                <w:right w:val="none" w:sz="0" w:space="0" w:color="auto"/>
              </w:divBdr>
            </w:div>
            <w:div w:id="531459597">
              <w:marLeft w:val="0"/>
              <w:marRight w:val="0"/>
              <w:marTop w:val="0"/>
              <w:marBottom w:val="0"/>
              <w:divBdr>
                <w:top w:val="none" w:sz="0" w:space="0" w:color="auto"/>
                <w:left w:val="none" w:sz="0" w:space="0" w:color="auto"/>
                <w:bottom w:val="none" w:sz="0" w:space="0" w:color="auto"/>
                <w:right w:val="none" w:sz="0" w:space="0" w:color="auto"/>
              </w:divBdr>
            </w:div>
            <w:div w:id="612323560">
              <w:marLeft w:val="0"/>
              <w:marRight w:val="0"/>
              <w:marTop w:val="0"/>
              <w:marBottom w:val="0"/>
              <w:divBdr>
                <w:top w:val="none" w:sz="0" w:space="0" w:color="auto"/>
                <w:left w:val="none" w:sz="0" w:space="0" w:color="auto"/>
                <w:bottom w:val="none" w:sz="0" w:space="0" w:color="auto"/>
                <w:right w:val="none" w:sz="0" w:space="0" w:color="auto"/>
              </w:divBdr>
            </w:div>
            <w:div w:id="991762950">
              <w:marLeft w:val="0"/>
              <w:marRight w:val="0"/>
              <w:marTop w:val="0"/>
              <w:marBottom w:val="0"/>
              <w:divBdr>
                <w:top w:val="none" w:sz="0" w:space="0" w:color="auto"/>
                <w:left w:val="none" w:sz="0" w:space="0" w:color="auto"/>
                <w:bottom w:val="none" w:sz="0" w:space="0" w:color="auto"/>
                <w:right w:val="none" w:sz="0" w:space="0" w:color="auto"/>
              </w:divBdr>
            </w:div>
            <w:div w:id="1189829688">
              <w:marLeft w:val="0"/>
              <w:marRight w:val="0"/>
              <w:marTop w:val="0"/>
              <w:marBottom w:val="0"/>
              <w:divBdr>
                <w:top w:val="none" w:sz="0" w:space="0" w:color="auto"/>
                <w:left w:val="none" w:sz="0" w:space="0" w:color="auto"/>
                <w:bottom w:val="none" w:sz="0" w:space="0" w:color="auto"/>
                <w:right w:val="none" w:sz="0" w:space="0" w:color="auto"/>
              </w:divBdr>
            </w:div>
            <w:div w:id="1372805587">
              <w:marLeft w:val="0"/>
              <w:marRight w:val="0"/>
              <w:marTop w:val="0"/>
              <w:marBottom w:val="0"/>
              <w:divBdr>
                <w:top w:val="none" w:sz="0" w:space="0" w:color="auto"/>
                <w:left w:val="none" w:sz="0" w:space="0" w:color="auto"/>
                <w:bottom w:val="none" w:sz="0" w:space="0" w:color="auto"/>
                <w:right w:val="none" w:sz="0" w:space="0" w:color="auto"/>
              </w:divBdr>
            </w:div>
            <w:div w:id="1668824833">
              <w:marLeft w:val="0"/>
              <w:marRight w:val="0"/>
              <w:marTop w:val="0"/>
              <w:marBottom w:val="0"/>
              <w:divBdr>
                <w:top w:val="none" w:sz="0" w:space="0" w:color="auto"/>
                <w:left w:val="none" w:sz="0" w:space="0" w:color="auto"/>
                <w:bottom w:val="none" w:sz="0" w:space="0" w:color="auto"/>
                <w:right w:val="none" w:sz="0" w:space="0" w:color="auto"/>
              </w:divBdr>
            </w:div>
            <w:div w:id="1976255974">
              <w:marLeft w:val="0"/>
              <w:marRight w:val="0"/>
              <w:marTop w:val="0"/>
              <w:marBottom w:val="0"/>
              <w:divBdr>
                <w:top w:val="none" w:sz="0" w:space="0" w:color="auto"/>
                <w:left w:val="none" w:sz="0" w:space="0" w:color="auto"/>
                <w:bottom w:val="none" w:sz="0" w:space="0" w:color="auto"/>
                <w:right w:val="none" w:sz="0" w:space="0" w:color="auto"/>
              </w:divBdr>
            </w:div>
            <w:div w:id="2035763733">
              <w:marLeft w:val="0"/>
              <w:marRight w:val="0"/>
              <w:marTop w:val="0"/>
              <w:marBottom w:val="0"/>
              <w:divBdr>
                <w:top w:val="none" w:sz="0" w:space="0" w:color="auto"/>
                <w:left w:val="none" w:sz="0" w:space="0" w:color="auto"/>
                <w:bottom w:val="none" w:sz="0" w:space="0" w:color="auto"/>
                <w:right w:val="none" w:sz="0" w:space="0" w:color="auto"/>
              </w:divBdr>
            </w:div>
            <w:div w:id="21351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2589">
      <w:bodyDiv w:val="1"/>
      <w:marLeft w:val="0"/>
      <w:marRight w:val="0"/>
      <w:marTop w:val="0"/>
      <w:marBottom w:val="0"/>
      <w:divBdr>
        <w:top w:val="none" w:sz="0" w:space="0" w:color="auto"/>
        <w:left w:val="none" w:sz="0" w:space="0" w:color="auto"/>
        <w:bottom w:val="none" w:sz="0" w:space="0" w:color="auto"/>
        <w:right w:val="none" w:sz="0" w:space="0" w:color="auto"/>
      </w:divBdr>
    </w:div>
    <w:div w:id="575626181">
      <w:bodyDiv w:val="1"/>
      <w:marLeft w:val="0"/>
      <w:marRight w:val="0"/>
      <w:marTop w:val="0"/>
      <w:marBottom w:val="0"/>
      <w:divBdr>
        <w:top w:val="none" w:sz="0" w:space="0" w:color="auto"/>
        <w:left w:val="none" w:sz="0" w:space="0" w:color="auto"/>
        <w:bottom w:val="none" w:sz="0" w:space="0" w:color="auto"/>
        <w:right w:val="none" w:sz="0" w:space="0" w:color="auto"/>
      </w:divBdr>
    </w:div>
    <w:div w:id="594172704">
      <w:bodyDiv w:val="1"/>
      <w:marLeft w:val="0"/>
      <w:marRight w:val="0"/>
      <w:marTop w:val="0"/>
      <w:marBottom w:val="0"/>
      <w:divBdr>
        <w:top w:val="none" w:sz="0" w:space="0" w:color="auto"/>
        <w:left w:val="none" w:sz="0" w:space="0" w:color="auto"/>
        <w:bottom w:val="none" w:sz="0" w:space="0" w:color="auto"/>
        <w:right w:val="none" w:sz="0" w:space="0" w:color="auto"/>
      </w:divBdr>
    </w:div>
    <w:div w:id="633681972">
      <w:bodyDiv w:val="1"/>
      <w:marLeft w:val="0"/>
      <w:marRight w:val="0"/>
      <w:marTop w:val="0"/>
      <w:marBottom w:val="0"/>
      <w:divBdr>
        <w:top w:val="none" w:sz="0" w:space="0" w:color="auto"/>
        <w:left w:val="none" w:sz="0" w:space="0" w:color="auto"/>
        <w:bottom w:val="none" w:sz="0" w:space="0" w:color="auto"/>
        <w:right w:val="none" w:sz="0" w:space="0" w:color="auto"/>
      </w:divBdr>
    </w:div>
    <w:div w:id="674722525">
      <w:bodyDiv w:val="1"/>
      <w:marLeft w:val="0"/>
      <w:marRight w:val="0"/>
      <w:marTop w:val="0"/>
      <w:marBottom w:val="0"/>
      <w:divBdr>
        <w:top w:val="none" w:sz="0" w:space="0" w:color="auto"/>
        <w:left w:val="none" w:sz="0" w:space="0" w:color="auto"/>
        <w:bottom w:val="none" w:sz="0" w:space="0" w:color="auto"/>
        <w:right w:val="none" w:sz="0" w:space="0" w:color="auto"/>
      </w:divBdr>
      <w:divsChild>
        <w:div w:id="1206872082">
          <w:marLeft w:val="0"/>
          <w:marRight w:val="0"/>
          <w:marTop w:val="0"/>
          <w:marBottom w:val="0"/>
          <w:divBdr>
            <w:top w:val="none" w:sz="0" w:space="0" w:color="auto"/>
            <w:left w:val="none" w:sz="0" w:space="0" w:color="auto"/>
            <w:bottom w:val="none" w:sz="0" w:space="0" w:color="auto"/>
            <w:right w:val="none" w:sz="0" w:space="0" w:color="auto"/>
          </w:divBdr>
          <w:divsChild>
            <w:div w:id="1337732524">
              <w:marLeft w:val="0"/>
              <w:marRight w:val="0"/>
              <w:marTop w:val="0"/>
              <w:marBottom w:val="0"/>
              <w:divBdr>
                <w:top w:val="none" w:sz="0" w:space="0" w:color="auto"/>
                <w:left w:val="none" w:sz="0" w:space="0" w:color="auto"/>
                <w:bottom w:val="none" w:sz="0" w:space="0" w:color="auto"/>
                <w:right w:val="none" w:sz="0" w:space="0" w:color="auto"/>
              </w:divBdr>
              <w:divsChild>
                <w:div w:id="2137793457">
                  <w:marLeft w:val="0"/>
                  <w:marRight w:val="0"/>
                  <w:marTop w:val="0"/>
                  <w:marBottom w:val="0"/>
                  <w:divBdr>
                    <w:top w:val="none" w:sz="0" w:space="0" w:color="auto"/>
                    <w:left w:val="none" w:sz="0" w:space="0" w:color="auto"/>
                    <w:bottom w:val="none" w:sz="0" w:space="0" w:color="auto"/>
                    <w:right w:val="none" w:sz="0" w:space="0" w:color="auto"/>
                  </w:divBdr>
                  <w:divsChild>
                    <w:div w:id="837385235">
                      <w:marLeft w:val="0"/>
                      <w:marRight w:val="0"/>
                      <w:marTop w:val="0"/>
                      <w:marBottom w:val="0"/>
                      <w:divBdr>
                        <w:top w:val="none" w:sz="0" w:space="0" w:color="auto"/>
                        <w:left w:val="none" w:sz="0" w:space="0" w:color="auto"/>
                        <w:bottom w:val="none" w:sz="0" w:space="0" w:color="auto"/>
                        <w:right w:val="none" w:sz="0" w:space="0" w:color="auto"/>
                      </w:divBdr>
                      <w:divsChild>
                        <w:div w:id="973372289">
                          <w:marLeft w:val="0"/>
                          <w:marRight w:val="0"/>
                          <w:marTop w:val="0"/>
                          <w:marBottom w:val="0"/>
                          <w:divBdr>
                            <w:top w:val="none" w:sz="0" w:space="0" w:color="auto"/>
                            <w:left w:val="none" w:sz="0" w:space="0" w:color="auto"/>
                            <w:bottom w:val="none" w:sz="0" w:space="0" w:color="auto"/>
                            <w:right w:val="none" w:sz="0" w:space="0" w:color="auto"/>
                          </w:divBdr>
                          <w:divsChild>
                            <w:div w:id="57502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836">
      <w:bodyDiv w:val="1"/>
      <w:marLeft w:val="0"/>
      <w:marRight w:val="0"/>
      <w:marTop w:val="0"/>
      <w:marBottom w:val="0"/>
      <w:divBdr>
        <w:top w:val="none" w:sz="0" w:space="0" w:color="auto"/>
        <w:left w:val="none" w:sz="0" w:space="0" w:color="auto"/>
        <w:bottom w:val="none" w:sz="0" w:space="0" w:color="auto"/>
        <w:right w:val="none" w:sz="0" w:space="0" w:color="auto"/>
      </w:divBdr>
    </w:div>
    <w:div w:id="806818378">
      <w:bodyDiv w:val="1"/>
      <w:marLeft w:val="0"/>
      <w:marRight w:val="0"/>
      <w:marTop w:val="0"/>
      <w:marBottom w:val="0"/>
      <w:divBdr>
        <w:top w:val="none" w:sz="0" w:space="0" w:color="auto"/>
        <w:left w:val="none" w:sz="0" w:space="0" w:color="auto"/>
        <w:bottom w:val="none" w:sz="0" w:space="0" w:color="auto"/>
        <w:right w:val="none" w:sz="0" w:space="0" w:color="auto"/>
      </w:divBdr>
    </w:div>
    <w:div w:id="821771246">
      <w:bodyDiv w:val="1"/>
      <w:marLeft w:val="0"/>
      <w:marRight w:val="0"/>
      <w:marTop w:val="0"/>
      <w:marBottom w:val="0"/>
      <w:divBdr>
        <w:top w:val="none" w:sz="0" w:space="0" w:color="auto"/>
        <w:left w:val="none" w:sz="0" w:space="0" w:color="auto"/>
        <w:bottom w:val="none" w:sz="0" w:space="0" w:color="auto"/>
        <w:right w:val="none" w:sz="0" w:space="0" w:color="auto"/>
      </w:divBdr>
      <w:divsChild>
        <w:div w:id="719979061">
          <w:marLeft w:val="0"/>
          <w:marRight w:val="0"/>
          <w:marTop w:val="0"/>
          <w:marBottom w:val="0"/>
          <w:divBdr>
            <w:top w:val="none" w:sz="0" w:space="0" w:color="auto"/>
            <w:left w:val="none" w:sz="0" w:space="0" w:color="auto"/>
            <w:bottom w:val="none" w:sz="0" w:space="0" w:color="auto"/>
            <w:right w:val="none" w:sz="0" w:space="0" w:color="auto"/>
          </w:divBdr>
          <w:divsChild>
            <w:div w:id="983510287">
              <w:marLeft w:val="0"/>
              <w:marRight w:val="0"/>
              <w:marTop w:val="0"/>
              <w:marBottom w:val="0"/>
              <w:divBdr>
                <w:top w:val="none" w:sz="0" w:space="0" w:color="auto"/>
                <w:left w:val="none" w:sz="0" w:space="0" w:color="auto"/>
                <w:bottom w:val="none" w:sz="0" w:space="0" w:color="auto"/>
                <w:right w:val="none" w:sz="0" w:space="0" w:color="auto"/>
              </w:divBdr>
              <w:divsChild>
                <w:div w:id="500700970">
                  <w:marLeft w:val="0"/>
                  <w:marRight w:val="0"/>
                  <w:marTop w:val="0"/>
                  <w:marBottom w:val="0"/>
                  <w:divBdr>
                    <w:top w:val="none" w:sz="0" w:space="0" w:color="auto"/>
                    <w:left w:val="none" w:sz="0" w:space="0" w:color="auto"/>
                    <w:bottom w:val="none" w:sz="0" w:space="0" w:color="auto"/>
                    <w:right w:val="none" w:sz="0" w:space="0" w:color="auto"/>
                  </w:divBdr>
                  <w:divsChild>
                    <w:div w:id="825051839">
                      <w:marLeft w:val="0"/>
                      <w:marRight w:val="0"/>
                      <w:marTop w:val="0"/>
                      <w:marBottom w:val="0"/>
                      <w:divBdr>
                        <w:top w:val="none" w:sz="0" w:space="0" w:color="auto"/>
                        <w:left w:val="none" w:sz="0" w:space="0" w:color="auto"/>
                        <w:bottom w:val="none" w:sz="0" w:space="0" w:color="auto"/>
                        <w:right w:val="none" w:sz="0" w:space="0" w:color="auto"/>
                      </w:divBdr>
                      <w:divsChild>
                        <w:div w:id="1584337225">
                          <w:marLeft w:val="0"/>
                          <w:marRight w:val="0"/>
                          <w:marTop w:val="0"/>
                          <w:marBottom w:val="0"/>
                          <w:divBdr>
                            <w:top w:val="none" w:sz="0" w:space="0" w:color="auto"/>
                            <w:left w:val="none" w:sz="0" w:space="0" w:color="auto"/>
                            <w:bottom w:val="none" w:sz="0" w:space="0" w:color="auto"/>
                            <w:right w:val="none" w:sz="0" w:space="0" w:color="auto"/>
                          </w:divBdr>
                          <w:divsChild>
                            <w:div w:id="141566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2621791">
      <w:bodyDiv w:val="1"/>
      <w:marLeft w:val="0"/>
      <w:marRight w:val="0"/>
      <w:marTop w:val="0"/>
      <w:marBottom w:val="0"/>
      <w:divBdr>
        <w:top w:val="none" w:sz="0" w:space="0" w:color="auto"/>
        <w:left w:val="none" w:sz="0" w:space="0" w:color="auto"/>
        <w:bottom w:val="none" w:sz="0" w:space="0" w:color="auto"/>
        <w:right w:val="none" w:sz="0" w:space="0" w:color="auto"/>
      </w:divBdr>
      <w:divsChild>
        <w:div w:id="1784837763">
          <w:marLeft w:val="0"/>
          <w:marRight w:val="0"/>
          <w:marTop w:val="0"/>
          <w:marBottom w:val="0"/>
          <w:divBdr>
            <w:top w:val="none" w:sz="0" w:space="0" w:color="auto"/>
            <w:left w:val="none" w:sz="0" w:space="0" w:color="auto"/>
            <w:bottom w:val="none" w:sz="0" w:space="0" w:color="auto"/>
            <w:right w:val="none" w:sz="0" w:space="0" w:color="auto"/>
          </w:divBdr>
          <w:divsChild>
            <w:div w:id="266231857">
              <w:marLeft w:val="0"/>
              <w:marRight w:val="0"/>
              <w:marTop w:val="0"/>
              <w:marBottom w:val="0"/>
              <w:divBdr>
                <w:top w:val="none" w:sz="0" w:space="0" w:color="auto"/>
                <w:left w:val="none" w:sz="0" w:space="0" w:color="auto"/>
                <w:bottom w:val="none" w:sz="0" w:space="0" w:color="auto"/>
                <w:right w:val="none" w:sz="0" w:space="0" w:color="auto"/>
              </w:divBdr>
              <w:divsChild>
                <w:div w:id="1407531566">
                  <w:marLeft w:val="0"/>
                  <w:marRight w:val="0"/>
                  <w:marTop w:val="0"/>
                  <w:marBottom w:val="0"/>
                  <w:divBdr>
                    <w:top w:val="none" w:sz="0" w:space="0" w:color="auto"/>
                    <w:left w:val="none" w:sz="0" w:space="0" w:color="auto"/>
                    <w:bottom w:val="none" w:sz="0" w:space="0" w:color="auto"/>
                    <w:right w:val="none" w:sz="0" w:space="0" w:color="auto"/>
                  </w:divBdr>
                  <w:divsChild>
                    <w:div w:id="1815875023">
                      <w:marLeft w:val="0"/>
                      <w:marRight w:val="0"/>
                      <w:marTop w:val="0"/>
                      <w:marBottom w:val="0"/>
                      <w:divBdr>
                        <w:top w:val="none" w:sz="0" w:space="0" w:color="auto"/>
                        <w:left w:val="none" w:sz="0" w:space="0" w:color="auto"/>
                        <w:bottom w:val="none" w:sz="0" w:space="0" w:color="auto"/>
                        <w:right w:val="none" w:sz="0" w:space="0" w:color="auto"/>
                      </w:divBdr>
                      <w:divsChild>
                        <w:div w:id="2003315855">
                          <w:marLeft w:val="0"/>
                          <w:marRight w:val="0"/>
                          <w:marTop w:val="0"/>
                          <w:marBottom w:val="0"/>
                          <w:divBdr>
                            <w:top w:val="none" w:sz="0" w:space="0" w:color="auto"/>
                            <w:left w:val="none" w:sz="0" w:space="0" w:color="auto"/>
                            <w:bottom w:val="none" w:sz="0" w:space="0" w:color="auto"/>
                            <w:right w:val="none" w:sz="0" w:space="0" w:color="auto"/>
                          </w:divBdr>
                          <w:divsChild>
                            <w:div w:id="159527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3543042">
      <w:bodyDiv w:val="1"/>
      <w:marLeft w:val="0"/>
      <w:marRight w:val="0"/>
      <w:marTop w:val="0"/>
      <w:marBottom w:val="0"/>
      <w:divBdr>
        <w:top w:val="none" w:sz="0" w:space="0" w:color="auto"/>
        <w:left w:val="none" w:sz="0" w:space="0" w:color="auto"/>
        <w:bottom w:val="none" w:sz="0" w:space="0" w:color="auto"/>
        <w:right w:val="none" w:sz="0" w:space="0" w:color="auto"/>
      </w:divBdr>
      <w:divsChild>
        <w:div w:id="1613048426">
          <w:marLeft w:val="0"/>
          <w:marRight w:val="0"/>
          <w:marTop w:val="0"/>
          <w:marBottom w:val="0"/>
          <w:divBdr>
            <w:top w:val="none" w:sz="0" w:space="0" w:color="auto"/>
            <w:left w:val="none" w:sz="0" w:space="0" w:color="auto"/>
            <w:bottom w:val="none" w:sz="0" w:space="0" w:color="auto"/>
            <w:right w:val="none" w:sz="0" w:space="0" w:color="auto"/>
          </w:divBdr>
          <w:divsChild>
            <w:div w:id="339089993">
              <w:marLeft w:val="0"/>
              <w:marRight w:val="0"/>
              <w:marTop w:val="0"/>
              <w:marBottom w:val="0"/>
              <w:divBdr>
                <w:top w:val="none" w:sz="0" w:space="0" w:color="auto"/>
                <w:left w:val="none" w:sz="0" w:space="0" w:color="auto"/>
                <w:bottom w:val="none" w:sz="0" w:space="0" w:color="auto"/>
                <w:right w:val="none" w:sz="0" w:space="0" w:color="auto"/>
              </w:divBdr>
              <w:divsChild>
                <w:div w:id="378823861">
                  <w:marLeft w:val="0"/>
                  <w:marRight w:val="0"/>
                  <w:marTop w:val="0"/>
                  <w:marBottom w:val="0"/>
                  <w:divBdr>
                    <w:top w:val="none" w:sz="0" w:space="0" w:color="auto"/>
                    <w:left w:val="none" w:sz="0" w:space="0" w:color="auto"/>
                    <w:bottom w:val="none" w:sz="0" w:space="0" w:color="auto"/>
                    <w:right w:val="none" w:sz="0" w:space="0" w:color="auto"/>
                  </w:divBdr>
                  <w:divsChild>
                    <w:div w:id="1537430174">
                      <w:marLeft w:val="0"/>
                      <w:marRight w:val="0"/>
                      <w:marTop w:val="0"/>
                      <w:marBottom w:val="0"/>
                      <w:divBdr>
                        <w:top w:val="none" w:sz="0" w:space="0" w:color="auto"/>
                        <w:left w:val="none" w:sz="0" w:space="0" w:color="auto"/>
                        <w:bottom w:val="none" w:sz="0" w:space="0" w:color="auto"/>
                        <w:right w:val="none" w:sz="0" w:space="0" w:color="auto"/>
                      </w:divBdr>
                      <w:divsChild>
                        <w:div w:id="1699887827">
                          <w:marLeft w:val="0"/>
                          <w:marRight w:val="0"/>
                          <w:marTop w:val="0"/>
                          <w:marBottom w:val="0"/>
                          <w:divBdr>
                            <w:top w:val="none" w:sz="0" w:space="0" w:color="auto"/>
                            <w:left w:val="none" w:sz="0" w:space="0" w:color="auto"/>
                            <w:bottom w:val="none" w:sz="0" w:space="0" w:color="auto"/>
                            <w:right w:val="none" w:sz="0" w:space="0" w:color="auto"/>
                          </w:divBdr>
                          <w:divsChild>
                            <w:div w:id="13291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8784171">
      <w:bodyDiv w:val="1"/>
      <w:marLeft w:val="0"/>
      <w:marRight w:val="0"/>
      <w:marTop w:val="0"/>
      <w:marBottom w:val="0"/>
      <w:divBdr>
        <w:top w:val="none" w:sz="0" w:space="0" w:color="auto"/>
        <w:left w:val="none" w:sz="0" w:space="0" w:color="auto"/>
        <w:bottom w:val="none" w:sz="0" w:space="0" w:color="auto"/>
        <w:right w:val="none" w:sz="0" w:space="0" w:color="auto"/>
      </w:divBdr>
    </w:div>
    <w:div w:id="886837629">
      <w:bodyDiv w:val="1"/>
      <w:marLeft w:val="0"/>
      <w:marRight w:val="0"/>
      <w:marTop w:val="0"/>
      <w:marBottom w:val="0"/>
      <w:divBdr>
        <w:top w:val="none" w:sz="0" w:space="0" w:color="auto"/>
        <w:left w:val="none" w:sz="0" w:space="0" w:color="auto"/>
        <w:bottom w:val="none" w:sz="0" w:space="0" w:color="auto"/>
        <w:right w:val="none" w:sz="0" w:space="0" w:color="auto"/>
      </w:divBdr>
    </w:div>
    <w:div w:id="910887447">
      <w:bodyDiv w:val="1"/>
      <w:marLeft w:val="0"/>
      <w:marRight w:val="0"/>
      <w:marTop w:val="0"/>
      <w:marBottom w:val="0"/>
      <w:divBdr>
        <w:top w:val="none" w:sz="0" w:space="0" w:color="auto"/>
        <w:left w:val="none" w:sz="0" w:space="0" w:color="auto"/>
        <w:bottom w:val="none" w:sz="0" w:space="0" w:color="auto"/>
        <w:right w:val="none" w:sz="0" w:space="0" w:color="auto"/>
      </w:divBdr>
    </w:div>
    <w:div w:id="988942047">
      <w:bodyDiv w:val="1"/>
      <w:marLeft w:val="0"/>
      <w:marRight w:val="0"/>
      <w:marTop w:val="0"/>
      <w:marBottom w:val="0"/>
      <w:divBdr>
        <w:top w:val="none" w:sz="0" w:space="0" w:color="auto"/>
        <w:left w:val="none" w:sz="0" w:space="0" w:color="auto"/>
        <w:bottom w:val="none" w:sz="0" w:space="0" w:color="auto"/>
        <w:right w:val="none" w:sz="0" w:space="0" w:color="auto"/>
      </w:divBdr>
    </w:div>
    <w:div w:id="1002466998">
      <w:bodyDiv w:val="1"/>
      <w:marLeft w:val="0"/>
      <w:marRight w:val="0"/>
      <w:marTop w:val="0"/>
      <w:marBottom w:val="0"/>
      <w:divBdr>
        <w:top w:val="none" w:sz="0" w:space="0" w:color="auto"/>
        <w:left w:val="none" w:sz="0" w:space="0" w:color="auto"/>
        <w:bottom w:val="none" w:sz="0" w:space="0" w:color="auto"/>
        <w:right w:val="none" w:sz="0" w:space="0" w:color="auto"/>
      </w:divBdr>
      <w:divsChild>
        <w:div w:id="1292325101">
          <w:marLeft w:val="0"/>
          <w:marRight w:val="0"/>
          <w:marTop w:val="0"/>
          <w:marBottom w:val="0"/>
          <w:divBdr>
            <w:top w:val="none" w:sz="0" w:space="0" w:color="auto"/>
            <w:left w:val="none" w:sz="0" w:space="0" w:color="auto"/>
            <w:bottom w:val="none" w:sz="0" w:space="0" w:color="auto"/>
            <w:right w:val="none" w:sz="0" w:space="0" w:color="auto"/>
          </w:divBdr>
          <w:divsChild>
            <w:div w:id="309679592">
              <w:marLeft w:val="0"/>
              <w:marRight w:val="0"/>
              <w:marTop w:val="0"/>
              <w:marBottom w:val="0"/>
              <w:divBdr>
                <w:top w:val="none" w:sz="0" w:space="0" w:color="auto"/>
                <w:left w:val="none" w:sz="0" w:space="0" w:color="auto"/>
                <w:bottom w:val="none" w:sz="0" w:space="0" w:color="auto"/>
                <w:right w:val="none" w:sz="0" w:space="0" w:color="auto"/>
              </w:divBdr>
              <w:divsChild>
                <w:div w:id="918900542">
                  <w:marLeft w:val="0"/>
                  <w:marRight w:val="0"/>
                  <w:marTop w:val="0"/>
                  <w:marBottom w:val="0"/>
                  <w:divBdr>
                    <w:top w:val="none" w:sz="0" w:space="0" w:color="auto"/>
                    <w:left w:val="none" w:sz="0" w:space="0" w:color="auto"/>
                    <w:bottom w:val="none" w:sz="0" w:space="0" w:color="auto"/>
                    <w:right w:val="none" w:sz="0" w:space="0" w:color="auto"/>
                  </w:divBdr>
                  <w:divsChild>
                    <w:div w:id="539437717">
                      <w:marLeft w:val="0"/>
                      <w:marRight w:val="0"/>
                      <w:marTop w:val="0"/>
                      <w:marBottom w:val="0"/>
                      <w:divBdr>
                        <w:top w:val="none" w:sz="0" w:space="0" w:color="auto"/>
                        <w:left w:val="none" w:sz="0" w:space="0" w:color="auto"/>
                        <w:bottom w:val="none" w:sz="0" w:space="0" w:color="auto"/>
                        <w:right w:val="none" w:sz="0" w:space="0" w:color="auto"/>
                      </w:divBdr>
                      <w:divsChild>
                        <w:div w:id="702287313">
                          <w:marLeft w:val="0"/>
                          <w:marRight w:val="0"/>
                          <w:marTop w:val="0"/>
                          <w:marBottom w:val="0"/>
                          <w:divBdr>
                            <w:top w:val="none" w:sz="0" w:space="0" w:color="auto"/>
                            <w:left w:val="none" w:sz="0" w:space="0" w:color="auto"/>
                            <w:bottom w:val="none" w:sz="0" w:space="0" w:color="auto"/>
                            <w:right w:val="none" w:sz="0" w:space="0" w:color="auto"/>
                          </w:divBdr>
                          <w:divsChild>
                            <w:div w:id="95363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1900358">
      <w:bodyDiv w:val="1"/>
      <w:marLeft w:val="0"/>
      <w:marRight w:val="0"/>
      <w:marTop w:val="0"/>
      <w:marBottom w:val="0"/>
      <w:divBdr>
        <w:top w:val="none" w:sz="0" w:space="0" w:color="auto"/>
        <w:left w:val="none" w:sz="0" w:space="0" w:color="auto"/>
        <w:bottom w:val="none" w:sz="0" w:space="0" w:color="auto"/>
        <w:right w:val="none" w:sz="0" w:space="0" w:color="auto"/>
      </w:divBdr>
    </w:div>
    <w:div w:id="1048407909">
      <w:bodyDiv w:val="1"/>
      <w:marLeft w:val="0"/>
      <w:marRight w:val="0"/>
      <w:marTop w:val="0"/>
      <w:marBottom w:val="0"/>
      <w:divBdr>
        <w:top w:val="none" w:sz="0" w:space="0" w:color="auto"/>
        <w:left w:val="none" w:sz="0" w:space="0" w:color="auto"/>
        <w:bottom w:val="none" w:sz="0" w:space="0" w:color="auto"/>
        <w:right w:val="none" w:sz="0" w:space="0" w:color="auto"/>
      </w:divBdr>
      <w:divsChild>
        <w:div w:id="177934589">
          <w:marLeft w:val="0"/>
          <w:marRight w:val="0"/>
          <w:marTop w:val="0"/>
          <w:marBottom w:val="0"/>
          <w:divBdr>
            <w:top w:val="none" w:sz="0" w:space="0" w:color="auto"/>
            <w:left w:val="none" w:sz="0" w:space="0" w:color="auto"/>
            <w:bottom w:val="none" w:sz="0" w:space="0" w:color="auto"/>
            <w:right w:val="none" w:sz="0" w:space="0" w:color="auto"/>
          </w:divBdr>
          <w:divsChild>
            <w:div w:id="687944624">
              <w:marLeft w:val="0"/>
              <w:marRight w:val="0"/>
              <w:marTop w:val="0"/>
              <w:marBottom w:val="0"/>
              <w:divBdr>
                <w:top w:val="none" w:sz="0" w:space="0" w:color="auto"/>
                <w:left w:val="none" w:sz="0" w:space="0" w:color="auto"/>
                <w:bottom w:val="none" w:sz="0" w:space="0" w:color="auto"/>
                <w:right w:val="none" w:sz="0" w:space="0" w:color="auto"/>
              </w:divBdr>
              <w:divsChild>
                <w:div w:id="2113158660">
                  <w:marLeft w:val="0"/>
                  <w:marRight w:val="0"/>
                  <w:marTop w:val="0"/>
                  <w:marBottom w:val="0"/>
                  <w:divBdr>
                    <w:top w:val="none" w:sz="0" w:space="0" w:color="auto"/>
                    <w:left w:val="none" w:sz="0" w:space="0" w:color="auto"/>
                    <w:bottom w:val="none" w:sz="0" w:space="0" w:color="auto"/>
                    <w:right w:val="none" w:sz="0" w:space="0" w:color="auto"/>
                  </w:divBdr>
                  <w:divsChild>
                    <w:div w:id="1517579488">
                      <w:marLeft w:val="0"/>
                      <w:marRight w:val="0"/>
                      <w:marTop w:val="0"/>
                      <w:marBottom w:val="0"/>
                      <w:divBdr>
                        <w:top w:val="none" w:sz="0" w:space="0" w:color="auto"/>
                        <w:left w:val="none" w:sz="0" w:space="0" w:color="auto"/>
                        <w:bottom w:val="none" w:sz="0" w:space="0" w:color="auto"/>
                        <w:right w:val="none" w:sz="0" w:space="0" w:color="auto"/>
                      </w:divBdr>
                      <w:divsChild>
                        <w:div w:id="1774281417">
                          <w:marLeft w:val="0"/>
                          <w:marRight w:val="0"/>
                          <w:marTop w:val="0"/>
                          <w:marBottom w:val="0"/>
                          <w:divBdr>
                            <w:top w:val="none" w:sz="0" w:space="0" w:color="auto"/>
                            <w:left w:val="none" w:sz="0" w:space="0" w:color="auto"/>
                            <w:bottom w:val="none" w:sz="0" w:space="0" w:color="auto"/>
                            <w:right w:val="none" w:sz="0" w:space="0" w:color="auto"/>
                          </w:divBdr>
                          <w:divsChild>
                            <w:div w:id="165629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5616150">
      <w:bodyDiv w:val="1"/>
      <w:marLeft w:val="0"/>
      <w:marRight w:val="0"/>
      <w:marTop w:val="0"/>
      <w:marBottom w:val="0"/>
      <w:divBdr>
        <w:top w:val="none" w:sz="0" w:space="0" w:color="auto"/>
        <w:left w:val="none" w:sz="0" w:space="0" w:color="auto"/>
        <w:bottom w:val="none" w:sz="0" w:space="0" w:color="auto"/>
        <w:right w:val="none" w:sz="0" w:space="0" w:color="auto"/>
      </w:divBdr>
      <w:divsChild>
        <w:div w:id="1886066157">
          <w:marLeft w:val="0"/>
          <w:marRight w:val="0"/>
          <w:marTop w:val="0"/>
          <w:marBottom w:val="0"/>
          <w:divBdr>
            <w:top w:val="none" w:sz="0" w:space="0" w:color="auto"/>
            <w:left w:val="none" w:sz="0" w:space="0" w:color="auto"/>
            <w:bottom w:val="none" w:sz="0" w:space="0" w:color="auto"/>
            <w:right w:val="none" w:sz="0" w:space="0" w:color="auto"/>
          </w:divBdr>
          <w:divsChild>
            <w:div w:id="411316456">
              <w:marLeft w:val="0"/>
              <w:marRight w:val="0"/>
              <w:marTop w:val="0"/>
              <w:marBottom w:val="0"/>
              <w:divBdr>
                <w:top w:val="none" w:sz="0" w:space="0" w:color="auto"/>
                <w:left w:val="none" w:sz="0" w:space="0" w:color="auto"/>
                <w:bottom w:val="none" w:sz="0" w:space="0" w:color="auto"/>
                <w:right w:val="none" w:sz="0" w:space="0" w:color="auto"/>
              </w:divBdr>
            </w:div>
            <w:div w:id="533730970">
              <w:marLeft w:val="0"/>
              <w:marRight w:val="0"/>
              <w:marTop w:val="0"/>
              <w:marBottom w:val="0"/>
              <w:divBdr>
                <w:top w:val="none" w:sz="0" w:space="0" w:color="auto"/>
                <w:left w:val="none" w:sz="0" w:space="0" w:color="auto"/>
                <w:bottom w:val="none" w:sz="0" w:space="0" w:color="auto"/>
                <w:right w:val="none" w:sz="0" w:space="0" w:color="auto"/>
              </w:divBdr>
            </w:div>
            <w:div w:id="706371972">
              <w:marLeft w:val="0"/>
              <w:marRight w:val="0"/>
              <w:marTop w:val="0"/>
              <w:marBottom w:val="0"/>
              <w:divBdr>
                <w:top w:val="none" w:sz="0" w:space="0" w:color="auto"/>
                <w:left w:val="none" w:sz="0" w:space="0" w:color="auto"/>
                <w:bottom w:val="none" w:sz="0" w:space="0" w:color="auto"/>
                <w:right w:val="none" w:sz="0" w:space="0" w:color="auto"/>
              </w:divBdr>
            </w:div>
            <w:div w:id="818422489">
              <w:marLeft w:val="0"/>
              <w:marRight w:val="0"/>
              <w:marTop w:val="0"/>
              <w:marBottom w:val="0"/>
              <w:divBdr>
                <w:top w:val="none" w:sz="0" w:space="0" w:color="auto"/>
                <w:left w:val="none" w:sz="0" w:space="0" w:color="auto"/>
                <w:bottom w:val="none" w:sz="0" w:space="0" w:color="auto"/>
                <w:right w:val="none" w:sz="0" w:space="0" w:color="auto"/>
              </w:divBdr>
            </w:div>
            <w:div w:id="846334120">
              <w:marLeft w:val="0"/>
              <w:marRight w:val="0"/>
              <w:marTop w:val="0"/>
              <w:marBottom w:val="0"/>
              <w:divBdr>
                <w:top w:val="none" w:sz="0" w:space="0" w:color="auto"/>
                <w:left w:val="none" w:sz="0" w:space="0" w:color="auto"/>
                <w:bottom w:val="none" w:sz="0" w:space="0" w:color="auto"/>
                <w:right w:val="none" w:sz="0" w:space="0" w:color="auto"/>
              </w:divBdr>
            </w:div>
            <w:div w:id="873158747">
              <w:marLeft w:val="0"/>
              <w:marRight w:val="0"/>
              <w:marTop w:val="0"/>
              <w:marBottom w:val="0"/>
              <w:divBdr>
                <w:top w:val="none" w:sz="0" w:space="0" w:color="auto"/>
                <w:left w:val="none" w:sz="0" w:space="0" w:color="auto"/>
                <w:bottom w:val="none" w:sz="0" w:space="0" w:color="auto"/>
                <w:right w:val="none" w:sz="0" w:space="0" w:color="auto"/>
              </w:divBdr>
            </w:div>
            <w:div w:id="934441055">
              <w:marLeft w:val="0"/>
              <w:marRight w:val="0"/>
              <w:marTop w:val="0"/>
              <w:marBottom w:val="0"/>
              <w:divBdr>
                <w:top w:val="none" w:sz="0" w:space="0" w:color="auto"/>
                <w:left w:val="none" w:sz="0" w:space="0" w:color="auto"/>
                <w:bottom w:val="none" w:sz="0" w:space="0" w:color="auto"/>
                <w:right w:val="none" w:sz="0" w:space="0" w:color="auto"/>
              </w:divBdr>
            </w:div>
            <w:div w:id="1160731180">
              <w:marLeft w:val="0"/>
              <w:marRight w:val="0"/>
              <w:marTop w:val="0"/>
              <w:marBottom w:val="0"/>
              <w:divBdr>
                <w:top w:val="none" w:sz="0" w:space="0" w:color="auto"/>
                <w:left w:val="none" w:sz="0" w:space="0" w:color="auto"/>
                <w:bottom w:val="none" w:sz="0" w:space="0" w:color="auto"/>
                <w:right w:val="none" w:sz="0" w:space="0" w:color="auto"/>
              </w:divBdr>
            </w:div>
            <w:div w:id="17286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67759">
      <w:bodyDiv w:val="1"/>
      <w:marLeft w:val="0"/>
      <w:marRight w:val="0"/>
      <w:marTop w:val="0"/>
      <w:marBottom w:val="0"/>
      <w:divBdr>
        <w:top w:val="none" w:sz="0" w:space="0" w:color="auto"/>
        <w:left w:val="none" w:sz="0" w:space="0" w:color="auto"/>
        <w:bottom w:val="none" w:sz="0" w:space="0" w:color="auto"/>
        <w:right w:val="none" w:sz="0" w:space="0" w:color="auto"/>
      </w:divBdr>
    </w:div>
    <w:div w:id="1188176796">
      <w:bodyDiv w:val="1"/>
      <w:marLeft w:val="0"/>
      <w:marRight w:val="0"/>
      <w:marTop w:val="0"/>
      <w:marBottom w:val="0"/>
      <w:divBdr>
        <w:top w:val="none" w:sz="0" w:space="0" w:color="auto"/>
        <w:left w:val="none" w:sz="0" w:space="0" w:color="auto"/>
        <w:bottom w:val="none" w:sz="0" w:space="0" w:color="auto"/>
        <w:right w:val="none" w:sz="0" w:space="0" w:color="auto"/>
      </w:divBdr>
    </w:div>
    <w:div w:id="1199246517">
      <w:bodyDiv w:val="1"/>
      <w:marLeft w:val="0"/>
      <w:marRight w:val="0"/>
      <w:marTop w:val="0"/>
      <w:marBottom w:val="0"/>
      <w:divBdr>
        <w:top w:val="none" w:sz="0" w:space="0" w:color="auto"/>
        <w:left w:val="none" w:sz="0" w:space="0" w:color="auto"/>
        <w:bottom w:val="none" w:sz="0" w:space="0" w:color="auto"/>
        <w:right w:val="none" w:sz="0" w:space="0" w:color="auto"/>
      </w:divBdr>
      <w:divsChild>
        <w:div w:id="726879366">
          <w:marLeft w:val="0"/>
          <w:marRight w:val="0"/>
          <w:marTop w:val="0"/>
          <w:marBottom w:val="0"/>
          <w:divBdr>
            <w:top w:val="none" w:sz="0" w:space="0" w:color="auto"/>
            <w:left w:val="none" w:sz="0" w:space="0" w:color="auto"/>
            <w:bottom w:val="none" w:sz="0" w:space="0" w:color="auto"/>
            <w:right w:val="none" w:sz="0" w:space="0" w:color="auto"/>
          </w:divBdr>
          <w:divsChild>
            <w:div w:id="459112358">
              <w:marLeft w:val="0"/>
              <w:marRight w:val="0"/>
              <w:marTop w:val="0"/>
              <w:marBottom w:val="0"/>
              <w:divBdr>
                <w:top w:val="none" w:sz="0" w:space="0" w:color="auto"/>
                <w:left w:val="none" w:sz="0" w:space="0" w:color="auto"/>
                <w:bottom w:val="none" w:sz="0" w:space="0" w:color="auto"/>
                <w:right w:val="none" w:sz="0" w:space="0" w:color="auto"/>
              </w:divBdr>
              <w:divsChild>
                <w:div w:id="1537935718">
                  <w:marLeft w:val="0"/>
                  <w:marRight w:val="0"/>
                  <w:marTop w:val="0"/>
                  <w:marBottom w:val="0"/>
                  <w:divBdr>
                    <w:top w:val="none" w:sz="0" w:space="0" w:color="auto"/>
                    <w:left w:val="none" w:sz="0" w:space="0" w:color="auto"/>
                    <w:bottom w:val="none" w:sz="0" w:space="0" w:color="auto"/>
                    <w:right w:val="none" w:sz="0" w:space="0" w:color="auto"/>
                  </w:divBdr>
                  <w:divsChild>
                    <w:div w:id="2002387523">
                      <w:marLeft w:val="0"/>
                      <w:marRight w:val="0"/>
                      <w:marTop w:val="0"/>
                      <w:marBottom w:val="0"/>
                      <w:divBdr>
                        <w:top w:val="none" w:sz="0" w:space="0" w:color="auto"/>
                        <w:left w:val="none" w:sz="0" w:space="0" w:color="auto"/>
                        <w:bottom w:val="none" w:sz="0" w:space="0" w:color="auto"/>
                        <w:right w:val="none" w:sz="0" w:space="0" w:color="auto"/>
                      </w:divBdr>
                      <w:divsChild>
                        <w:div w:id="1695230809">
                          <w:marLeft w:val="0"/>
                          <w:marRight w:val="0"/>
                          <w:marTop w:val="0"/>
                          <w:marBottom w:val="0"/>
                          <w:divBdr>
                            <w:top w:val="none" w:sz="0" w:space="0" w:color="auto"/>
                            <w:left w:val="none" w:sz="0" w:space="0" w:color="auto"/>
                            <w:bottom w:val="none" w:sz="0" w:space="0" w:color="auto"/>
                            <w:right w:val="none" w:sz="0" w:space="0" w:color="auto"/>
                          </w:divBdr>
                          <w:divsChild>
                            <w:div w:id="118347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5411619">
      <w:bodyDiv w:val="1"/>
      <w:marLeft w:val="0"/>
      <w:marRight w:val="0"/>
      <w:marTop w:val="0"/>
      <w:marBottom w:val="0"/>
      <w:divBdr>
        <w:top w:val="none" w:sz="0" w:space="0" w:color="auto"/>
        <w:left w:val="none" w:sz="0" w:space="0" w:color="auto"/>
        <w:bottom w:val="none" w:sz="0" w:space="0" w:color="auto"/>
        <w:right w:val="none" w:sz="0" w:space="0" w:color="auto"/>
      </w:divBdr>
    </w:div>
    <w:div w:id="1234046154">
      <w:bodyDiv w:val="1"/>
      <w:marLeft w:val="0"/>
      <w:marRight w:val="0"/>
      <w:marTop w:val="0"/>
      <w:marBottom w:val="0"/>
      <w:divBdr>
        <w:top w:val="none" w:sz="0" w:space="0" w:color="auto"/>
        <w:left w:val="none" w:sz="0" w:space="0" w:color="auto"/>
        <w:bottom w:val="none" w:sz="0" w:space="0" w:color="auto"/>
        <w:right w:val="none" w:sz="0" w:space="0" w:color="auto"/>
      </w:divBdr>
    </w:div>
    <w:div w:id="1282149940">
      <w:bodyDiv w:val="1"/>
      <w:marLeft w:val="0"/>
      <w:marRight w:val="0"/>
      <w:marTop w:val="0"/>
      <w:marBottom w:val="0"/>
      <w:divBdr>
        <w:top w:val="none" w:sz="0" w:space="0" w:color="auto"/>
        <w:left w:val="none" w:sz="0" w:space="0" w:color="auto"/>
        <w:bottom w:val="none" w:sz="0" w:space="0" w:color="auto"/>
        <w:right w:val="none" w:sz="0" w:space="0" w:color="auto"/>
      </w:divBdr>
    </w:div>
    <w:div w:id="1297294071">
      <w:bodyDiv w:val="1"/>
      <w:marLeft w:val="0"/>
      <w:marRight w:val="0"/>
      <w:marTop w:val="0"/>
      <w:marBottom w:val="0"/>
      <w:divBdr>
        <w:top w:val="none" w:sz="0" w:space="0" w:color="auto"/>
        <w:left w:val="none" w:sz="0" w:space="0" w:color="auto"/>
        <w:bottom w:val="none" w:sz="0" w:space="0" w:color="auto"/>
        <w:right w:val="none" w:sz="0" w:space="0" w:color="auto"/>
      </w:divBdr>
      <w:divsChild>
        <w:div w:id="1519924143">
          <w:marLeft w:val="0"/>
          <w:marRight w:val="0"/>
          <w:marTop w:val="0"/>
          <w:marBottom w:val="0"/>
          <w:divBdr>
            <w:top w:val="none" w:sz="0" w:space="0" w:color="auto"/>
            <w:left w:val="none" w:sz="0" w:space="0" w:color="auto"/>
            <w:bottom w:val="none" w:sz="0" w:space="0" w:color="auto"/>
            <w:right w:val="none" w:sz="0" w:space="0" w:color="auto"/>
          </w:divBdr>
          <w:divsChild>
            <w:div w:id="162819526">
              <w:marLeft w:val="0"/>
              <w:marRight w:val="0"/>
              <w:marTop w:val="0"/>
              <w:marBottom w:val="0"/>
              <w:divBdr>
                <w:top w:val="none" w:sz="0" w:space="0" w:color="auto"/>
                <w:left w:val="none" w:sz="0" w:space="0" w:color="auto"/>
                <w:bottom w:val="none" w:sz="0" w:space="0" w:color="auto"/>
                <w:right w:val="none" w:sz="0" w:space="0" w:color="auto"/>
              </w:divBdr>
            </w:div>
            <w:div w:id="1095902646">
              <w:marLeft w:val="0"/>
              <w:marRight w:val="0"/>
              <w:marTop w:val="0"/>
              <w:marBottom w:val="0"/>
              <w:divBdr>
                <w:top w:val="none" w:sz="0" w:space="0" w:color="auto"/>
                <w:left w:val="none" w:sz="0" w:space="0" w:color="auto"/>
                <w:bottom w:val="none" w:sz="0" w:space="0" w:color="auto"/>
                <w:right w:val="none" w:sz="0" w:space="0" w:color="auto"/>
              </w:divBdr>
            </w:div>
            <w:div w:id="1231844378">
              <w:marLeft w:val="0"/>
              <w:marRight w:val="0"/>
              <w:marTop w:val="0"/>
              <w:marBottom w:val="0"/>
              <w:divBdr>
                <w:top w:val="none" w:sz="0" w:space="0" w:color="auto"/>
                <w:left w:val="none" w:sz="0" w:space="0" w:color="auto"/>
                <w:bottom w:val="none" w:sz="0" w:space="0" w:color="auto"/>
                <w:right w:val="none" w:sz="0" w:space="0" w:color="auto"/>
              </w:divBdr>
            </w:div>
            <w:div w:id="1462072390">
              <w:marLeft w:val="0"/>
              <w:marRight w:val="0"/>
              <w:marTop w:val="0"/>
              <w:marBottom w:val="0"/>
              <w:divBdr>
                <w:top w:val="none" w:sz="0" w:space="0" w:color="auto"/>
                <w:left w:val="none" w:sz="0" w:space="0" w:color="auto"/>
                <w:bottom w:val="none" w:sz="0" w:space="0" w:color="auto"/>
                <w:right w:val="none" w:sz="0" w:space="0" w:color="auto"/>
              </w:divBdr>
            </w:div>
            <w:div w:id="1990356316">
              <w:marLeft w:val="0"/>
              <w:marRight w:val="0"/>
              <w:marTop w:val="0"/>
              <w:marBottom w:val="0"/>
              <w:divBdr>
                <w:top w:val="none" w:sz="0" w:space="0" w:color="auto"/>
                <w:left w:val="none" w:sz="0" w:space="0" w:color="auto"/>
                <w:bottom w:val="none" w:sz="0" w:space="0" w:color="auto"/>
                <w:right w:val="none" w:sz="0" w:space="0" w:color="auto"/>
              </w:divBdr>
            </w:div>
            <w:div w:id="200088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26804">
      <w:bodyDiv w:val="1"/>
      <w:marLeft w:val="0"/>
      <w:marRight w:val="0"/>
      <w:marTop w:val="0"/>
      <w:marBottom w:val="0"/>
      <w:divBdr>
        <w:top w:val="none" w:sz="0" w:space="0" w:color="auto"/>
        <w:left w:val="none" w:sz="0" w:space="0" w:color="auto"/>
        <w:bottom w:val="none" w:sz="0" w:space="0" w:color="auto"/>
        <w:right w:val="none" w:sz="0" w:space="0" w:color="auto"/>
      </w:divBdr>
      <w:divsChild>
        <w:div w:id="433132150">
          <w:marLeft w:val="0"/>
          <w:marRight w:val="0"/>
          <w:marTop w:val="0"/>
          <w:marBottom w:val="0"/>
          <w:divBdr>
            <w:top w:val="none" w:sz="0" w:space="0" w:color="auto"/>
            <w:left w:val="none" w:sz="0" w:space="0" w:color="auto"/>
            <w:bottom w:val="none" w:sz="0" w:space="0" w:color="auto"/>
            <w:right w:val="none" w:sz="0" w:space="0" w:color="auto"/>
          </w:divBdr>
          <w:divsChild>
            <w:div w:id="1175799433">
              <w:marLeft w:val="0"/>
              <w:marRight w:val="0"/>
              <w:marTop w:val="0"/>
              <w:marBottom w:val="0"/>
              <w:divBdr>
                <w:top w:val="none" w:sz="0" w:space="0" w:color="auto"/>
                <w:left w:val="none" w:sz="0" w:space="0" w:color="auto"/>
                <w:bottom w:val="none" w:sz="0" w:space="0" w:color="auto"/>
                <w:right w:val="none" w:sz="0" w:space="0" w:color="auto"/>
              </w:divBdr>
              <w:divsChild>
                <w:div w:id="1841120219">
                  <w:marLeft w:val="0"/>
                  <w:marRight w:val="0"/>
                  <w:marTop w:val="0"/>
                  <w:marBottom w:val="0"/>
                  <w:divBdr>
                    <w:top w:val="none" w:sz="0" w:space="0" w:color="auto"/>
                    <w:left w:val="none" w:sz="0" w:space="0" w:color="auto"/>
                    <w:bottom w:val="none" w:sz="0" w:space="0" w:color="auto"/>
                    <w:right w:val="none" w:sz="0" w:space="0" w:color="auto"/>
                  </w:divBdr>
                  <w:divsChild>
                    <w:div w:id="657612039">
                      <w:marLeft w:val="0"/>
                      <w:marRight w:val="0"/>
                      <w:marTop w:val="0"/>
                      <w:marBottom w:val="0"/>
                      <w:divBdr>
                        <w:top w:val="none" w:sz="0" w:space="0" w:color="auto"/>
                        <w:left w:val="none" w:sz="0" w:space="0" w:color="auto"/>
                        <w:bottom w:val="none" w:sz="0" w:space="0" w:color="auto"/>
                        <w:right w:val="none" w:sz="0" w:space="0" w:color="auto"/>
                      </w:divBdr>
                      <w:divsChild>
                        <w:div w:id="2136754082">
                          <w:marLeft w:val="0"/>
                          <w:marRight w:val="0"/>
                          <w:marTop w:val="0"/>
                          <w:marBottom w:val="0"/>
                          <w:divBdr>
                            <w:top w:val="none" w:sz="0" w:space="0" w:color="auto"/>
                            <w:left w:val="none" w:sz="0" w:space="0" w:color="auto"/>
                            <w:bottom w:val="none" w:sz="0" w:space="0" w:color="auto"/>
                            <w:right w:val="none" w:sz="0" w:space="0" w:color="auto"/>
                          </w:divBdr>
                          <w:divsChild>
                            <w:div w:id="122155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8334833">
      <w:bodyDiv w:val="1"/>
      <w:marLeft w:val="0"/>
      <w:marRight w:val="0"/>
      <w:marTop w:val="0"/>
      <w:marBottom w:val="0"/>
      <w:divBdr>
        <w:top w:val="none" w:sz="0" w:space="0" w:color="auto"/>
        <w:left w:val="none" w:sz="0" w:space="0" w:color="auto"/>
        <w:bottom w:val="none" w:sz="0" w:space="0" w:color="auto"/>
        <w:right w:val="none" w:sz="0" w:space="0" w:color="auto"/>
      </w:divBdr>
      <w:divsChild>
        <w:div w:id="864486142">
          <w:marLeft w:val="0"/>
          <w:marRight w:val="0"/>
          <w:marTop w:val="0"/>
          <w:marBottom w:val="0"/>
          <w:divBdr>
            <w:top w:val="none" w:sz="0" w:space="0" w:color="auto"/>
            <w:left w:val="none" w:sz="0" w:space="0" w:color="auto"/>
            <w:bottom w:val="none" w:sz="0" w:space="0" w:color="auto"/>
            <w:right w:val="none" w:sz="0" w:space="0" w:color="auto"/>
          </w:divBdr>
          <w:divsChild>
            <w:div w:id="1530140288">
              <w:marLeft w:val="0"/>
              <w:marRight w:val="0"/>
              <w:marTop w:val="0"/>
              <w:marBottom w:val="0"/>
              <w:divBdr>
                <w:top w:val="none" w:sz="0" w:space="0" w:color="auto"/>
                <w:left w:val="none" w:sz="0" w:space="0" w:color="auto"/>
                <w:bottom w:val="none" w:sz="0" w:space="0" w:color="auto"/>
                <w:right w:val="none" w:sz="0" w:space="0" w:color="auto"/>
              </w:divBdr>
              <w:divsChild>
                <w:div w:id="166140789">
                  <w:marLeft w:val="0"/>
                  <w:marRight w:val="0"/>
                  <w:marTop w:val="0"/>
                  <w:marBottom w:val="0"/>
                  <w:divBdr>
                    <w:top w:val="none" w:sz="0" w:space="0" w:color="auto"/>
                    <w:left w:val="none" w:sz="0" w:space="0" w:color="auto"/>
                    <w:bottom w:val="none" w:sz="0" w:space="0" w:color="auto"/>
                    <w:right w:val="none" w:sz="0" w:space="0" w:color="auto"/>
                  </w:divBdr>
                  <w:divsChild>
                    <w:div w:id="1143351589">
                      <w:marLeft w:val="0"/>
                      <w:marRight w:val="0"/>
                      <w:marTop w:val="0"/>
                      <w:marBottom w:val="0"/>
                      <w:divBdr>
                        <w:top w:val="none" w:sz="0" w:space="0" w:color="auto"/>
                        <w:left w:val="none" w:sz="0" w:space="0" w:color="auto"/>
                        <w:bottom w:val="none" w:sz="0" w:space="0" w:color="auto"/>
                        <w:right w:val="none" w:sz="0" w:space="0" w:color="auto"/>
                      </w:divBdr>
                      <w:divsChild>
                        <w:div w:id="503739649">
                          <w:marLeft w:val="0"/>
                          <w:marRight w:val="0"/>
                          <w:marTop w:val="0"/>
                          <w:marBottom w:val="0"/>
                          <w:divBdr>
                            <w:top w:val="none" w:sz="0" w:space="0" w:color="auto"/>
                            <w:left w:val="none" w:sz="0" w:space="0" w:color="auto"/>
                            <w:bottom w:val="none" w:sz="0" w:space="0" w:color="auto"/>
                            <w:right w:val="none" w:sz="0" w:space="0" w:color="auto"/>
                          </w:divBdr>
                          <w:divsChild>
                            <w:div w:id="80296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6734432">
      <w:bodyDiv w:val="1"/>
      <w:marLeft w:val="0"/>
      <w:marRight w:val="0"/>
      <w:marTop w:val="0"/>
      <w:marBottom w:val="0"/>
      <w:divBdr>
        <w:top w:val="none" w:sz="0" w:space="0" w:color="auto"/>
        <w:left w:val="none" w:sz="0" w:space="0" w:color="auto"/>
        <w:bottom w:val="none" w:sz="0" w:space="0" w:color="auto"/>
        <w:right w:val="none" w:sz="0" w:space="0" w:color="auto"/>
      </w:divBdr>
      <w:divsChild>
        <w:div w:id="523593664">
          <w:marLeft w:val="0"/>
          <w:marRight w:val="0"/>
          <w:marTop w:val="0"/>
          <w:marBottom w:val="0"/>
          <w:divBdr>
            <w:top w:val="none" w:sz="0" w:space="0" w:color="auto"/>
            <w:left w:val="none" w:sz="0" w:space="0" w:color="auto"/>
            <w:bottom w:val="none" w:sz="0" w:space="0" w:color="auto"/>
            <w:right w:val="none" w:sz="0" w:space="0" w:color="auto"/>
          </w:divBdr>
          <w:divsChild>
            <w:div w:id="1199472356">
              <w:marLeft w:val="0"/>
              <w:marRight w:val="0"/>
              <w:marTop w:val="0"/>
              <w:marBottom w:val="0"/>
              <w:divBdr>
                <w:top w:val="none" w:sz="0" w:space="0" w:color="auto"/>
                <w:left w:val="none" w:sz="0" w:space="0" w:color="auto"/>
                <w:bottom w:val="none" w:sz="0" w:space="0" w:color="auto"/>
                <w:right w:val="none" w:sz="0" w:space="0" w:color="auto"/>
              </w:divBdr>
              <w:divsChild>
                <w:div w:id="1309048536">
                  <w:marLeft w:val="0"/>
                  <w:marRight w:val="0"/>
                  <w:marTop w:val="0"/>
                  <w:marBottom w:val="0"/>
                  <w:divBdr>
                    <w:top w:val="none" w:sz="0" w:space="0" w:color="auto"/>
                    <w:left w:val="none" w:sz="0" w:space="0" w:color="auto"/>
                    <w:bottom w:val="none" w:sz="0" w:space="0" w:color="auto"/>
                    <w:right w:val="none" w:sz="0" w:space="0" w:color="auto"/>
                  </w:divBdr>
                  <w:divsChild>
                    <w:div w:id="36486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926135">
      <w:bodyDiv w:val="1"/>
      <w:marLeft w:val="0"/>
      <w:marRight w:val="0"/>
      <w:marTop w:val="0"/>
      <w:marBottom w:val="0"/>
      <w:divBdr>
        <w:top w:val="none" w:sz="0" w:space="0" w:color="auto"/>
        <w:left w:val="none" w:sz="0" w:space="0" w:color="auto"/>
        <w:bottom w:val="none" w:sz="0" w:space="0" w:color="auto"/>
        <w:right w:val="none" w:sz="0" w:space="0" w:color="auto"/>
      </w:divBdr>
      <w:divsChild>
        <w:div w:id="529926140">
          <w:marLeft w:val="0"/>
          <w:marRight w:val="0"/>
          <w:marTop w:val="0"/>
          <w:marBottom w:val="0"/>
          <w:divBdr>
            <w:top w:val="none" w:sz="0" w:space="0" w:color="auto"/>
            <w:left w:val="none" w:sz="0" w:space="0" w:color="auto"/>
            <w:bottom w:val="none" w:sz="0" w:space="0" w:color="auto"/>
            <w:right w:val="none" w:sz="0" w:space="0" w:color="auto"/>
          </w:divBdr>
          <w:divsChild>
            <w:div w:id="633949577">
              <w:marLeft w:val="0"/>
              <w:marRight w:val="0"/>
              <w:marTop w:val="0"/>
              <w:marBottom w:val="0"/>
              <w:divBdr>
                <w:top w:val="none" w:sz="0" w:space="0" w:color="auto"/>
                <w:left w:val="none" w:sz="0" w:space="0" w:color="auto"/>
                <w:bottom w:val="none" w:sz="0" w:space="0" w:color="auto"/>
                <w:right w:val="none" w:sz="0" w:space="0" w:color="auto"/>
              </w:divBdr>
              <w:divsChild>
                <w:div w:id="575943755">
                  <w:marLeft w:val="0"/>
                  <w:marRight w:val="0"/>
                  <w:marTop w:val="0"/>
                  <w:marBottom w:val="0"/>
                  <w:divBdr>
                    <w:top w:val="none" w:sz="0" w:space="0" w:color="auto"/>
                    <w:left w:val="none" w:sz="0" w:space="0" w:color="auto"/>
                    <w:bottom w:val="none" w:sz="0" w:space="0" w:color="auto"/>
                    <w:right w:val="none" w:sz="0" w:space="0" w:color="auto"/>
                  </w:divBdr>
                  <w:divsChild>
                    <w:div w:id="890312446">
                      <w:marLeft w:val="0"/>
                      <w:marRight w:val="0"/>
                      <w:marTop w:val="0"/>
                      <w:marBottom w:val="0"/>
                      <w:divBdr>
                        <w:top w:val="none" w:sz="0" w:space="0" w:color="auto"/>
                        <w:left w:val="none" w:sz="0" w:space="0" w:color="auto"/>
                        <w:bottom w:val="none" w:sz="0" w:space="0" w:color="auto"/>
                        <w:right w:val="none" w:sz="0" w:space="0" w:color="auto"/>
                      </w:divBdr>
                      <w:divsChild>
                        <w:div w:id="405302891">
                          <w:marLeft w:val="0"/>
                          <w:marRight w:val="0"/>
                          <w:marTop w:val="0"/>
                          <w:marBottom w:val="0"/>
                          <w:divBdr>
                            <w:top w:val="none" w:sz="0" w:space="0" w:color="auto"/>
                            <w:left w:val="none" w:sz="0" w:space="0" w:color="auto"/>
                            <w:bottom w:val="none" w:sz="0" w:space="0" w:color="auto"/>
                            <w:right w:val="none" w:sz="0" w:space="0" w:color="auto"/>
                          </w:divBdr>
                          <w:divsChild>
                            <w:div w:id="213339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7288239">
      <w:bodyDiv w:val="1"/>
      <w:marLeft w:val="0"/>
      <w:marRight w:val="0"/>
      <w:marTop w:val="0"/>
      <w:marBottom w:val="0"/>
      <w:divBdr>
        <w:top w:val="none" w:sz="0" w:space="0" w:color="auto"/>
        <w:left w:val="none" w:sz="0" w:space="0" w:color="auto"/>
        <w:bottom w:val="none" w:sz="0" w:space="0" w:color="auto"/>
        <w:right w:val="none" w:sz="0" w:space="0" w:color="auto"/>
      </w:divBdr>
    </w:div>
    <w:div w:id="1490631668">
      <w:bodyDiv w:val="1"/>
      <w:marLeft w:val="0"/>
      <w:marRight w:val="0"/>
      <w:marTop w:val="0"/>
      <w:marBottom w:val="0"/>
      <w:divBdr>
        <w:top w:val="none" w:sz="0" w:space="0" w:color="auto"/>
        <w:left w:val="none" w:sz="0" w:space="0" w:color="auto"/>
        <w:bottom w:val="none" w:sz="0" w:space="0" w:color="auto"/>
        <w:right w:val="none" w:sz="0" w:space="0" w:color="auto"/>
      </w:divBdr>
    </w:div>
    <w:div w:id="1521236912">
      <w:bodyDiv w:val="1"/>
      <w:marLeft w:val="0"/>
      <w:marRight w:val="0"/>
      <w:marTop w:val="0"/>
      <w:marBottom w:val="0"/>
      <w:divBdr>
        <w:top w:val="none" w:sz="0" w:space="0" w:color="auto"/>
        <w:left w:val="none" w:sz="0" w:space="0" w:color="auto"/>
        <w:bottom w:val="none" w:sz="0" w:space="0" w:color="auto"/>
        <w:right w:val="none" w:sz="0" w:space="0" w:color="auto"/>
      </w:divBdr>
    </w:div>
    <w:div w:id="1585845219">
      <w:bodyDiv w:val="1"/>
      <w:marLeft w:val="0"/>
      <w:marRight w:val="0"/>
      <w:marTop w:val="0"/>
      <w:marBottom w:val="0"/>
      <w:divBdr>
        <w:top w:val="none" w:sz="0" w:space="0" w:color="auto"/>
        <w:left w:val="none" w:sz="0" w:space="0" w:color="auto"/>
        <w:bottom w:val="none" w:sz="0" w:space="0" w:color="auto"/>
        <w:right w:val="none" w:sz="0" w:space="0" w:color="auto"/>
      </w:divBdr>
    </w:div>
    <w:div w:id="1612324095">
      <w:bodyDiv w:val="1"/>
      <w:marLeft w:val="0"/>
      <w:marRight w:val="0"/>
      <w:marTop w:val="0"/>
      <w:marBottom w:val="0"/>
      <w:divBdr>
        <w:top w:val="none" w:sz="0" w:space="0" w:color="auto"/>
        <w:left w:val="none" w:sz="0" w:space="0" w:color="auto"/>
        <w:bottom w:val="none" w:sz="0" w:space="0" w:color="auto"/>
        <w:right w:val="none" w:sz="0" w:space="0" w:color="auto"/>
      </w:divBdr>
      <w:divsChild>
        <w:div w:id="1177034393">
          <w:marLeft w:val="0"/>
          <w:marRight w:val="0"/>
          <w:marTop w:val="0"/>
          <w:marBottom w:val="0"/>
          <w:divBdr>
            <w:top w:val="none" w:sz="0" w:space="0" w:color="auto"/>
            <w:left w:val="none" w:sz="0" w:space="0" w:color="auto"/>
            <w:bottom w:val="none" w:sz="0" w:space="0" w:color="auto"/>
            <w:right w:val="none" w:sz="0" w:space="0" w:color="auto"/>
          </w:divBdr>
          <w:divsChild>
            <w:div w:id="274991946">
              <w:marLeft w:val="0"/>
              <w:marRight w:val="0"/>
              <w:marTop w:val="0"/>
              <w:marBottom w:val="0"/>
              <w:divBdr>
                <w:top w:val="none" w:sz="0" w:space="0" w:color="auto"/>
                <w:left w:val="none" w:sz="0" w:space="0" w:color="auto"/>
                <w:bottom w:val="none" w:sz="0" w:space="0" w:color="auto"/>
                <w:right w:val="none" w:sz="0" w:space="0" w:color="auto"/>
              </w:divBdr>
            </w:div>
            <w:div w:id="369036215">
              <w:marLeft w:val="0"/>
              <w:marRight w:val="0"/>
              <w:marTop w:val="0"/>
              <w:marBottom w:val="0"/>
              <w:divBdr>
                <w:top w:val="none" w:sz="0" w:space="0" w:color="auto"/>
                <w:left w:val="none" w:sz="0" w:space="0" w:color="auto"/>
                <w:bottom w:val="none" w:sz="0" w:space="0" w:color="auto"/>
                <w:right w:val="none" w:sz="0" w:space="0" w:color="auto"/>
              </w:divBdr>
            </w:div>
            <w:div w:id="852689782">
              <w:marLeft w:val="0"/>
              <w:marRight w:val="0"/>
              <w:marTop w:val="0"/>
              <w:marBottom w:val="0"/>
              <w:divBdr>
                <w:top w:val="none" w:sz="0" w:space="0" w:color="auto"/>
                <w:left w:val="none" w:sz="0" w:space="0" w:color="auto"/>
                <w:bottom w:val="none" w:sz="0" w:space="0" w:color="auto"/>
                <w:right w:val="none" w:sz="0" w:space="0" w:color="auto"/>
              </w:divBdr>
            </w:div>
            <w:div w:id="204000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91134">
      <w:bodyDiv w:val="1"/>
      <w:marLeft w:val="0"/>
      <w:marRight w:val="0"/>
      <w:marTop w:val="0"/>
      <w:marBottom w:val="0"/>
      <w:divBdr>
        <w:top w:val="none" w:sz="0" w:space="0" w:color="auto"/>
        <w:left w:val="none" w:sz="0" w:space="0" w:color="auto"/>
        <w:bottom w:val="none" w:sz="0" w:space="0" w:color="auto"/>
        <w:right w:val="none" w:sz="0" w:space="0" w:color="auto"/>
      </w:divBdr>
    </w:div>
    <w:div w:id="1644000772">
      <w:bodyDiv w:val="1"/>
      <w:marLeft w:val="0"/>
      <w:marRight w:val="0"/>
      <w:marTop w:val="0"/>
      <w:marBottom w:val="0"/>
      <w:divBdr>
        <w:top w:val="none" w:sz="0" w:space="0" w:color="auto"/>
        <w:left w:val="none" w:sz="0" w:space="0" w:color="auto"/>
        <w:bottom w:val="none" w:sz="0" w:space="0" w:color="auto"/>
        <w:right w:val="none" w:sz="0" w:space="0" w:color="auto"/>
      </w:divBdr>
      <w:divsChild>
        <w:div w:id="945961417">
          <w:marLeft w:val="0"/>
          <w:marRight w:val="0"/>
          <w:marTop w:val="0"/>
          <w:marBottom w:val="0"/>
          <w:divBdr>
            <w:top w:val="none" w:sz="0" w:space="0" w:color="auto"/>
            <w:left w:val="none" w:sz="0" w:space="0" w:color="auto"/>
            <w:bottom w:val="none" w:sz="0" w:space="0" w:color="auto"/>
            <w:right w:val="none" w:sz="0" w:space="0" w:color="auto"/>
          </w:divBdr>
        </w:div>
        <w:div w:id="1026062963">
          <w:marLeft w:val="0"/>
          <w:marRight w:val="0"/>
          <w:marTop w:val="0"/>
          <w:marBottom w:val="0"/>
          <w:divBdr>
            <w:top w:val="none" w:sz="0" w:space="0" w:color="auto"/>
            <w:left w:val="none" w:sz="0" w:space="0" w:color="auto"/>
            <w:bottom w:val="none" w:sz="0" w:space="0" w:color="auto"/>
            <w:right w:val="none" w:sz="0" w:space="0" w:color="auto"/>
          </w:divBdr>
        </w:div>
        <w:div w:id="1535650647">
          <w:marLeft w:val="0"/>
          <w:marRight w:val="0"/>
          <w:marTop w:val="0"/>
          <w:marBottom w:val="0"/>
          <w:divBdr>
            <w:top w:val="none" w:sz="0" w:space="0" w:color="auto"/>
            <w:left w:val="none" w:sz="0" w:space="0" w:color="auto"/>
            <w:bottom w:val="none" w:sz="0" w:space="0" w:color="auto"/>
            <w:right w:val="none" w:sz="0" w:space="0" w:color="auto"/>
          </w:divBdr>
        </w:div>
      </w:divsChild>
    </w:div>
    <w:div w:id="1687363805">
      <w:bodyDiv w:val="1"/>
      <w:marLeft w:val="0"/>
      <w:marRight w:val="0"/>
      <w:marTop w:val="0"/>
      <w:marBottom w:val="0"/>
      <w:divBdr>
        <w:top w:val="none" w:sz="0" w:space="0" w:color="auto"/>
        <w:left w:val="none" w:sz="0" w:space="0" w:color="auto"/>
        <w:bottom w:val="none" w:sz="0" w:space="0" w:color="auto"/>
        <w:right w:val="none" w:sz="0" w:space="0" w:color="auto"/>
      </w:divBdr>
    </w:div>
    <w:div w:id="1705709752">
      <w:bodyDiv w:val="1"/>
      <w:marLeft w:val="0"/>
      <w:marRight w:val="0"/>
      <w:marTop w:val="0"/>
      <w:marBottom w:val="0"/>
      <w:divBdr>
        <w:top w:val="none" w:sz="0" w:space="0" w:color="auto"/>
        <w:left w:val="none" w:sz="0" w:space="0" w:color="auto"/>
        <w:bottom w:val="none" w:sz="0" w:space="0" w:color="auto"/>
        <w:right w:val="none" w:sz="0" w:space="0" w:color="auto"/>
      </w:divBdr>
      <w:divsChild>
        <w:div w:id="1128281918">
          <w:marLeft w:val="0"/>
          <w:marRight w:val="0"/>
          <w:marTop w:val="0"/>
          <w:marBottom w:val="0"/>
          <w:divBdr>
            <w:top w:val="none" w:sz="0" w:space="0" w:color="auto"/>
            <w:left w:val="none" w:sz="0" w:space="0" w:color="auto"/>
            <w:bottom w:val="none" w:sz="0" w:space="0" w:color="auto"/>
            <w:right w:val="none" w:sz="0" w:space="0" w:color="auto"/>
          </w:divBdr>
          <w:divsChild>
            <w:div w:id="21516936">
              <w:marLeft w:val="0"/>
              <w:marRight w:val="0"/>
              <w:marTop w:val="0"/>
              <w:marBottom w:val="0"/>
              <w:divBdr>
                <w:top w:val="none" w:sz="0" w:space="0" w:color="auto"/>
                <w:left w:val="none" w:sz="0" w:space="0" w:color="auto"/>
                <w:bottom w:val="none" w:sz="0" w:space="0" w:color="auto"/>
                <w:right w:val="none" w:sz="0" w:space="0" w:color="auto"/>
              </w:divBdr>
              <w:divsChild>
                <w:div w:id="398136738">
                  <w:marLeft w:val="0"/>
                  <w:marRight w:val="0"/>
                  <w:marTop w:val="0"/>
                  <w:marBottom w:val="0"/>
                  <w:divBdr>
                    <w:top w:val="none" w:sz="0" w:space="0" w:color="auto"/>
                    <w:left w:val="none" w:sz="0" w:space="0" w:color="auto"/>
                    <w:bottom w:val="none" w:sz="0" w:space="0" w:color="auto"/>
                    <w:right w:val="none" w:sz="0" w:space="0" w:color="auto"/>
                  </w:divBdr>
                  <w:divsChild>
                    <w:div w:id="5166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781866">
      <w:bodyDiv w:val="1"/>
      <w:marLeft w:val="0"/>
      <w:marRight w:val="0"/>
      <w:marTop w:val="0"/>
      <w:marBottom w:val="0"/>
      <w:divBdr>
        <w:top w:val="none" w:sz="0" w:space="0" w:color="auto"/>
        <w:left w:val="none" w:sz="0" w:space="0" w:color="auto"/>
        <w:bottom w:val="none" w:sz="0" w:space="0" w:color="auto"/>
        <w:right w:val="none" w:sz="0" w:space="0" w:color="auto"/>
      </w:divBdr>
      <w:divsChild>
        <w:div w:id="1797790851">
          <w:marLeft w:val="0"/>
          <w:marRight w:val="0"/>
          <w:marTop w:val="0"/>
          <w:marBottom w:val="0"/>
          <w:divBdr>
            <w:top w:val="none" w:sz="0" w:space="0" w:color="auto"/>
            <w:left w:val="none" w:sz="0" w:space="0" w:color="auto"/>
            <w:bottom w:val="none" w:sz="0" w:space="0" w:color="auto"/>
            <w:right w:val="none" w:sz="0" w:space="0" w:color="auto"/>
          </w:divBdr>
          <w:divsChild>
            <w:div w:id="220674305">
              <w:marLeft w:val="0"/>
              <w:marRight w:val="0"/>
              <w:marTop w:val="0"/>
              <w:marBottom w:val="0"/>
              <w:divBdr>
                <w:top w:val="none" w:sz="0" w:space="0" w:color="auto"/>
                <w:left w:val="none" w:sz="0" w:space="0" w:color="auto"/>
                <w:bottom w:val="none" w:sz="0" w:space="0" w:color="auto"/>
                <w:right w:val="none" w:sz="0" w:space="0" w:color="auto"/>
              </w:divBdr>
              <w:divsChild>
                <w:div w:id="1459571350">
                  <w:marLeft w:val="0"/>
                  <w:marRight w:val="0"/>
                  <w:marTop w:val="0"/>
                  <w:marBottom w:val="0"/>
                  <w:divBdr>
                    <w:top w:val="none" w:sz="0" w:space="0" w:color="auto"/>
                    <w:left w:val="none" w:sz="0" w:space="0" w:color="auto"/>
                    <w:bottom w:val="none" w:sz="0" w:space="0" w:color="auto"/>
                    <w:right w:val="none" w:sz="0" w:space="0" w:color="auto"/>
                  </w:divBdr>
                  <w:divsChild>
                    <w:div w:id="1058750167">
                      <w:marLeft w:val="0"/>
                      <w:marRight w:val="0"/>
                      <w:marTop w:val="0"/>
                      <w:marBottom w:val="0"/>
                      <w:divBdr>
                        <w:top w:val="none" w:sz="0" w:space="0" w:color="auto"/>
                        <w:left w:val="none" w:sz="0" w:space="0" w:color="auto"/>
                        <w:bottom w:val="none" w:sz="0" w:space="0" w:color="auto"/>
                        <w:right w:val="none" w:sz="0" w:space="0" w:color="auto"/>
                      </w:divBdr>
                      <w:divsChild>
                        <w:div w:id="1179586262">
                          <w:marLeft w:val="0"/>
                          <w:marRight w:val="0"/>
                          <w:marTop w:val="0"/>
                          <w:marBottom w:val="0"/>
                          <w:divBdr>
                            <w:top w:val="none" w:sz="0" w:space="0" w:color="auto"/>
                            <w:left w:val="none" w:sz="0" w:space="0" w:color="auto"/>
                            <w:bottom w:val="none" w:sz="0" w:space="0" w:color="auto"/>
                            <w:right w:val="none" w:sz="0" w:space="0" w:color="auto"/>
                          </w:divBdr>
                          <w:divsChild>
                            <w:div w:id="117133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805197">
      <w:bodyDiv w:val="1"/>
      <w:marLeft w:val="0"/>
      <w:marRight w:val="0"/>
      <w:marTop w:val="0"/>
      <w:marBottom w:val="0"/>
      <w:divBdr>
        <w:top w:val="none" w:sz="0" w:space="0" w:color="auto"/>
        <w:left w:val="none" w:sz="0" w:space="0" w:color="auto"/>
        <w:bottom w:val="none" w:sz="0" w:space="0" w:color="auto"/>
        <w:right w:val="none" w:sz="0" w:space="0" w:color="auto"/>
      </w:divBdr>
      <w:divsChild>
        <w:div w:id="2095278213">
          <w:marLeft w:val="0"/>
          <w:marRight w:val="0"/>
          <w:marTop w:val="0"/>
          <w:marBottom w:val="0"/>
          <w:divBdr>
            <w:top w:val="none" w:sz="0" w:space="0" w:color="auto"/>
            <w:left w:val="none" w:sz="0" w:space="0" w:color="auto"/>
            <w:bottom w:val="none" w:sz="0" w:space="0" w:color="auto"/>
            <w:right w:val="none" w:sz="0" w:space="0" w:color="auto"/>
          </w:divBdr>
          <w:divsChild>
            <w:div w:id="1501695013">
              <w:marLeft w:val="0"/>
              <w:marRight w:val="0"/>
              <w:marTop w:val="0"/>
              <w:marBottom w:val="0"/>
              <w:divBdr>
                <w:top w:val="none" w:sz="0" w:space="0" w:color="auto"/>
                <w:left w:val="none" w:sz="0" w:space="0" w:color="auto"/>
                <w:bottom w:val="none" w:sz="0" w:space="0" w:color="auto"/>
                <w:right w:val="none" w:sz="0" w:space="0" w:color="auto"/>
              </w:divBdr>
              <w:divsChild>
                <w:div w:id="657925802">
                  <w:marLeft w:val="0"/>
                  <w:marRight w:val="0"/>
                  <w:marTop w:val="0"/>
                  <w:marBottom w:val="0"/>
                  <w:divBdr>
                    <w:top w:val="none" w:sz="0" w:space="0" w:color="auto"/>
                    <w:left w:val="none" w:sz="0" w:space="0" w:color="auto"/>
                    <w:bottom w:val="none" w:sz="0" w:space="0" w:color="auto"/>
                    <w:right w:val="none" w:sz="0" w:space="0" w:color="auto"/>
                  </w:divBdr>
                  <w:divsChild>
                    <w:div w:id="365719040">
                      <w:marLeft w:val="0"/>
                      <w:marRight w:val="0"/>
                      <w:marTop w:val="0"/>
                      <w:marBottom w:val="0"/>
                      <w:divBdr>
                        <w:top w:val="none" w:sz="0" w:space="0" w:color="auto"/>
                        <w:left w:val="none" w:sz="0" w:space="0" w:color="auto"/>
                        <w:bottom w:val="none" w:sz="0" w:space="0" w:color="auto"/>
                        <w:right w:val="none" w:sz="0" w:space="0" w:color="auto"/>
                      </w:divBdr>
                      <w:divsChild>
                        <w:div w:id="1878657852">
                          <w:marLeft w:val="0"/>
                          <w:marRight w:val="0"/>
                          <w:marTop w:val="0"/>
                          <w:marBottom w:val="0"/>
                          <w:divBdr>
                            <w:top w:val="none" w:sz="0" w:space="0" w:color="auto"/>
                            <w:left w:val="none" w:sz="0" w:space="0" w:color="auto"/>
                            <w:bottom w:val="none" w:sz="0" w:space="0" w:color="auto"/>
                            <w:right w:val="none" w:sz="0" w:space="0" w:color="auto"/>
                          </w:divBdr>
                          <w:divsChild>
                            <w:div w:id="551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8121441">
      <w:bodyDiv w:val="1"/>
      <w:marLeft w:val="0"/>
      <w:marRight w:val="0"/>
      <w:marTop w:val="0"/>
      <w:marBottom w:val="0"/>
      <w:divBdr>
        <w:top w:val="none" w:sz="0" w:space="0" w:color="auto"/>
        <w:left w:val="none" w:sz="0" w:space="0" w:color="auto"/>
        <w:bottom w:val="none" w:sz="0" w:space="0" w:color="auto"/>
        <w:right w:val="none" w:sz="0" w:space="0" w:color="auto"/>
      </w:divBdr>
      <w:divsChild>
        <w:div w:id="1915309151">
          <w:marLeft w:val="0"/>
          <w:marRight w:val="0"/>
          <w:marTop w:val="0"/>
          <w:marBottom w:val="0"/>
          <w:divBdr>
            <w:top w:val="none" w:sz="0" w:space="0" w:color="auto"/>
            <w:left w:val="none" w:sz="0" w:space="0" w:color="auto"/>
            <w:bottom w:val="none" w:sz="0" w:space="0" w:color="auto"/>
            <w:right w:val="none" w:sz="0" w:space="0" w:color="auto"/>
          </w:divBdr>
          <w:divsChild>
            <w:div w:id="860433604">
              <w:marLeft w:val="0"/>
              <w:marRight w:val="0"/>
              <w:marTop w:val="0"/>
              <w:marBottom w:val="0"/>
              <w:divBdr>
                <w:top w:val="none" w:sz="0" w:space="0" w:color="auto"/>
                <w:left w:val="none" w:sz="0" w:space="0" w:color="auto"/>
                <w:bottom w:val="none" w:sz="0" w:space="0" w:color="auto"/>
                <w:right w:val="none" w:sz="0" w:space="0" w:color="auto"/>
              </w:divBdr>
              <w:divsChild>
                <w:div w:id="878586938">
                  <w:marLeft w:val="0"/>
                  <w:marRight w:val="0"/>
                  <w:marTop w:val="0"/>
                  <w:marBottom w:val="0"/>
                  <w:divBdr>
                    <w:top w:val="none" w:sz="0" w:space="0" w:color="auto"/>
                    <w:left w:val="none" w:sz="0" w:space="0" w:color="auto"/>
                    <w:bottom w:val="none" w:sz="0" w:space="0" w:color="auto"/>
                    <w:right w:val="none" w:sz="0" w:space="0" w:color="auto"/>
                  </w:divBdr>
                  <w:divsChild>
                    <w:div w:id="164320857">
                      <w:marLeft w:val="0"/>
                      <w:marRight w:val="0"/>
                      <w:marTop w:val="0"/>
                      <w:marBottom w:val="0"/>
                      <w:divBdr>
                        <w:top w:val="none" w:sz="0" w:space="0" w:color="auto"/>
                        <w:left w:val="none" w:sz="0" w:space="0" w:color="auto"/>
                        <w:bottom w:val="none" w:sz="0" w:space="0" w:color="auto"/>
                        <w:right w:val="none" w:sz="0" w:space="0" w:color="auto"/>
                      </w:divBdr>
                      <w:divsChild>
                        <w:div w:id="1575243828">
                          <w:marLeft w:val="0"/>
                          <w:marRight w:val="0"/>
                          <w:marTop w:val="0"/>
                          <w:marBottom w:val="0"/>
                          <w:divBdr>
                            <w:top w:val="none" w:sz="0" w:space="0" w:color="auto"/>
                            <w:left w:val="none" w:sz="0" w:space="0" w:color="auto"/>
                            <w:bottom w:val="none" w:sz="0" w:space="0" w:color="auto"/>
                            <w:right w:val="none" w:sz="0" w:space="0" w:color="auto"/>
                          </w:divBdr>
                          <w:divsChild>
                            <w:div w:id="30902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880527">
      <w:bodyDiv w:val="1"/>
      <w:marLeft w:val="0"/>
      <w:marRight w:val="0"/>
      <w:marTop w:val="0"/>
      <w:marBottom w:val="0"/>
      <w:divBdr>
        <w:top w:val="none" w:sz="0" w:space="0" w:color="auto"/>
        <w:left w:val="none" w:sz="0" w:space="0" w:color="auto"/>
        <w:bottom w:val="none" w:sz="0" w:space="0" w:color="auto"/>
        <w:right w:val="none" w:sz="0" w:space="0" w:color="auto"/>
      </w:divBdr>
      <w:divsChild>
        <w:div w:id="260189717">
          <w:marLeft w:val="0"/>
          <w:marRight w:val="0"/>
          <w:marTop w:val="0"/>
          <w:marBottom w:val="0"/>
          <w:divBdr>
            <w:top w:val="none" w:sz="0" w:space="0" w:color="auto"/>
            <w:left w:val="none" w:sz="0" w:space="0" w:color="auto"/>
            <w:bottom w:val="none" w:sz="0" w:space="0" w:color="auto"/>
            <w:right w:val="none" w:sz="0" w:space="0" w:color="auto"/>
          </w:divBdr>
          <w:divsChild>
            <w:div w:id="71701304">
              <w:marLeft w:val="0"/>
              <w:marRight w:val="0"/>
              <w:marTop w:val="0"/>
              <w:marBottom w:val="0"/>
              <w:divBdr>
                <w:top w:val="none" w:sz="0" w:space="0" w:color="auto"/>
                <w:left w:val="none" w:sz="0" w:space="0" w:color="auto"/>
                <w:bottom w:val="none" w:sz="0" w:space="0" w:color="auto"/>
                <w:right w:val="none" w:sz="0" w:space="0" w:color="auto"/>
              </w:divBdr>
            </w:div>
            <w:div w:id="365063170">
              <w:marLeft w:val="0"/>
              <w:marRight w:val="0"/>
              <w:marTop w:val="0"/>
              <w:marBottom w:val="0"/>
              <w:divBdr>
                <w:top w:val="none" w:sz="0" w:space="0" w:color="auto"/>
                <w:left w:val="none" w:sz="0" w:space="0" w:color="auto"/>
                <w:bottom w:val="none" w:sz="0" w:space="0" w:color="auto"/>
                <w:right w:val="none" w:sz="0" w:space="0" w:color="auto"/>
              </w:divBdr>
            </w:div>
            <w:div w:id="403375343">
              <w:marLeft w:val="0"/>
              <w:marRight w:val="0"/>
              <w:marTop w:val="0"/>
              <w:marBottom w:val="0"/>
              <w:divBdr>
                <w:top w:val="none" w:sz="0" w:space="0" w:color="auto"/>
                <w:left w:val="none" w:sz="0" w:space="0" w:color="auto"/>
                <w:bottom w:val="none" w:sz="0" w:space="0" w:color="auto"/>
                <w:right w:val="none" w:sz="0" w:space="0" w:color="auto"/>
              </w:divBdr>
            </w:div>
            <w:div w:id="522521236">
              <w:marLeft w:val="0"/>
              <w:marRight w:val="0"/>
              <w:marTop w:val="0"/>
              <w:marBottom w:val="0"/>
              <w:divBdr>
                <w:top w:val="none" w:sz="0" w:space="0" w:color="auto"/>
                <w:left w:val="none" w:sz="0" w:space="0" w:color="auto"/>
                <w:bottom w:val="none" w:sz="0" w:space="0" w:color="auto"/>
                <w:right w:val="none" w:sz="0" w:space="0" w:color="auto"/>
              </w:divBdr>
            </w:div>
            <w:div w:id="852766420">
              <w:marLeft w:val="0"/>
              <w:marRight w:val="0"/>
              <w:marTop w:val="0"/>
              <w:marBottom w:val="0"/>
              <w:divBdr>
                <w:top w:val="none" w:sz="0" w:space="0" w:color="auto"/>
                <w:left w:val="none" w:sz="0" w:space="0" w:color="auto"/>
                <w:bottom w:val="none" w:sz="0" w:space="0" w:color="auto"/>
                <w:right w:val="none" w:sz="0" w:space="0" w:color="auto"/>
              </w:divBdr>
            </w:div>
            <w:div w:id="981077532">
              <w:marLeft w:val="0"/>
              <w:marRight w:val="0"/>
              <w:marTop w:val="0"/>
              <w:marBottom w:val="0"/>
              <w:divBdr>
                <w:top w:val="none" w:sz="0" w:space="0" w:color="auto"/>
                <w:left w:val="none" w:sz="0" w:space="0" w:color="auto"/>
                <w:bottom w:val="none" w:sz="0" w:space="0" w:color="auto"/>
                <w:right w:val="none" w:sz="0" w:space="0" w:color="auto"/>
              </w:divBdr>
            </w:div>
            <w:div w:id="1064719476">
              <w:marLeft w:val="0"/>
              <w:marRight w:val="0"/>
              <w:marTop w:val="0"/>
              <w:marBottom w:val="0"/>
              <w:divBdr>
                <w:top w:val="none" w:sz="0" w:space="0" w:color="auto"/>
                <w:left w:val="none" w:sz="0" w:space="0" w:color="auto"/>
                <w:bottom w:val="none" w:sz="0" w:space="0" w:color="auto"/>
                <w:right w:val="none" w:sz="0" w:space="0" w:color="auto"/>
              </w:divBdr>
            </w:div>
            <w:div w:id="1223248355">
              <w:marLeft w:val="0"/>
              <w:marRight w:val="0"/>
              <w:marTop w:val="0"/>
              <w:marBottom w:val="0"/>
              <w:divBdr>
                <w:top w:val="none" w:sz="0" w:space="0" w:color="auto"/>
                <w:left w:val="none" w:sz="0" w:space="0" w:color="auto"/>
                <w:bottom w:val="none" w:sz="0" w:space="0" w:color="auto"/>
                <w:right w:val="none" w:sz="0" w:space="0" w:color="auto"/>
              </w:divBdr>
            </w:div>
            <w:div w:id="1338341279">
              <w:marLeft w:val="0"/>
              <w:marRight w:val="0"/>
              <w:marTop w:val="0"/>
              <w:marBottom w:val="0"/>
              <w:divBdr>
                <w:top w:val="none" w:sz="0" w:space="0" w:color="auto"/>
                <w:left w:val="none" w:sz="0" w:space="0" w:color="auto"/>
                <w:bottom w:val="none" w:sz="0" w:space="0" w:color="auto"/>
                <w:right w:val="none" w:sz="0" w:space="0" w:color="auto"/>
              </w:divBdr>
            </w:div>
            <w:div w:id="1476142707">
              <w:marLeft w:val="0"/>
              <w:marRight w:val="0"/>
              <w:marTop w:val="0"/>
              <w:marBottom w:val="0"/>
              <w:divBdr>
                <w:top w:val="none" w:sz="0" w:space="0" w:color="auto"/>
                <w:left w:val="none" w:sz="0" w:space="0" w:color="auto"/>
                <w:bottom w:val="none" w:sz="0" w:space="0" w:color="auto"/>
                <w:right w:val="none" w:sz="0" w:space="0" w:color="auto"/>
              </w:divBdr>
            </w:div>
            <w:div w:id="1493597168">
              <w:marLeft w:val="0"/>
              <w:marRight w:val="0"/>
              <w:marTop w:val="0"/>
              <w:marBottom w:val="0"/>
              <w:divBdr>
                <w:top w:val="none" w:sz="0" w:space="0" w:color="auto"/>
                <w:left w:val="none" w:sz="0" w:space="0" w:color="auto"/>
                <w:bottom w:val="none" w:sz="0" w:space="0" w:color="auto"/>
                <w:right w:val="none" w:sz="0" w:space="0" w:color="auto"/>
              </w:divBdr>
            </w:div>
            <w:div w:id="1534925182">
              <w:marLeft w:val="0"/>
              <w:marRight w:val="0"/>
              <w:marTop w:val="0"/>
              <w:marBottom w:val="0"/>
              <w:divBdr>
                <w:top w:val="none" w:sz="0" w:space="0" w:color="auto"/>
                <w:left w:val="none" w:sz="0" w:space="0" w:color="auto"/>
                <w:bottom w:val="none" w:sz="0" w:space="0" w:color="auto"/>
                <w:right w:val="none" w:sz="0" w:space="0" w:color="auto"/>
              </w:divBdr>
            </w:div>
            <w:div w:id="153854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84512">
      <w:bodyDiv w:val="1"/>
      <w:marLeft w:val="0"/>
      <w:marRight w:val="0"/>
      <w:marTop w:val="0"/>
      <w:marBottom w:val="0"/>
      <w:divBdr>
        <w:top w:val="none" w:sz="0" w:space="0" w:color="auto"/>
        <w:left w:val="none" w:sz="0" w:space="0" w:color="auto"/>
        <w:bottom w:val="none" w:sz="0" w:space="0" w:color="auto"/>
        <w:right w:val="none" w:sz="0" w:space="0" w:color="auto"/>
      </w:divBdr>
    </w:div>
    <w:div w:id="1851019722">
      <w:bodyDiv w:val="1"/>
      <w:marLeft w:val="0"/>
      <w:marRight w:val="0"/>
      <w:marTop w:val="0"/>
      <w:marBottom w:val="0"/>
      <w:divBdr>
        <w:top w:val="none" w:sz="0" w:space="0" w:color="auto"/>
        <w:left w:val="none" w:sz="0" w:space="0" w:color="auto"/>
        <w:bottom w:val="none" w:sz="0" w:space="0" w:color="auto"/>
        <w:right w:val="none" w:sz="0" w:space="0" w:color="auto"/>
      </w:divBdr>
      <w:divsChild>
        <w:div w:id="1115173758">
          <w:marLeft w:val="0"/>
          <w:marRight w:val="0"/>
          <w:marTop w:val="0"/>
          <w:marBottom w:val="0"/>
          <w:divBdr>
            <w:top w:val="none" w:sz="0" w:space="0" w:color="auto"/>
            <w:left w:val="none" w:sz="0" w:space="0" w:color="auto"/>
            <w:bottom w:val="none" w:sz="0" w:space="0" w:color="auto"/>
            <w:right w:val="none" w:sz="0" w:space="0" w:color="auto"/>
          </w:divBdr>
          <w:divsChild>
            <w:div w:id="337928502">
              <w:marLeft w:val="0"/>
              <w:marRight w:val="0"/>
              <w:marTop w:val="0"/>
              <w:marBottom w:val="0"/>
              <w:divBdr>
                <w:top w:val="none" w:sz="0" w:space="0" w:color="auto"/>
                <w:left w:val="none" w:sz="0" w:space="0" w:color="auto"/>
                <w:bottom w:val="none" w:sz="0" w:space="0" w:color="auto"/>
                <w:right w:val="none" w:sz="0" w:space="0" w:color="auto"/>
              </w:divBdr>
            </w:div>
            <w:div w:id="573662674">
              <w:marLeft w:val="0"/>
              <w:marRight w:val="0"/>
              <w:marTop w:val="0"/>
              <w:marBottom w:val="0"/>
              <w:divBdr>
                <w:top w:val="none" w:sz="0" w:space="0" w:color="auto"/>
                <w:left w:val="none" w:sz="0" w:space="0" w:color="auto"/>
                <w:bottom w:val="none" w:sz="0" w:space="0" w:color="auto"/>
                <w:right w:val="none" w:sz="0" w:space="0" w:color="auto"/>
              </w:divBdr>
            </w:div>
            <w:div w:id="1015615851">
              <w:marLeft w:val="0"/>
              <w:marRight w:val="0"/>
              <w:marTop w:val="0"/>
              <w:marBottom w:val="0"/>
              <w:divBdr>
                <w:top w:val="none" w:sz="0" w:space="0" w:color="auto"/>
                <w:left w:val="none" w:sz="0" w:space="0" w:color="auto"/>
                <w:bottom w:val="none" w:sz="0" w:space="0" w:color="auto"/>
                <w:right w:val="none" w:sz="0" w:space="0" w:color="auto"/>
              </w:divBdr>
            </w:div>
            <w:div w:id="1177384358">
              <w:marLeft w:val="0"/>
              <w:marRight w:val="0"/>
              <w:marTop w:val="0"/>
              <w:marBottom w:val="0"/>
              <w:divBdr>
                <w:top w:val="none" w:sz="0" w:space="0" w:color="auto"/>
                <w:left w:val="none" w:sz="0" w:space="0" w:color="auto"/>
                <w:bottom w:val="none" w:sz="0" w:space="0" w:color="auto"/>
                <w:right w:val="none" w:sz="0" w:space="0" w:color="auto"/>
              </w:divBdr>
            </w:div>
            <w:div w:id="1353651386">
              <w:marLeft w:val="0"/>
              <w:marRight w:val="0"/>
              <w:marTop w:val="0"/>
              <w:marBottom w:val="0"/>
              <w:divBdr>
                <w:top w:val="none" w:sz="0" w:space="0" w:color="auto"/>
                <w:left w:val="none" w:sz="0" w:space="0" w:color="auto"/>
                <w:bottom w:val="none" w:sz="0" w:space="0" w:color="auto"/>
                <w:right w:val="none" w:sz="0" w:space="0" w:color="auto"/>
              </w:divBdr>
            </w:div>
            <w:div w:id="209512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44321">
      <w:bodyDiv w:val="1"/>
      <w:marLeft w:val="0"/>
      <w:marRight w:val="0"/>
      <w:marTop w:val="0"/>
      <w:marBottom w:val="0"/>
      <w:divBdr>
        <w:top w:val="none" w:sz="0" w:space="0" w:color="auto"/>
        <w:left w:val="none" w:sz="0" w:space="0" w:color="auto"/>
        <w:bottom w:val="none" w:sz="0" w:space="0" w:color="auto"/>
        <w:right w:val="none" w:sz="0" w:space="0" w:color="auto"/>
      </w:divBdr>
    </w:div>
    <w:div w:id="1866825670">
      <w:bodyDiv w:val="1"/>
      <w:marLeft w:val="0"/>
      <w:marRight w:val="0"/>
      <w:marTop w:val="0"/>
      <w:marBottom w:val="0"/>
      <w:divBdr>
        <w:top w:val="none" w:sz="0" w:space="0" w:color="auto"/>
        <w:left w:val="none" w:sz="0" w:space="0" w:color="auto"/>
        <w:bottom w:val="none" w:sz="0" w:space="0" w:color="auto"/>
        <w:right w:val="none" w:sz="0" w:space="0" w:color="auto"/>
      </w:divBdr>
    </w:div>
    <w:div w:id="1893542861">
      <w:bodyDiv w:val="1"/>
      <w:marLeft w:val="0"/>
      <w:marRight w:val="0"/>
      <w:marTop w:val="0"/>
      <w:marBottom w:val="0"/>
      <w:divBdr>
        <w:top w:val="none" w:sz="0" w:space="0" w:color="auto"/>
        <w:left w:val="none" w:sz="0" w:space="0" w:color="auto"/>
        <w:bottom w:val="none" w:sz="0" w:space="0" w:color="auto"/>
        <w:right w:val="none" w:sz="0" w:space="0" w:color="auto"/>
      </w:divBdr>
    </w:div>
    <w:div w:id="1935474701">
      <w:bodyDiv w:val="1"/>
      <w:marLeft w:val="0"/>
      <w:marRight w:val="0"/>
      <w:marTop w:val="0"/>
      <w:marBottom w:val="0"/>
      <w:divBdr>
        <w:top w:val="none" w:sz="0" w:space="0" w:color="auto"/>
        <w:left w:val="none" w:sz="0" w:space="0" w:color="auto"/>
        <w:bottom w:val="none" w:sz="0" w:space="0" w:color="auto"/>
        <w:right w:val="none" w:sz="0" w:space="0" w:color="auto"/>
      </w:divBdr>
      <w:divsChild>
        <w:div w:id="1523130887">
          <w:marLeft w:val="0"/>
          <w:marRight w:val="0"/>
          <w:marTop w:val="0"/>
          <w:marBottom w:val="0"/>
          <w:divBdr>
            <w:top w:val="none" w:sz="0" w:space="0" w:color="auto"/>
            <w:left w:val="none" w:sz="0" w:space="0" w:color="auto"/>
            <w:bottom w:val="none" w:sz="0" w:space="0" w:color="auto"/>
            <w:right w:val="none" w:sz="0" w:space="0" w:color="auto"/>
          </w:divBdr>
          <w:divsChild>
            <w:div w:id="288362800">
              <w:marLeft w:val="0"/>
              <w:marRight w:val="0"/>
              <w:marTop w:val="0"/>
              <w:marBottom w:val="0"/>
              <w:divBdr>
                <w:top w:val="none" w:sz="0" w:space="0" w:color="auto"/>
                <w:left w:val="none" w:sz="0" w:space="0" w:color="auto"/>
                <w:bottom w:val="none" w:sz="0" w:space="0" w:color="auto"/>
                <w:right w:val="none" w:sz="0" w:space="0" w:color="auto"/>
              </w:divBdr>
            </w:div>
            <w:div w:id="338703078">
              <w:marLeft w:val="0"/>
              <w:marRight w:val="0"/>
              <w:marTop w:val="0"/>
              <w:marBottom w:val="0"/>
              <w:divBdr>
                <w:top w:val="none" w:sz="0" w:space="0" w:color="auto"/>
                <w:left w:val="none" w:sz="0" w:space="0" w:color="auto"/>
                <w:bottom w:val="none" w:sz="0" w:space="0" w:color="auto"/>
                <w:right w:val="none" w:sz="0" w:space="0" w:color="auto"/>
              </w:divBdr>
            </w:div>
            <w:div w:id="347869783">
              <w:marLeft w:val="0"/>
              <w:marRight w:val="0"/>
              <w:marTop w:val="0"/>
              <w:marBottom w:val="0"/>
              <w:divBdr>
                <w:top w:val="none" w:sz="0" w:space="0" w:color="auto"/>
                <w:left w:val="none" w:sz="0" w:space="0" w:color="auto"/>
                <w:bottom w:val="none" w:sz="0" w:space="0" w:color="auto"/>
                <w:right w:val="none" w:sz="0" w:space="0" w:color="auto"/>
              </w:divBdr>
            </w:div>
            <w:div w:id="835539269">
              <w:marLeft w:val="0"/>
              <w:marRight w:val="0"/>
              <w:marTop w:val="0"/>
              <w:marBottom w:val="0"/>
              <w:divBdr>
                <w:top w:val="none" w:sz="0" w:space="0" w:color="auto"/>
                <w:left w:val="none" w:sz="0" w:space="0" w:color="auto"/>
                <w:bottom w:val="none" w:sz="0" w:space="0" w:color="auto"/>
                <w:right w:val="none" w:sz="0" w:space="0" w:color="auto"/>
              </w:divBdr>
            </w:div>
            <w:div w:id="1119035029">
              <w:marLeft w:val="0"/>
              <w:marRight w:val="0"/>
              <w:marTop w:val="0"/>
              <w:marBottom w:val="0"/>
              <w:divBdr>
                <w:top w:val="none" w:sz="0" w:space="0" w:color="auto"/>
                <w:left w:val="none" w:sz="0" w:space="0" w:color="auto"/>
                <w:bottom w:val="none" w:sz="0" w:space="0" w:color="auto"/>
                <w:right w:val="none" w:sz="0" w:space="0" w:color="auto"/>
              </w:divBdr>
            </w:div>
            <w:div w:id="1450472955">
              <w:marLeft w:val="0"/>
              <w:marRight w:val="0"/>
              <w:marTop w:val="0"/>
              <w:marBottom w:val="0"/>
              <w:divBdr>
                <w:top w:val="none" w:sz="0" w:space="0" w:color="auto"/>
                <w:left w:val="none" w:sz="0" w:space="0" w:color="auto"/>
                <w:bottom w:val="none" w:sz="0" w:space="0" w:color="auto"/>
                <w:right w:val="none" w:sz="0" w:space="0" w:color="auto"/>
              </w:divBdr>
            </w:div>
            <w:div w:id="1498568239">
              <w:marLeft w:val="0"/>
              <w:marRight w:val="0"/>
              <w:marTop w:val="0"/>
              <w:marBottom w:val="0"/>
              <w:divBdr>
                <w:top w:val="none" w:sz="0" w:space="0" w:color="auto"/>
                <w:left w:val="none" w:sz="0" w:space="0" w:color="auto"/>
                <w:bottom w:val="none" w:sz="0" w:space="0" w:color="auto"/>
                <w:right w:val="none" w:sz="0" w:space="0" w:color="auto"/>
              </w:divBdr>
            </w:div>
            <w:div w:id="1519929676">
              <w:marLeft w:val="0"/>
              <w:marRight w:val="0"/>
              <w:marTop w:val="0"/>
              <w:marBottom w:val="0"/>
              <w:divBdr>
                <w:top w:val="none" w:sz="0" w:space="0" w:color="auto"/>
                <w:left w:val="none" w:sz="0" w:space="0" w:color="auto"/>
                <w:bottom w:val="none" w:sz="0" w:space="0" w:color="auto"/>
                <w:right w:val="none" w:sz="0" w:space="0" w:color="auto"/>
              </w:divBdr>
            </w:div>
            <w:div w:id="1700742735">
              <w:marLeft w:val="0"/>
              <w:marRight w:val="0"/>
              <w:marTop w:val="0"/>
              <w:marBottom w:val="0"/>
              <w:divBdr>
                <w:top w:val="none" w:sz="0" w:space="0" w:color="auto"/>
                <w:left w:val="none" w:sz="0" w:space="0" w:color="auto"/>
                <w:bottom w:val="none" w:sz="0" w:space="0" w:color="auto"/>
                <w:right w:val="none" w:sz="0" w:space="0" w:color="auto"/>
              </w:divBdr>
            </w:div>
            <w:div w:id="1762331868">
              <w:marLeft w:val="0"/>
              <w:marRight w:val="0"/>
              <w:marTop w:val="0"/>
              <w:marBottom w:val="0"/>
              <w:divBdr>
                <w:top w:val="none" w:sz="0" w:space="0" w:color="auto"/>
                <w:left w:val="none" w:sz="0" w:space="0" w:color="auto"/>
                <w:bottom w:val="none" w:sz="0" w:space="0" w:color="auto"/>
                <w:right w:val="none" w:sz="0" w:space="0" w:color="auto"/>
              </w:divBdr>
            </w:div>
            <w:div w:id="1849320244">
              <w:marLeft w:val="0"/>
              <w:marRight w:val="0"/>
              <w:marTop w:val="0"/>
              <w:marBottom w:val="0"/>
              <w:divBdr>
                <w:top w:val="none" w:sz="0" w:space="0" w:color="auto"/>
                <w:left w:val="none" w:sz="0" w:space="0" w:color="auto"/>
                <w:bottom w:val="none" w:sz="0" w:space="0" w:color="auto"/>
                <w:right w:val="none" w:sz="0" w:space="0" w:color="auto"/>
              </w:divBdr>
            </w:div>
            <w:div w:id="2025548341">
              <w:marLeft w:val="0"/>
              <w:marRight w:val="0"/>
              <w:marTop w:val="0"/>
              <w:marBottom w:val="0"/>
              <w:divBdr>
                <w:top w:val="none" w:sz="0" w:space="0" w:color="auto"/>
                <w:left w:val="none" w:sz="0" w:space="0" w:color="auto"/>
                <w:bottom w:val="none" w:sz="0" w:space="0" w:color="auto"/>
                <w:right w:val="none" w:sz="0" w:space="0" w:color="auto"/>
              </w:divBdr>
            </w:div>
            <w:div w:id="207022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5882">
      <w:bodyDiv w:val="1"/>
      <w:marLeft w:val="0"/>
      <w:marRight w:val="0"/>
      <w:marTop w:val="0"/>
      <w:marBottom w:val="0"/>
      <w:divBdr>
        <w:top w:val="none" w:sz="0" w:space="0" w:color="auto"/>
        <w:left w:val="none" w:sz="0" w:space="0" w:color="auto"/>
        <w:bottom w:val="none" w:sz="0" w:space="0" w:color="auto"/>
        <w:right w:val="none" w:sz="0" w:space="0" w:color="auto"/>
      </w:divBdr>
    </w:div>
    <w:div w:id="1986549128">
      <w:bodyDiv w:val="1"/>
      <w:marLeft w:val="0"/>
      <w:marRight w:val="0"/>
      <w:marTop w:val="0"/>
      <w:marBottom w:val="0"/>
      <w:divBdr>
        <w:top w:val="none" w:sz="0" w:space="0" w:color="auto"/>
        <w:left w:val="none" w:sz="0" w:space="0" w:color="auto"/>
        <w:bottom w:val="none" w:sz="0" w:space="0" w:color="auto"/>
        <w:right w:val="none" w:sz="0" w:space="0" w:color="auto"/>
      </w:divBdr>
    </w:div>
    <w:div w:id="2001887050">
      <w:bodyDiv w:val="1"/>
      <w:marLeft w:val="0"/>
      <w:marRight w:val="0"/>
      <w:marTop w:val="0"/>
      <w:marBottom w:val="0"/>
      <w:divBdr>
        <w:top w:val="none" w:sz="0" w:space="0" w:color="auto"/>
        <w:left w:val="none" w:sz="0" w:space="0" w:color="auto"/>
        <w:bottom w:val="none" w:sz="0" w:space="0" w:color="auto"/>
        <w:right w:val="none" w:sz="0" w:space="0" w:color="auto"/>
      </w:divBdr>
    </w:div>
    <w:div w:id="2026441655">
      <w:bodyDiv w:val="1"/>
      <w:marLeft w:val="0"/>
      <w:marRight w:val="0"/>
      <w:marTop w:val="0"/>
      <w:marBottom w:val="0"/>
      <w:divBdr>
        <w:top w:val="none" w:sz="0" w:space="0" w:color="auto"/>
        <w:left w:val="none" w:sz="0" w:space="0" w:color="auto"/>
        <w:bottom w:val="none" w:sz="0" w:space="0" w:color="auto"/>
        <w:right w:val="none" w:sz="0" w:space="0" w:color="auto"/>
      </w:divBdr>
    </w:div>
    <w:div w:id="2071347497">
      <w:bodyDiv w:val="1"/>
      <w:marLeft w:val="0"/>
      <w:marRight w:val="0"/>
      <w:marTop w:val="0"/>
      <w:marBottom w:val="0"/>
      <w:divBdr>
        <w:top w:val="none" w:sz="0" w:space="0" w:color="auto"/>
        <w:left w:val="none" w:sz="0" w:space="0" w:color="auto"/>
        <w:bottom w:val="none" w:sz="0" w:space="0" w:color="auto"/>
        <w:right w:val="none" w:sz="0" w:space="0" w:color="auto"/>
      </w:divBdr>
      <w:divsChild>
        <w:div w:id="6100306">
          <w:marLeft w:val="0"/>
          <w:marRight w:val="0"/>
          <w:marTop w:val="0"/>
          <w:marBottom w:val="0"/>
          <w:divBdr>
            <w:top w:val="none" w:sz="0" w:space="0" w:color="auto"/>
            <w:left w:val="none" w:sz="0" w:space="0" w:color="auto"/>
            <w:bottom w:val="none" w:sz="0" w:space="0" w:color="auto"/>
            <w:right w:val="none" w:sz="0" w:space="0" w:color="auto"/>
          </w:divBdr>
          <w:divsChild>
            <w:div w:id="46345930">
              <w:marLeft w:val="0"/>
              <w:marRight w:val="0"/>
              <w:marTop w:val="0"/>
              <w:marBottom w:val="0"/>
              <w:divBdr>
                <w:top w:val="none" w:sz="0" w:space="0" w:color="auto"/>
                <w:left w:val="none" w:sz="0" w:space="0" w:color="auto"/>
                <w:bottom w:val="none" w:sz="0" w:space="0" w:color="auto"/>
                <w:right w:val="none" w:sz="0" w:space="0" w:color="auto"/>
              </w:divBdr>
            </w:div>
            <w:div w:id="148791898">
              <w:marLeft w:val="0"/>
              <w:marRight w:val="0"/>
              <w:marTop w:val="0"/>
              <w:marBottom w:val="0"/>
              <w:divBdr>
                <w:top w:val="none" w:sz="0" w:space="0" w:color="auto"/>
                <w:left w:val="none" w:sz="0" w:space="0" w:color="auto"/>
                <w:bottom w:val="none" w:sz="0" w:space="0" w:color="auto"/>
                <w:right w:val="none" w:sz="0" w:space="0" w:color="auto"/>
              </w:divBdr>
            </w:div>
            <w:div w:id="234972780">
              <w:marLeft w:val="0"/>
              <w:marRight w:val="0"/>
              <w:marTop w:val="0"/>
              <w:marBottom w:val="0"/>
              <w:divBdr>
                <w:top w:val="none" w:sz="0" w:space="0" w:color="auto"/>
                <w:left w:val="none" w:sz="0" w:space="0" w:color="auto"/>
                <w:bottom w:val="none" w:sz="0" w:space="0" w:color="auto"/>
                <w:right w:val="none" w:sz="0" w:space="0" w:color="auto"/>
              </w:divBdr>
            </w:div>
            <w:div w:id="348994686">
              <w:marLeft w:val="0"/>
              <w:marRight w:val="0"/>
              <w:marTop w:val="0"/>
              <w:marBottom w:val="0"/>
              <w:divBdr>
                <w:top w:val="none" w:sz="0" w:space="0" w:color="auto"/>
                <w:left w:val="none" w:sz="0" w:space="0" w:color="auto"/>
                <w:bottom w:val="none" w:sz="0" w:space="0" w:color="auto"/>
                <w:right w:val="none" w:sz="0" w:space="0" w:color="auto"/>
              </w:divBdr>
            </w:div>
            <w:div w:id="457918369">
              <w:marLeft w:val="0"/>
              <w:marRight w:val="0"/>
              <w:marTop w:val="0"/>
              <w:marBottom w:val="0"/>
              <w:divBdr>
                <w:top w:val="none" w:sz="0" w:space="0" w:color="auto"/>
                <w:left w:val="none" w:sz="0" w:space="0" w:color="auto"/>
                <w:bottom w:val="none" w:sz="0" w:space="0" w:color="auto"/>
                <w:right w:val="none" w:sz="0" w:space="0" w:color="auto"/>
              </w:divBdr>
            </w:div>
            <w:div w:id="1182355021">
              <w:marLeft w:val="0"/>
              <w:marRight w:val="0"/>
              <w:marTop w:val="0"/>
              <w:marBottom w:val="0"/>
              <w:divBdr>
                <w:top w:val="none" w:sz="0" w:space="0" w:color="auto"/>
                <w:left w:val="none" w:sz="0" w:space="0" w:color="auto"/>
                <w:bottom w:val="none" w:sz="0" w:space="0" w:color="auto"/>
                <w:right w:val="none" w:sz="0" w:space="0" w:color="auto"/>
              </w:divBdr>
            </w:div>
            <w:div w:id="1217816697">
              <w:marLeft w:val="0"/>
              <w:marRight w:val="0"/>
              <w:marTop w:val="0"/>
              <w:marBottom w:val="0"/>
              <w:divBdr>
                <w:top w:val="none" w:sz="0" w:space="0" w:color="auto"/>
                <w:left w:val="none" w:sz="0" w:space="0" w:color="auto"/>
                <w:bottom w:val="none" w:sz="0" w:space="0" w:color="auto"/>
                <w:right w:val="none" w:sz="0" w:space="0" w:color="auto"/>
              </w:divBdr>
            </w:div>
            <w:div w:id="1302538897">
              <w:marLeft w:val="0"/>
              <w:marRight w:val="0"/>
              <w:marTop w:val="0"/>
              <w:marBottom w:val="0"/>
              <w:divBdr>
                <w:top w:val="none" w:sz="0" w:space="0" w:color="auto"/>
                <w:left w:val="none" w:sz="0" w:space="0" w:color="auto"/>
                <w:bottom w:val="none" w:sz="0" w:space="0" w:color="auto"/>
                <w:right w:val="none" w:sz="0" w:space="0" w:color="auto"/>
              </w:divBdr>
            </w:div>
            <w:div w:id="144985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763520">
      <w:bodyDiv w:val="1"/>
      <w:marLeft w:val="0"/>
      <w:marRight w:val="0"/>
      <w:marTop w:val="0"/>
      <w:marBottom w:val="0"/>
      <w:divBdr>
        <w:top w:val="none" w:sz="0" w:space="0" w:color="auto"/>
        <w:left w:val="none" w:sz="0" w:space="0" w:color="auto"/>
        <w:bottom w:val="none" w:sz="0" w:space="0" w:color="auto"/>
        <w:right w:val="none" w:sz="0" w:space="0" w:color="auto"/>
      </w:divBdr>
    </w:div>
    <w:div w:id="2118329404">
      <w:bodyDiv w:val="1"/>
      <w:marLeft w:val="0"/>
      <w:marRight w:val="0"/>
      <w:marTop w:val="0"/>
      <w:marBottom w:val="0"/>
      <w:divBdr>
        <w:top w:val="none" w:sz="0" w:space="0" w:color="auto"/>
        <w:left w:val="none" w:sz="0" w:space="0" w:color="auto"/>
        <w:bottom w:val="none" w:sz="0" w:space="0" w:color="auto"/>
        <w:right w:val="none" w:sz="0" w:space="0" w:color="auto"/>
      </w:divBdr>
      <w:divsChild>
        <w:div w:id="1718116138">
          <w:marLeft w:val="0"/>
          <w:marRight w:val="0"/>
          <w:marTop w:val="0"/>
          <w:marBottom w:val="0"/>
          <w:divBdr>
            <w:top w:val="none" w:sz="0" w:space="0" w:color="auto"/>
            <w:left w:val="none" w:sz="0" w:space="0" w:color="auto"/>
            <w:bottom w:val="none" w:sz="0" w:space="0" w:color="auto"/>
            <w:right w:val="none" w:sz="0" w:space="0" w:color="auto"/>
          </w:divBdr>
          <w:divsChild>
            <w:div w:id="2098944886">
              <w:marLeft w:val="0"/>
              <w:marRight w:val="0"/>
              <w:marTop w:val="0"/>
              <w:marBottom w:val="0"/>
              <w:divBdr>
                <w:top w:val="none" w:sz="0" w:space="0" w:color="auto"/>
                <w:left w:val="none" w:sz="0" w:space="0" w:color="auto"/>
                <w:bottom w:val="none" w:sz="0" w:space="0" w:color="auto"/>
                <w:right w:val="none" w:sz="0" w:space="0" w:color="auto"/>
              </w:divBdr>
              <w:divsChild>
                <w:div w:id="50664229">
                  <w:marLeft w:val="0"/>
                  <w:marRight w:val="0"/>
                  <w:marTop w:val="0"/>
                  <w:marBottom w:val="0"/>
                  <w:divBdr>
                    <w:top w:val="none" w:sz="0" w:space="0" w:color="auto"/>
                    <w:left w:val="none" w:sz="0" w:space="0" w:color="auto"/>
                    <w:bottom w:val="none" w:sz="0" w:space="0" w:color="auto"/>
                    <w:right w:val="none" w:sz="0" w:space="0" w:color="auto"/>
                  </w:divBdr>
                  <w:divsChild>
                    <w:div w:id="802231694">
                      <w:marLeft w:val="0"/>
                      <w:marRight w:val="0"/>
                      <w:marTop w:val="0"/>
                      <w:marBottom w:val="0"/>
                      <w:divBdr>
                        <w:top w:val="none" w:sz="0" w:space="0" w:color="auto"/>
                        <w:left w:val="none" w:sz="0" w:space="0" w:color="auto"/>
                        <w:bottom w:val="none" w:sz="0" w:space="0" w:color="auto"/>
                        <w:right w:val="none" w:sz="0" w:space="0" w:color="auto"/>
                      </w:divBdr>
                      <w:divsChild>
                        <w:div w:id="1453087738">
                          <w:marLeft w:val="0"/>
                          <w:marRight w:val="0"/>
                          <w:marTop w:val="0"/>
                          <w:marBottom w:val="0"/>
                          <w:divBdr>
                            <w:top w:val="none" w:sz="0" w:space="0" w:color="auto"/>
                            <w:left w:val="none" w:sz="0" w:space="0" w:color="auto"/>
                            <w:bottom w:val="none" w:sz="0" w:space="0" w:color="auto"/>
                            <w:right w:val="none" w:sz="0" w:space="0" w:color="auto"/>
                          </w:divBdr>
                          <w:divsChild>
                            <w:div w:id="111883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992951">
      <w:bodyDiv w:val="1"/>
      <w:marLeft w:val="0"/>
      <w:marRight w:val="0"/>
      <w:marTop w:val="0"/>
      <w:marBottom w:val="0"/>
      <w:divBdr>
        <w:top w:val="none" w:sz="0" w:space="0" w:color="auto"/>
        <w:left w:val="none" w:sz="0" w:space="0" w:color="auto"/>
        <w:bottom w:val="none" w:sz="0" w:space="0" w:color="auto"/>
        <w:right w:val="none" w:sz="0" w:space="0" w:color="auto"/>
      </w:divBdr>
      <w:divsChild>
        <w:div w:id="294724153">
          <w:marLeft w:val="0"/>
          <w:marRight w:val="0"/>
          <w:marTop w:val="0"/>
          <w:marBottom w:val="0"/>
          <w:divBdr>
            <w:top w:val="none" w:sz="0" w:space="0" w:color="auto"/>
            <w:left w:val="none" w:sz="0" w:space="0" w:color="auto"/>
            <w:bottom w:val="none" w:sz="0" w:space="0" w:color="auto"/>
            <w:right w:val="none" w:sz="0" w:space="0" w:color="auto"/>
          </w:divBdr>
          <w:divsChild>
            <w:div w:id="221644489">
              <w:marLeft w:val="0"/>
              <w:marRight w:val="0"/>
              <w:marTop w:val="0"/>
              <w:marBottom w:val="0"/>
              <w:divBdr>
                <w:top w:val="none" w:sz="0" w:space="0" w:color="auto"/>
                <w:left w:val="none" w:sz="0" w:space="0" w:color="auto"/>
                <w:bottom w:val="none" w:sz="0" w:space="0" w:color="auto"/>
                <w:right w:val="none" w:sz="0" w:space="0" w:color="auto"/>
              </w:divBdr>
            </w:div>
            <w:div w:id="254826704">
              <w:marLeft w:val="0"/>
              <w:marRight w:val="0"/>
              <w:marTop w:val="0"/>
              <w:marBottom w:val="0"/>
              <w:divBdr>
                <w:top w:val="none" w:sz="0" w:space="0" w:color="auto"/>
                <w:left w:val="none" w:sz="0" w:space="0" w:color="auto"/>
                <w:bottom w:val="none" w:sz="0" w:space="0" w:color="auto"/>
                <w:right w:val="none" w:sz="0" w:space="0" w:color="auto"/>
              </w:divBdr>
            </w:div>
            <w:div w:id="301010246">
              <w:marLeft w:val="0"/>
              <w:marRight w:val="0"/>
              <w:marTop w:val="0"/>
              <w:marBottom w:val="0"/>
              <w:divBdr>
                <w:top w:val="none" w:sz="0" w:space="0" w:color="auto"/>
                <w:left w:val="none" w:sz="0" w:space="0" w:color="auto"/>
                <w:bottom w:val="none" w:sz="0" w:space="0" w:color="auto"/>
                <w:right w:val="none" w:sz="0" w:space="0" w:color="auto"/>
              </w:divBdr>
            </w:div>
            <w:div w:id="371223745">
              <w:marLeft w:val="0"/>
              <w:marRight w:val="0"/>
              <w:marTop w:val="0"/>
              <w:marBottom w:val="0"/>
              <w:divBdr>
                <w:top w:val="none" w:sz="0" w:space="0" w:color="auto"/>
                <w:left w:val="none" w:sz="0" w:space="0" w:color="auto"/>
                <w:bottom w:val="none" w:sz="0" w:space="0" w:color="auto"/>
                <w:right w:val="none" w:sz="0" w:space="0" w:color="auto"/>
              </w:divBdr>
            </w:div>
            <w:div w:id="382949199">
              <w:marLeft w:val="0"/>
              <w:marRight w:val="0"/>
              <w:marTop w:val="0"/>
              <w:marBottom w:val="0"/>
              <w:divBdr>
                <w:top w:val="none" w:sz="0" w:space="0" w:color="auto"/>
                <w:left w:val="none" w:sz="0" w:space="0" w:color="auto"/>
                <w:bottom w:val="none" w:sz="0" w:space="0" w:color="auto"/>
                <w:right w:val="none" w:sz="0" w:space="0" w:color="auto"/>
              </w:divBdr>
            </w:div>
            <w:div w:id="447895972">
              <w:marLeft w:val="0"/>
              <w:marRight w:val="0"/>
              <w:marTop w:val="0"/>
              <w:marBottom w:val="0"/>
              <w:divBdr>
                <w:top w:val="none" w:sz="0" w:space="0" w:color="auto"/>
                <w:left w:val="none" w:sz="0" w:space="0" w:color="auto"/>
                <w:bottom w:val="none" w:sz="0" w:space="0" w:color="auto"/>
                <w:right w:val="none" w:sz="0" w:space="0" w:color="auto"/>
              </w:divBdr>
            </w:div>
            <w:div w:id="460339958">
              <w:marLeft w:val="0"/>
              <w:marRight w:val="0"/>
              <w:marTop w:val="0"/>
              <w:marBottom w:val="0"/>
              <w:divBdr>
                <w:top w:val="none" w:sz="0" w:space="0" w:color="auto"/>
                <w:left w:val="none" w:sz="0" w:space="0" w:color="auto"/>
                <w:bottom w:val="none" w:sz="0" w:space="0" w:color="auto"/>
                <w:right w:val="none" w:sz="0" w:space="0" w:color="auto"/>
              </w:divBdr>
            </w:div>
            <w:div w:id="661472838">
              <w:marLeft w:val="0"/>
              <w:marRight w:val="0"/>
              <w:marTop w:val="0"/>
              <w:marBottom w:val="0"/>
              <w:divBdr>
                <w:top w:val="none" w:sz="0" w:space="0" w:color="auto"/>
                <w:left w:val="none" w:sz="0" w:space="0" w:color="auto"/>
                <w:bottom w:val="none" w:sz="0" w:space="0" w:color="auto"/>
                <w:right w:val="none" w:sz="0" w:space="0" w:color="auto"/>
              </w:divBdr>
            </w:div>
            <w:div w:id="1065295044">
              <w:marLeft w:val="0"/>
              <w:marRight w:val="0"/>
              <w:marTop w:val="0"/>
              <w:marBottom w:val="0"/>
              <w:divBdr>
                <w:top w:val="none" w:sz="0" w:space="0" w:color="auto"/>
                <w:left w:val="none" w:sz="0" w:space="0" w:color="auto"/>
                <w:bottom w:val="none" w:sz="0" w:space="0" w:color="auto"/>
                <w:right w:val="none" w:sz="0" w:space="0" w:color="auto"/>
              </w:divBdr>
            </w:div>
            <w:div w:id="1213076952">
              <w:marLeft w:val="0"/>
              <w:marRight w:val="0"/>
              <w:marTop w:val="0"/>
              <w:marBottom w:val="0"/>
              <w:divBdr>
                <w:top w:val="none" w:sz="0" w:space="0" w:color="auto"/>
                <w:left w:val="none" w:sz="0" w:space="0" w:color="auto"/>
                <w:bottom w:val="none" w:sz="0" w:space="0" w:color="auto"/>
                <w:right w:val="none" w:sz="0" w:space="0" w:color="auto"/>
              </w:divBdr>
            </w:div>
            <w:div w:id="1278869507">
              <w:marLeft w:val="0"/>
              <w:marRight w:val="0"/>
              <w:marTop w:val="0"/>
              <w:marBottom w:val="0"/>
              <w:divBdr>
                <w:top w:val="none" w:sz="0" w:space="0" w:color="auto"/>
                <w:left w:val="none" w:sz="0" w:space="0" w:color="auto"/>
                <w:bottom w:val="none" w:sz="0" w:space="0" w:color="auto"/>
                <w:right w:val="none" w:sz="0" w:space="0" w:color="auto"/>
              </w:divBdr>
            </w:div>
            <w:div w:id="1735616867">
              <w:marLeft w:val="0"/>
              <w:marRight w:val="0"/>
              <w:marTop w:val="0"/>
              <w:marBottom w:val="0"/>
              <w:divBdr>
                <w:top w:val="none" w:sz="0" w:space="0" w:color="auto"/>
                <w:left w:val="none" w:sz="0" w:space="0" w:color="auto"/>
                <w:bottom w:val="none" w:sz="0" w:space="0" w:color="auto"/>
                <w:right w:val="none" w:sz="0" w:space="0" w:color="auto"/>
              </w:divBdr>
            </w:div>
            <w:div w:id="194661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hyperlink" Target="https://aws.amazon.com/cognito/details/"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3.png"/><Relationship Id="rId68" Type="http://schemas.openxmlformats.org/officeDocument/2006/relationships/hyperlink" Target="https://aws.amazon.com/account/" TargetMode="External"/><Relationship Id="rId84" Type="http://schemas.openxmlformats.org/officeDocument/2006/relationships/hyperlink" Target="https://registry.terraform.io/providers/hashicorp/aws/latest/docs/resources/codepipeline" TargetMode="External"/><Relationship Id="rId89" Type="http://schemas.openxmlformats.org/officeDocument/2006/relationships/hyperlink" Target="https://registry.terraform.io/providers/hashicorp/aws/latest/docs/resources/lambda_function" TargetMode="External"/><Relationship Id="rId16" Type="http://schemas.openxmlformats.org/officeDocument/2006/relationships/footer" Target="footer3.xml"/><Relationship Id="rId11" Type="http://schemas.openxmlformats.org/officeDocument/2006/relationships/image" Target="media/image1.jp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hyperlink" Target="https://p3rpsdata.cpuc.ca.gov" TargetMode="External"/><Relationship Id="rId58" Type="http://schemas.openxmlformats.org/officeDocument/2006/relationships/image" Target="media/image28.png"/><Relationship Id="rId74" Type="http://schemas.openxmlformats.org/officeDocument/2006/relationships/hyperlink" Target="https://developer.hashicorp.com/terraform/tutorials/aws-get-started/install-cli" TargetMode="External"/><Relationship Id="rId79" Type="http://schemas.openxmlformats.org/officeDocument/2006/relationships/hyperlink" Target="https://registry.terraform.io/modules/terraform-aws-modules/vpc/aws/latest" TargetMode="External"/><Relationship Id="rId5" Type="http://schemas.openxmlformats.org/officeDocument/2006/relationships/numbering" Target="numbering.xml"/><Relationship Id="rId90" Type="http://schemas.openxmlformats.org/officeDocument/2006/relationships/hyperlink" Target="https://registry.terraform.io/providers/hashicorp/aws/latest/docs/resources/s3_bucket" TargetMode="External"/><Relationship Id="rId95" Type="http://schemas.openxmlformats.org/officeDocument/2006/relationships/hyperlink" Target="https://registry.terraform.io/providers/hashicorp/aws/latest/docs/data-sources/iam_policy_document" TargetMode="External"/><Relationship Id="rId22" Type="http://schemas.openxmlformats.org/officeDocument/2006/relationships/hyperlink" Target="https://aws.amazon.com/blogs/compute/building-well-architected-serverless-applications" TargetMode="External"/><Relationship Id="rId27" Type="http://schemas.openxmlformats.org/officeDocument/2006/relationships/image" Target="media/image6.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hyperlink" Target="https://docs.aws.amazon.com/IAM/latest/UserGuide/id_groups.html" TargetMode="External"/><Relationship Id="rId69" Type="http://schemas.openxmlformats.org/officeDocument/2006/relationships/hyperlink" Target="https://aws.amazon.com/blogs/aws/centrally-managing-root-access-for-customers-using-aws-organizations/" TargetMode="External"/><Relationship Id="rId80" Type="http://schemas.openxmlformats.org/officeDocument/2006/relationships/hyperlink" Target="https://registry.terraform.io/providers/hashicorp/aws/latest/docs/resources/api_gateway_integration" TargetMode="External"/><Relationship Id="rId85" Type="http://schemas.openxmlformats.org/officeDocument/2006/relationships/hyperlink" Target="https://registry.terraform.io/providers/hashicorp/aws/latest/docs/resources/codestarconnections_connection"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hyperlink" Target="https://p1rpsd.cpuc.ca.gov" TargetMode="External"/><Relationship Id="rId46" Type="http://schemas.openxmlformats.org/officeDocument/2006/relationships/image" Target="media/image20.png"/><Relationship Id="rId59" Type="http://schemas.openxmlformats.org/officeDocument/2006/relationships/image" Target="media/image29.png"/><Relationship Id="rId67" Type="http://schemas.openxmlformats.org/officeDocument/2006/relationships/hyperlink" Target="https://docs.aws.amazon.com/IAM/latest/UserGuide/id_roles_providers.html" TargetMode="External"/><Relationship Id="rId20" Type="http://schemas.openxmlformats.org/officeDocument/2006/relationships/hyperlink" Target="https://aws.amazon.com/iam/identity-center/" TargetMode="External"/><Relationship Id="rId41" Type="http://schemas.openxmlformats.org/officeDocument/2006/relationships/hyperlink" Target="https://p2rpsdata.cpuc.ca.gov" TargetMode="External"/><Relationship Id="rId54" Type="http://schemas.openxmlformats.org/officeDocument/2006/relationships/hyperlink" Target="https://rpsdata.cpuc.ca.gov" TargetMode="External"/><Relationship Id="rId62" Type="http://schemas.openxmlformats.org/officeDocument/2006/relationships/image" Target="media/image32.png"/><Relationship Id="rId70" Type="http://schemas.openxmlformats.org/officeDocument/2006/relationships/hyperlink" Target="https://docs.aws.amazon.com/AmazonS3/latest/userguide/cors.html" TargetMode="External"/><Relationship Id="rId75" Type="http://schemas.openxmlformats.org/officeDocument/2006/relationships/hyperlink" Target="https://docs.aws.amazon.com/cli/latest/userguide/getting-started-install.html" TargetMode="External"/><Relationship Id="rId83" Type="http://schemas.openxmlformats.org/officeDocument/2006/relationships/hyperlink" Target="https://registry.terraform.io/providers/hashicorp/aws/latest/docs/resources/api_gateway_rest_api" TargetMode="External"/><Relationship Id="rId88" Type="http://schemas.openxmlformats.org/officeDocument/2006/relationships/hyperlink" Target="https://registry.terraform.io/providers/hashicorp/aws/latest/docs/resources/iam_role_policy" TargetMode="External"/><Relationship Id="rId91" Type="http://schemas.openxmlformats.org/officeDocument/2006/relationships/hyperlink" Target="https://registry.terraform.io/providers/hashicorp/aws/latest/docs/resources/s3_bucket_acl" TargetMode="External"/><Relationship Id="rId96" Type="http://schemas.openxmlformats.org/officeDocument/2006/relationships/hyperlink" Target="https://registry.terraform.io/providers/hashicorp/aws/latest/docs/data-sources/regio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3.png"/><Relationship Id="rId28" Type="http://schemas.openxmlformats.org/officeDocument/2006/relationships/image" Target="media/image60.png"/><Relationship Id="rId36" Type="http://schemas.openxmlformats.org/officeDocument/2006/relationships/image" Target="media/image14.png"/><Relationship Id="rId49" Type="http://schemas.openxmlformats.org/officeDocument/2006/relationships/image" Target="media/image23.png"/><Relationship Id="rId57" Type="http://schemas.openxmlformats.org/officeDocument/2006/relationships/image" Target="media/image27.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18.png"/><Relationship Id="rId52" Type="http://schemas.openxmlformats.org/officeDocument/2006/relationships/hyperlink" Target="https://rpsd.cpuc.ca.gov" TargetMode="External"/><Relationship Id="rId60" Type="http://schemas.openxmlformats.org/officeDocument/2006/relationships/image" Target="media/image30.png"/><Relationship Id="rId65" Type="http://schemas.openxmlformats.org/officeDocument/2006/relationships/hyperlink" Target="https://aws.amazon.com/iam/features/manage-roles/" TargetMode="External"/><Relationship Id="rId73" Type="http://schemas.openxmlformats.org/officeDocument/2006/relationships/hyperlink" Target="https://chocolatey.org/install" TargetMode="External"/><Relationship Id="rId78" Type="http://schemas.openxmlformats.org/officeDocument/2006/relationships/hyperlink" Target="https://registry.terraform.io/modules/terraform-aws-modules/s3-bucket/aws/latest" TargetMode="External"/><Relationship Id="rId81" Type="http://schemas.openxmlformats.org/officeDocument/2006/relationships/hyperlink" Target="https://registry.terraform.io/providers/hashicorp/aws/latest/docs/resources/api_gateway_method" TargetMode="External"/><Relationship Id="rId86" Type="http://schemas.openxmlformats.org/officeDocument/2006/relationships/hyperlink" Target="https://registry.terraform.io/providers/hashicorp/aws/latest/docs/resources/iam_role" TargetMode="External"/><Relationship Id="rId94" Type="http://schemas.openxmlformats.org/officeDocument/2006/relationships/hyperlink" Target="https://registry.terraform.io/providers/hashicorp/archive/latest/docs/data-sources/file" TargetMode="Externa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hyperlink" Target="https://p2rpsd.cpuc.ca.gov" TargetMode="External"/><Relationship Id="rId34" Type="http://schemas.openxmlformats.org/officeDocument/2006/relationships/image" Target="media/image12.png"/><Relationship Id="rId50" Type="http://schemas.openxmlformats.org/officeDocument/2006/relationships/image" Target="media/image24.png"/><Relationship Id="rId55" Type="http://schemas.openxmlformats.org/officeDocument/2006/relationships/image" Target="media/image25.png"/><Relationship Id="rId76" Type="http://schemas.openxmlformats.org/officeDocument/2006/relationships/hyperlink" Target="https://docs.liquibase.com/start/install/home.html" TargetMode="External"/><Relationship Id="rId97" Type="http://schemas.openxmlformats.org/officeDocument/2006/relationships/footer" Target="footer7.xml"/><Relationship Id="rId7" Type="http://schemas.openxmlformats.org/officeDocument/2006/relationships/settings" Target="settings.xml"/><Relationship Id="rId71" Type="http://schemas.openxmlformats.org/officeDocument/2006/relationships/image" Target="media/image34.png"/><Relationship Id="rId92" Type="http://schemas.openxmlformats.org/officeDocument/2006/relationships/hyperlink" Target="https://registry.terraform.io/providers/hashicorp/aws/latest/docs/resources/security_group"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4.png"/><Relationship Id="rId40" Type="http://schemas.openxmlformats.org/officeDocument/2006/relationships/hyperlink" Target="https://p1rpsdata.cpuc.ca.gov" TargetMode="External"/><Relationship Id="rId45" Type="http://schemas.openxmlformats.org/officeDocument/2006/relationships/image" Target="media/image19.png"/><Relationship Id="rId66" Type="http://schemas.openxmlformats.org/officeDocument/2006/relationships/hyperlink" Target="https://docs.aws.amazon.com/IAM/latest/UserGuide/access_policies.html" TargetMode="External"/><Relationship Id="rId87" Type="http://schemas.openxmlformats.org/officeDocument/2006/relationships/hyperlink" Target="https://registry.terraform.io/providers/hashicorp/aws/latest/docs/resources/iam_role" TargetMode="External"/><Relationship Id="rId61" Type="http://schemas.openxmlformats.org/officeDocument/2006/relationships/image" Target="media/image31.png"/><Relationship Id="rId82" Type="http://schemas.openxmlformats.org/officeDocument/2006/relationships/hyperlink" Target="https://registry.terraform.io/providers/hashicorp/aws/latest/docs/resources/api_gateway_resource" TargetMode="External"/><Relationship Id="rId19" Type="http://schemas.openxmlformats.org/officeDocument/2006/relationships/hyperlink" Target="https://aws.amazon.com/products/security/?nc2=h_ql_prod_se" TargetMode="External"/><Relationship Id="rId14" Type="http://schemas.openxmlformats.org/officeDocument/2006/relationships/footer" Target="foot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6.png"/><Relationship Id="rId77" Type="http://schemas.openxmlformats.org/officeDocument/2006/relationships/hyperlink" Target="https://registry.terraform.io/modules/terraform-aws-modules/rds/aws/latest" TargetMode="External"/><Relationship Id="rId100"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hyperlink" Target="https://p3rpsd.cpuc.ca.gov" TargetMode="External"/><Relationship Id="rId72" Type="http://schemas.openxmlformats.org/officeDocument/2006/relationships/footer" Target="footer6.xml"/><Relationship Id="rId93" Type="http://schemas.openxmlformats.org/officeDocument/2006/relationships/hyperlink" Target="https://registry.terraform.io/providers/hashicorp/random/latest/docs/resources/string"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85089FCDE3CD64E85F18391F4C62CD7" ma:contentTypeVersion="16" ma:contentTypeDescription="Create a new document." ma:contentTypeScope="" ma:versionID="7ea0466004edc3936ea90d75f4bfc55f">
  <xsd:schema xmlns:xsd="http://www.w3.org/2001/XMLSchema" xmlns:xs="http://www.w3.org/2001/XMLSchema" xmlns:p="http://schemas.microsoft.com/office/2006/metadata/properties" xmlns:ns3="7de5947a-ad6e-4860-bfcc-3f5c2d8cb15f" xmlns:ns4="50feb2a9-1992-4a5f-b9c2-d8e303e931ec" targetNamespace="http://schemas.microsoft.com/office/2006/metadata/properties" ma:root="true" ma:fieldsID="3e005d2c3f82296623639a19e2c22a11" ns3:_="" ns4:_="">
    <xsd:import namespace="7de5947a-ad6e-4860-bfcc-3f5c2d8cb15f"/>
    <xsd:import namespace="50feb2a9-1992-4a5f-b9c2-d8e303e931ec"/>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GenerationTime" minOccurs="0"/>
                <xsd:element ref="ns3:MediaServiceEventHashCode" minOccurs="0"/>
                <xsd:element ref="ns3:MediaServiceDateTaken" minOccurs="0"/>
                <xsd:element ref="ns3:MediaServiceLocation" minOccurs="0"/>
                <xsd:element ref="ns3:MediaServiceOCR" minOccurs="0"/>
                <xsd:element ref="ns3:_activity" minOccurs="0"/>
                <xsd:element ref="ns3:MediaLengthInSeconds" minOccurs="0"/>
                <xsd:element ref="ns4:SharedWithUsers" minOccurs="0"/>
                <xsd:element ref="ns4:SharedWithDetails" minOccurs="0"/>
                <xsd:element ref="ns4:SharingHintHash"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e5947a-ad6e-4860-bfcc-3f5c2d8cb1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Location" ma:index="15" nillable="true" ma:displayName="Location" ma:indexed="true" ma:internalName="MediaServiceLocatio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_activity" ma:index="17" nillable="true" ma:displayName="_activity" ma:hidden="true" ma:internalName="_activity">
      <xsd:simpleType>
        <xsd:restriction base="dms:Note"/>
      </xsd:simpleType>
    </xsd:element>
    <xsd:element name="MediaLengthInSeconds" ma:index="18" nillable="true" ma:displayName="MediaLengthInSeconds" ma:hidden="true" ma:internalName="MediaLengthInSeconds" ma:readOnly="true">
      <xsd:simpleType>
        <xsd:restriction base="dms:Unknown"/>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0feb2a9-1992-4a5f-b9c2-d8e303e931ec"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7de5947a-ad6e-4860-bfcc-3f5c2d8cb15f" xsi:nil="true"/>
  </documentManagement>
</p:properties>
</file>

<file path=customXml/itemProps1.xml><?xml version="1.0" encoding="utf-8"?>
<ds:datastoreItem xmlns:ds="http://schemas.openxmlformats.org/officeDocument/2006/customXml" ds:itemID="{7C9922C8-039B-364B-8EDC-602BC3700271}">
  <ds:schemaRefs>
    <ds:schemaRef ds:uri="http://schemas.openxmlformats.org/officeDocument/2006/bibliography"/>
  </ds:schemaRefs>
</ds:datastoreItem>
</file>

<file path=customXml/itemProps2.xml><?xml version="1.0" encoding="utf-8"?>
<ds:datastoreItem xmlns:ds="http://schemas.openxmlformats.org/officeDocument/2006/customXml" ds:itemID="{8861EDC8-3838-4566-BF7E-3A80E862BF9D}">
  <ds:schemaRefs>
    <ds:schemaRef ds:uri="http://schemas.microsoft.com/sharepoint/v3/contenttype/forms"/>
  </ds:schemaRefs>
</ds:datastoreItem>
</file>

<file path=customXml/itemProps3.xml><?xml version="1.0" encoding="utf-8"?>
<ds:datastoreItem xmlns:ds="http://schemas.openxmlformats.org/officeDocument/2006/customXml" ds:itemID="{B5148DCE-0375-4F61-BAD0-6A7BD3DF7C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e5947a-ad6e-4860-bfcc-3f5c2d8cb15f"/>
    <ds:schemaRef ds:uri="50feb2a9-1992-4a5f-b9c2-d8e303e931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9B95EFA-9DD3-440B-9E86-67142D8E1033}">
  <ds:schemaRefs>
    <ds:schemaRef ds:uri="http://schemas.microsoft.com/office/2006/metadata/properties"/>
    <ds:schemaRef ds:uri="http://schemas.microsoft.com/office/infopath/2007/PartnerControls"/>
    <ds:schemaRef ds:uri="7de5947a-ad6e-4860-bfcc-3f5c2d8cb15f"/>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1</Pages>
  <Words>6699</Words>
  <Characters>38187</Characters>
  <Application>Microsoft Office Word</Application>
  <DocSecurity>4</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44797</CharactersWithSpaces>
  <SharedDoc>false</SharedDoc>
  <HLinks>
    <vt:vector size="372" baseType="variant">
      <vt:variant>
        <vt:i4>5570585</vt:i4>
      </vt:variant>
      <vt:variant>
        <vt:i4>255</vt:i4>
      </vt:variant>
      <vt:variant>
        <vt:i4>0</vt:i4>
      </vt:variant>
      <vt:variant>
        <vt:i4>5</vt:i4>
      </vt:variant>
      <vt:variant>
        <vt:lpwstr>https://registry.terraform.io/providers/hashicorp/aws/latest/docs/data-sources/region</vt:lpwstr>
      </vt:variant>
      <vt:variant>
        <vt:lpwstr/>
      </vt:variant>
      <vt:variant>
        <vt:i4>80</vt:i4>
      </vt:variant>
      <vt:variant>
        <vt:i4>252</vt:i4>
      </vt:variant>
      <vt:variant>
        <vt:i4>0</vt:i4>
      </vt:variant>
      <vt:variant>
        <vt:i4>5</vt:i4>
      </vt:variant>
      <vt:variant>
        <vt:lpwstr>https://registry.terraform.io/providers/hashicorp/aws/latest/docs/data-sources/iam_policy_document</vt:lpwstr>
      </vt:variant>
      <vt:variant>
        <vt:lpwstr/>
      </vt:variant>
      <vt:variant>
        <vt:i4>4063328</vt:i4>
      </vt:variant>
      <vt:variant>
        <vt:i4>249</vt:i4>
      </vt:variant>
      <vt:variant>
        <vt:i4>0</vt:i4>
      </vt:variant>
      <vt:variant>
        <vt:i4>5</vt:i4>
      </vt:variant>
      <vt:variant>
        <vt:lpwstr>https://registry.terraform.io/providers/hashicorp/archive/latest/docs/data-sources/file</vt:lpwstr>
      </vt:variant>
      <vt:variant>
        <vt:lpwstr/>
      </vt:variant>
      <vt:variant>
        <vt:i4>131102</vt:i4>
      </vt:variant>
      <vt:variant>
        <vt:i4>246</vt:i4>
      </vt:variant>
      <vt:variant>
        <vt:i4>0</vt:i4>
      </vt:variant>
      <vt:variant>
        <vt:i4>5</vt:i4>
      </vt:variant>
      <vt:variant>
        <vt:lpwstr>https://registry.terraform.io/providers/hashicorp/random/latest/docs/resources/string</vt:lpwstr>
      </vt:variant>
      <vt:variant>
        <vt:lpwstr/>
      </vt:variant>
      <vt:variant>
        <vt:i4>7536725</vt:i4>
      </vt:variant>
      <vt:variant>
        <vt:i4>243</vt:i4>
      </vt:variant>
      <vt:variant>
        <vt:i4>0</vt:i4>
      </vt:variant>
      <vt:variant>
        <vt:i4>5</vt:i4>
      </vt:variant>
      <vt:variant>
        <vt:lpwstr>https://registry.terraform.io/providers/hashicorp/aws/latest/docs/resources/security_group</vt:lpwstr>
      </vt:variant>
      <vt:variant>
        <vt:lpwstr/>
      </vt:variant>
      <vt:variant>
        <vt:i4>6291516</vt:i4>
      </vt:variant>
      <vt:variant>
        <vt:i4>240</vt:i4>
      </vt:variant>
      <vt:variant>
        <vt:i4>0</vt:i4>
      </vt:variant>
      <vt:variant>
        <vt:i4>5</vt:i4>
      </vt:variant>
      <vt:variant>
        <vt:lpwstr>https://registry.terraform.io/providers/hashicorp/aws/latest/docs/resources/s3_bucket_acl</vt:lpwstr>
      </vt:variant>
      <vt:variant>
        <vt:lpwstr/>
      </vt:variant>
      <vt:variant>
        <vt:i4>6029353</vt:i4>
      </vt:variant>
      <vt:variant>
        <vt:i4>237</vt:i4>
      </vt:variant>
      <vt:variant>
        <vt:i4>0</vt:i4>
      </vt:variant>
      <vt:variant>
        <vt:i4>5</vt:i4>
      </vt:variant>
      <vt:variant>
        <vt:lpwstr>https://registry.terraform.io/providers/hashicorp/aws/latest/docs/resources/s3_bucket</vt:lpwstr>
      </vt:variant>
      <vt:variant>
        <vt:lpwstr/>
      </vt:variant>
      <vt:variant>
        <vt:i4>7995486</vt:i4>
      </vt:variant>
      <vt:variant>
        <vt:i4>234</vt:i4>
      </vt:variant>
      <vt:variant>
        <vt:i4>0</vt:i4>
      </vt:variant>
      <vt:variant>
        <vt:i4>5</vt:i4>
      </vt:variant>
      <vt:variant>
        <vt:lpwstr>https://registry.terraform.io/providers/hashicorp/aws/latest/docs/resources/lambda_function</vt:lpwstr>
      </vt:variant>
      <vt:variant>
        <vt:lpwstr/>
      </vt:variant>
      <vt:variant>
        <vt:i4>4194392</vt:i4>
      </vt:variant>
      <vt:variant>
        <vt:i4>231</vt:i4>
      </vt:variant>
      <vt:variant>
        <vt:i4>0</vt:i4>
      </vt:variant>
      <vt:variant>
        <vt:i4>5</vt:i4>
      </vt:variant>
      <vt:variant>
        <vt:lpwstr>https://registry.terraform.io/providers/hashicorp/aws/latest/docs/resources/iam_role_policy</vt:lpwstr>
      </vt:variant>
      <vt:variant>
        <vt:lpwstr/>
      </vt:variant>
      <vt:variant>
        <vt:i4>4128769</vt:i4>
      </vt:variant>
      <vt:variant>
        <vt:i4>228</vt:i4>
      </vt:variant>
      <vt:variant>
        <vt:i4>0</vt:i4>
      </vt:variant>
      <vt:variant>
        <vt:i4>5</vt:i4>
      </vt:variant>
      <vt:variant>
        <vt:lpwstr>https://registry.terraform.io/providers/hashicorp/aws/latest/docs/resources/iam_role</vt:lpwstr>
      </vt:variant>
      <vt:variant>
        <vt:lpwstr/>
      </vt:variant>
      <vt:variant>
        <vt:i4>4128769</vt:i4>
      </vt:variant>
      <vt:variant>
        <vt:i4>225</vt:i4>
      </vt:variant>
      <vt:variant>
        <vt:i4>0</vt:i4>
      </vt:variant>
      <vt:variant>
        <vt:i4>5</vt:i4>
      </vt:variant>
      <vt:variant>
        <vt:lpwstr>https://registry.terraform.io/providers/hashicorp/aws/latest/docs/resources/iam_role</vt:lpwstr>
      </vt:variant>
      <vt:variant>
        <vt:lpwstr/>
      </vt:variant>
      <vt:variant>
        <vt:i4>5767293</vt:i4>
      </vt:variant>
      <vt:variant>
        <vt:i4>222</vt:i4>
      </vt:variant>
      <vt:variant>
        <vt:i4>0</vt:i4>
      </vt:variant>
      <vt:variant>
        <vt:i4>5</vt:i4>
      </vt:variant>
      <vt:variant>
        <vt:lpwstr>https://registry.terraform.io/providers/hashicorp/aws/latest/docs/resources/codestarconnections_connection</vt:lpwstr>
      </vt:variant>
      <vt:variant>
        <vt:lpwstr/>
      </vt:variant>
      <vt:variant>
        <vt:i4>65566</vt:i4>
      </vt:variant>
      <vt:variant>
        <vt:i4>219</vt:i4>
      </vt:variant>
      <vt:variant>
        <vt:i4>0</vt:i4>
      </vt:variant>
      <vt:variant>
        <vt:i4>5</vt:i4>
      </vt:variant>
      <vt:variant>
        <vt:lpwstr>https://registry.terraform.io/providers/hashicorp/aws/latest/docs/resources/codepipeline</vt:lpwstr>
      </vt:variant>
      <vt:variant>
        <vt:lpwstr/>
      </vt:variant>
      <vt:variant>
        <vt:i4>458784</vt:i4>
      </vt:variant>
      <vt:variant>
        <vt:i4>216</vt:i4>
      </vt:variant>
      <vt:variant>
        <vt:i4>0</vt:i4>
      </vt:variant>
      <vt:variant>
        <vt:i4>5</vt:i4>
      </vt:variant>
      <vt:variant>
        <vt:lpwstr>https://registry.terraform.io/providers/hashicorp/aws/latest/docs/resources/api_gateway_rest_api</vt:lpwstr>
      </vt:variant>
      <vt:variant>
        <vt:lpwstr/>
      </vt:variant>
      <vt:variant>
        <vt:i4>196633</vt:i4>
      </vt:variant>
      <vt:variant>
        <vt:i4>213</vt:i4>
      </vt:variant>
      <vt:variant>
        <vt:i4>0</vt:i4>
      </vt:variant>
      <vt:variant>
        <vt:i4>5</vt:i4>
      </vt:variant>
      <vt:variant>
        <vt:lpwstr>https://registry.terraform.io/providers/hashicorp/aws/latest/docs/resources/api_gateway_resource</vt:lpwstr>
      </vt:variant>
      <vt:variant>
        <vt:lpwstr/>
      </vt:variant>
      <vt:variant>
        <vt:i4>7798904</vt:i4>
      </vt:variant>
      <vt:variant>
        <vt:i4>210</vt:i4>
      </vt:variant>
      <vt:variant>
        <vt:i4>0</vt:i4>
      </vt:variant>
      <vt:variant>
        <vt:i4>5</vt:i4>
      </vt:variant>
      <vt:variant>
        <vt:lpwstr>https://registry.terraform.io/providers/hashicorp/aws/latest/docs/resources/api_gateway_method</vt:lpwstr>
      </vt:variant>
      <vt:variant>
        <vt:lpwstr/>
      </vt:variant>
      <vt:variant>
        <vt:i4>8126588</vt:i4>
      </vt:variant>
      <vt:variant>
        <vt:i4>207</vt:i4>
      </vt:variant>
      <vt:variant>
        <vt:i4>0</vt:i4>
      </vt:variant>
      <vt:variant>
        <vt:i4>5</vt:i4>
      </vt:variant>
      <vt:variant>
        <vt:lpwstr>https://registry.terraform.io/providers/hashicorp/aws/latest/docs/resources/api_gateway_integration</vt:lpwstr>
      </vt:variant>
      <vt:variant>
        <vt:lpwstr/>
      </vt:variant>
      <vt:variant>
        <vt:i4>3145763</vt:i4>
      </vt:variant>
      <vt:variant>
        <vt:i4>204</vt:i4>
      </vt:variant>
      <vt:variant>
        <vt:i4>0</vt:i4>
      </vt:variant>
      <vt:variant>
        <vt:i4>5</vt:i4>
      </vt:variant>
      <vt:variant>
        <vt:lpwstr>https://registry.terraform.io/modules/terraform-aws-modules/vpc/aws/latest</vt:lpwstr>
      </vt:variant>
      <vt:variant>
        <vt:lpwstr/>
      </vt:variant>
      <vt:variant>
        <vt:i4>1507330</vt:i4>
      </vt:variant>
      <vt:variant>
        <vt:i4>201</vt:i4>
      </vt:variant>
      <vt:variant>
        <vt:i4>0</vt:i4>
      </vt:variant>
      <vt:variant>
        <vt:i4>5</vt:i4>
      </vt:variant>
      <vt:variant>
        <vt:lpwstr>https://registry.terraform.io/modules/terraform-aws-modules/s3-bucket/aws/latest</vt:lpwstr>
      </vt:variant>
      <vt:variant>
        <vt:lpwstr/>
      </vt:variant>
      <vt:variant>
        <vt:i4>2359351</vt:i4>
      </vt:variant>
      <vt:variant>
        <vt:i4>198</vt:i4>
      </vt:variant>
      <vt:variant>
        <vt:i4>0</vt:i4>
      </vt:variant>
      <vt:variant>
        <vt:i4>5</vt:i4>
      </vt:variant>
      <vt:variant>
        <vt:lpwstr>https://registry.terraform.io/modules/terraform-aws-modules/rds/aws/latest</vt:lpwstr>
      </vt:variant>
      <vt:variant>
        <vt:lpwstr/>
      </vt:variant>
      <vt:variant>
        <vt:i4>3211381</vt:i4>
      </vt:variant>
      <vt:variant>
        <vt:i4>195</vt:i4>
      </vt:variant>
      <vt:variant>
        <vt:i4>0</vt:i4>
      </vt:variant>
      <vt:variant>
        <vt:i4>5</vt:i4>
      </vt:variant>
      <vt:variant>
        <vt:lpwstr>https://docs.liquibase.com/start/install/home.html</vt:lpwstr>
      </vt:variant>
      <vt:variant>
        <vt:lpwstr/>
      </vt:variant>
      <vt:variant>
        <vt:i4>5963782</vt:i4>
      </vt:variant>
      <vt:variant>
        <vt:i4>192</vt:i4>
      </vt:variant>
      <vt:variant>
        <vt:i4>0</vt:i4>
      </vt:variant>
      <vt:variant>
        <vt:i4>5</vt:i4>
      </vt:variant>
      <vt:variant>
        <vt:lpwstr>https://docs.aws.amazon.com/cli/latest/userguide/getting-started-install.html</vt:lpwstr>
      </vt:variant>
      <vt:variant>
        <vt:lpwstr/>
      </vt:variant>
      <vt:variant>
        <vt:i4>3538989</vt:i4>
      </vt:variant>
      <vt:variant>
        <vt:i4>189</vt:i4>
      </vt:variant>
      <vt:variant>
        <vt:i4>0</vt:i4>
      </vt:variant>
      <vt:variant>
        <vt:i4>5</vt:i4>
      </vt:variant>
      <vt:variant>
        <vt:lpwstr>https://developer.hashicorp.com/terraform/tutorials/aws-get-started/install-cli</vt:lpwstr>
      </vt:variant>
      <vt:variant>
        <vt:lpwstr/>
      </vt:variant>
      <vt:variant>
        <vt:i4>6553634</vt:i4>
      </vt:variant>
      <vt:variant>
        <vt:i4>186</vt:i4>
      </vt:variant>
      <vt:variant>
        <vt:i4>0</vt:i4>
      </vt:variant>
      <vt:variant>
        <vt:i4>5</vt:i4>
      </vt:variant>
      <vt:variant>
        <vt:lpwstr>https://chocolatey.org/install</vt:lpwstr>
      </vt:variant>
      <vt:variant>
        <vt:lpwstr/>
      </vt:variant>
      <vt:variant>
        <vt:i4>3538996</vt:i4>
      </vt:variant>
      <vt:variant>
        <vt:i4>183</vt:i4>
      </vt:variant>
      <vt:variant>
        <vt:i4>0</vt:i4>
      </vt:variant>
      <vt:variant>
        <vt:i4>5</vt:i4>
      </vt:variant>
      <vt:variant>
        <vt:lpwstr>https://docs.aws.amazon.com/AmazonS3/latest/userguide/cors.html</vt:lpwstr>
      </vt:variant>
      <vt:variant>
        <vt:lpwstr/>
      </vt:variant>
      <vt:variant>
        <vt:i4>7405621</vt:i4>
      </vt:variant>
      <vt:variant>
        <vt:i4>180</vt:i4>
      </vt:variant>
      <vt:variant>
        <vt:i4>0</vt:i4>
      </vt:variant>
      <vt:variant>
        <vt:i4>5</vt:i4>
      </vt:variant>
      <vt:variant>
        <vt:lpwstr>https://aws.amazon.com/blogs/aws/centrally-managing-root-access-for-customers-using-aws-organizations/</vt:lpwstr>
      </vt:variant>
      <vt:variant>
        <vt:lpwstr/>
      </vt:variant>
      <vt:variant>
        <vt:i4>655436</vt:i4>
      </vt:variant>
      <vt:variant>
        <vt:i4>177</vt:i4>
      </vt:variant>
      <vt:variant>
        <vt:i4>0</vt:i4>
      </vt:variant>
      <vt:variant>
        <vt:i4>5</vt:i4>
      </vt:variant>
      <vt:variant>
        <vt:lpwstr>https://aws.amazon.com/account/</vt:lpwstr>
      </vt:variant>
      <vt:variant>
        <vt:lpwstr>:~:text=Security%20Credentials,and%20(3)%20Key%20pairs.</vt:lpwstr>
      </vt:variant>
      <vt:variant>
        <vt:i4>1835092</vt:i4>
      </vt:variant>
      <vt:variant>
        <vt:i4>174</vt:i4>
      </vt:variant>
      <vt:variant>
        <vt:i4>0</vt:i4>
      </vt:variant>
      <vt:variant>
        <vt:i4>5</vt:i4>
      </vt:variant>
      <vt:variant>
        <vt:lpwstr>https://docs.aws.amazon.com/IAM/latest/UserGuide/id_roles_providers.html</vt:lpwstr>
      </vt:variant>
      <vt:variant>
        <vt:lpwstr/>
      </vt:variant>
      <vt:variant>
        <vt:i4>1179681</vt:i4>
      </vt:variant>
      <vt:variant>
        <vt:i4>171</vt:i4>
      </vt:variant>
      <vt:variant>
        <vt:i4>0</vt:i4>
      </vt:variant>
      <vt:variant>
        <vt:i4>5</vt:i4>
      </vt:variant>
      <vt:variant>
        <vt:lpwstr>https://docs.aws.amazon.com/IAM/latest/UserGuide/access_policies.html</vt:lpwstr>
      </vt:variant>
      <vt:variant>
        <vt:lpwstr>:~:text=A%20policy%20is%20an%20object%20in%20AWS,an%20identity%20or%20resource%2C%20defines%20their%20permissions.&amp;text=AWS%20supports%20seven%20types%20of%20policies:%20identity%2Dbased,access%20control%20lists%20(ACLs)%2C%20and%20session%20policies.</vt:lpwstr>
      </vt:variant>
      <vt:variant>
        <vt:i4>2555937</vt:i4>
      </vt:variant>
      <vt:variant>
        <vt:i4>168</vt:i4>
      </vt:variant>
      <vt:variant>
        <vt:i4>0</vt:i4>
      </vt:variant>
      <vt:variant>
        <vt:i4>5</vt:i4>
      </vt:variant>
      <vt:variant>
        <vt:lpwstr>https://aws.amazon.com/iam/features/manage-roles/</vt:lpwstr>
      </vt:variant>
      <vt:variant>
        <vt:lpwstr>:~:text=Manage%20IAM%20Roles-,Overview,not%20need%20to%20be%20rotated.</vt:lpwstr>
      </vt:variant>
      <vt:variant>
        <vt:i4>262194</vt:i4>
      </vt:variant>
      <vt:variant>
        <vt:i4>165</vt:i4>
      </vt:variant>
      <vt:variant>
        <vt:i4>0</vt:i4>
      </vt:variant>
      <vt:variant>
        <vt:i4>5</vt:i4>
      </vt:variant>
      <vt:variant>
        <vt:lpwstr>https://docs.aws.amazon.com/IAM/latest/UserGuide/id_groups.html</vt:lpwstr>
      </vt:variant>
      <vt:variant>
        <vt:lpwstr>:~:text=If%20a%20person%20changes%20jobs,IAM%20and%20AWS%20STS%20quotas.</vt:lpwstr>
      </vt:variant>
      <vt:variant>
        <vt:i4>4259849</vt:i4>
      </vt:variant>
      <vt:variant>
        <vt:i4>162</vt:i4>
      </vt:variant>
      <vt:variant>
        <vt:i4>0</vt:i4>
      </vt:variant>
      <vt:variant>
        <vt:i4>5</vt:i4>
      </vt:variant>
      <vt:variant>
        <vt:lpwstr>https://rpsdata.cpuc.ca.gov/</vt:lpwstr>
      </vt:variant>
      <vt:variant>
        <vt:lpwstr/>
      </vt:variant>
      <vt:variant>
        <vt:i4>7471225</vt:i4>
      </vt:variant>
      <vt:variant>
        <vt:i4>159</vt:i4>
      </vt:variant>
      <vt:variant>
        <vt:i4>0</vt:i4>
      </vt:variant>
      <vt:variant>
        <vt:i4>5</vt:i4>
      </vt:variant>
      <vt:variant>
        <vt:lpwstr>https://p3rpsdata.cpuc.ca.gov/</vt:lpwstr>
      </vt:variant>
      <vt:variant>
        <vt:lpwstr/>
      </vt:variant>
      <vt:variant>
        <vt:i4>5046366</vt:i4>
      </vt:variant>
      <vt:variant>
        <vt:i4>156</vt:i4>
      </vt:variant>
      <vt:variant>
        <vt:i4>0</vt:i4>
      </vt:variant>
      <vt:variant>
        <vt:i4>5</vt:i4>
      </vt:variant>
      <vt:variant>
        <vt:lpwstr>https://rpsd.cpuc.ca.gov/</vt:lpwstr>
      </vt:variant>
      <vt:variant>
        <vt:lpwstr/>
      </vt:variant>
      <vt:variant>
        <vt:i4>8257582</vt:i4>
      </vt:variant>
      <vt:variant>
        <vt:i4>153</vt:i4>
      </vt:variant>
      <vt:variant>
        <vt:i4>0</vt:i4>
      </vt:variant>
      <vt:variant>
        <vt:i4>5</vt:i4>
      </vt:variant>
      <vt:variant>
        <vt:lpwstr>https://p3rpsd.cpuc.ca.gov/</vt:lpwstr>
      </vt:variant>
      <vt:variant>
        <vt:lpwstr/>
      </vt:variant>
      <vt:variant>
        <vt:i4>3407875</vt:i4>
      </vt:variant>
      <vt:variant>
        <vt:i4>144</vt:i4>
      </vt:variant>
      <vt:variant>
        <vt:i4>0</vt:i4>
      </vt:variant>
      <vt:variant>
        <vt:i4>5</vt:i4>
      </vt:variant>
      <vt:variant>
        <vt:lpwstr/>
      </vt:variant>
      <vt:variant>
        <vt:lpwstr>_CodeCommit_Pull_Request</vt:lpwstr>
      </vt:variant>
      <vt:variant>
        <vt:i4>7536761</vt:i4>
      </vt:variant>
      <vt:variant>
        <vt:i4>141</vt:i4>
      </vt:variant>
      <vt:variant>
        <vt:i4>0</vt:i4>
      </vt:variant>
      <vt:variant>
        <vt:i4>5</vt:i4>
      </vt:variant>
      <vt:variant>
        <vt:lpwstr>https://p2rpsdata.cpuc.ca.gov/</vt:lpwstr>
      </vt:variant>
      <vt:variant>
        <vt:lpwstr/>
      </vt:variant>
      <vt:variant>
        <vt:i4>7340153</vt:i4>
      </vt:variant>
      <vt:variant>
        <vt:i4>138</vt:i4>
      </vt:variant>
      <vt:variant>
        <vt:i4>0</vt:i4>
      </vt:variant>
      <vt:variant>
        <vt:i4>5</vt:i4>
      </vt:variant>
      <vt:variant>
        <vt:lpwstr>https://p1rpsdata.cpuc.ca.gov/</vt:lpwstr>
      </vt:variant>
      <vt:variant>
        <vt:lpwstr/>
      </vt:variant>
      <vt:variant>
        <vt:i4>8323118</vt:i4>
      </vt:variant>
      <vt:variant>
        <vt:i4>135</vt:i4>
      </vt:variant>
      <vt:variant>
        <vt:i4>0</vt:i4>
      </vt:variant>
      <vt:variant>
        <vt:i4>5</vt:i4>
      </vt:variant>
      <vt:variant>
        <vt:lpwstr>https://p2rpsd.cpuc.ca.gov/</vt:lpwstr>
      </vt:variant>
      <vt:variant>
        <vt:lpwstr/>
      </vt:variant>
      <vt:variant>
        <vt:i4>8126510</vt:i4>
      </vt:variant>
      <vt:variant>
        <vt:i4>132</vt:i4>
      </vt:variant>
      <vt:variant>
        <vt:i4>0</vt:i4>
      </vt:variant>
      <vt:variant>
        <vt:i4>5</vt:i4>
      </vt:variant>
      <vt:variant>
        <vt:lpwstr>https://p1rpsd.cpuc.ca.gov/</vt:lpwstr>
      </vt:variant>
      <vt:variant>
        <vt:lpwstr/>
      </vt:variant>
      <vt:variant>
        <vt:i4>2424894</vt:i4>
      </vt:variant>
      <vt:variant>
        <vt:i4>120</vt:i4>
      </vt:variant>
      <vt:variant>
        <vt:i4>0</vt:i4>
      </vt:variant>
      <vt:variant>
        <vt:i4>5</vt:i4>
      </vt:variant>
      <vt:variant>
        <vt:lpwstr>https://aws.amazon.com/blogs/compute/building-well-architected-serverless-applications</vt:lpwstr>
      </vt:variant>
      <vt:variant>
        <vt:lpwstr/>
      </vt:variant>
      <vt:variant>
        <vt:i4>3604577</vt:i4>
      </vt:variant>
      <vt:variant>
        <vt:i4>117</vt:i4>
      </vt:variant>
      <vt:variant>
        <vt:i4>0</vt:i4>
      </vt:variant>
      <vt:variant>
        <vt:i4>5</vt:i4>
      </vt:variant>
      <vt:variant>
        <vt:lpwstr>https://aws.amazon.com/cognito/details/</vt:lpwstr>
      </vt:variant>
      <vt:variant>
        <vt:lpwstr/>
      </vt:variant>
      <vt:variant>
        <vt:i4>7929967</vt:i4>
      </vt:variant>
      <vt:variant>
        <vt:i4>114</vt:i4>
      </vt:variant>
      <vt:variant>
        <vt:i4>0</vt:i4>
      </vt:variant>
      <vt:variant>
        <vt:i4>5</vt:i4>
      </vt:variant>
      <vt:variant>
        <vt:lpwstr>https://aws.amazon.com/iam/identity-center/</vt:lpwstr>
      </vt:variant>
      <vt:variant>
        <vt:lpwstr/>
      </vt:variant>
      <vt:variant>
        <vt:i4>7929875</vt:i4>
      </vt:variant>
      <vt:variant>
        <vt:i4>111</vt:i4>
      </vt:variant>
      <vt:variant>
        <vt:i4>0</vt:i4>
      </vt:variant>
      <vt:variant>
        <vt:i4>5</vt:i4>
      </vt:variant>
      <vt:variant>
        <vt:lpwstr>https://aws.amazon.com/products/security/?nc2=h_ql_prod_se</vt:lpwstr>
      </vt:variant>
      <vt:variant>
        <vt:lpwstr/>
      </vt:variant>
      <vt:variant>
        <vt:i4>1245241</vt:i4>
      </vt:variant>
      <vt:variant>
        <vt:i4>104</vt:i4>
      </vt:variant>
      <vt:variant>
        <vt:i4>0</vt:i4>
      </vt:variant>
      <vt:variant>
        <vt:i4>5</vt:i4>
      </vt:variant>
      <vt:variant>
        <vt:lpwstr/>
      </vt:variant>
      <vt:variant>
        <vt:lpwstr>_Toc201681237</vt:lpwstr>
      </vt:variant>
      <vt:variant>
        <vt:i4>1245241</vt:i4>
      </vt:variant>
      <vt:variant>
        <vt:i4>98</vt:i4>
      </vt:variant>
      <vt:variant>
        <vt:i4>0</vt:i4>
      </vt:variant>
      <vt:variant>
        <vt:i4>5</vt:i4>
      </vt:variant>
      <vt:variant>
        <vt:lpwstr/>
      </vt:variant>
      <vt:variant>
        <vt:lpwstr>_Toc201681236</vt:lpwstr>
      </vt:variant>
      <vt:variant>
        <vt:i4>1245241</vt:i4>
      </vt:variant>
      <vt:variant>
        <vt:i4>92</vt:i4>
      </vt:variant>
      <vt:variant>
        <vt:i4>0</vt:i4>
      </vt:variant>
      <vt:variant>
        <vt:i4>5</vt:i4>
      </vt:variant>
      <vt:variant>
        <vt:lpwstr/>
      </vt:variant>
      <vt:variant>
        <vt:lpwstr>_Toc201681235</vt:lpwstr>
      </vt:variant>
      <vt:variant>
        <vt:i4>1245241</vt:i4>
      </vt:variant>
      <vt:variant>
        <vt:i4>86</vt:i4>
      </vt:variant>
      <vt:variant>
        <vt:i4>0</vt:i4>
      </vt:variant>
      <vt:variant>
        <vt:i4>5</vt:i4>
      </vt:variant>
      <vt:variant>
        <vt:lpwstr/>
      </vt:variant>
      <vt:variant>
        <vt:lpwstr>_Toc201681234</vt:lpwstr>
      </vt:variant>
      <vt:variant>
        <vt:i4>1245241</vt:i4>
      </vt:variant>
      <vt:variant>
        <vt:i4>80</vt:i4>
      </vt:variant>
      <vt:variant>
        <vt:i4>0</vt:i4>
      </vt:variant>
      <vt:variant>
        <vt:i4>5</vt:i4>
      </vt:variant>
      <vt:variant>
        <vt:lpwstr/>
      </vt:variant>
      <vt:variant>
        <vt:lpwstr>_Toc201681233</vt:lpwstr>
      </vt:variant>
      <vt:variant>
        <vt:i4>1245241</vt:i4>
      </vt:variant>
      <vt:variant>
        <vt:i4>74</vt:i4>
      </vt:variant>
      <vt:variant>
        <vt:i4>0</vt:i4>
      </vt:variant>
      <vt:variant>
        <vt:i4>5</vt:i4>
      </vt:variant>
      <vt:variant>
        <vt:lpwstr/>
      </vt:variant>
      <vt:variant>
        <vt:lpwstr>_Toc201681232</vt:lpwstr>
      </vt:variant>
      <vt:variant>
        <vt:i4>1245241</vt:i4>
      </vt:variant>
      <vt:variant>
        <vt:i4>68</vt:i4>
      </vt:variant>
      <vt:variant>
        <vt:i4>0</vt:i4>
      </vt:variant>
      <vt:variant>
        <vt:i4>5</vt:i4>
      </vt:variant>
      <vt:variant>
        <vt:lpwstr/>
      </vt:variant>
      <vt:variant>
        <vt:lpwstr>_Toc201681231</vt:lpwstr>
      </vt:variant>
      <vt:variant>
        <vt:i4>1245241</vt:i4>
      </vt:variant>
      <vt:variant>
        <vt:i4>62</vt:i4>
      </vt:variant>
      <vt:variant>
        <vt:i4>0</vt:i4>
      </vt:variant>
      <vt:variant>
        <vt:i4>5</vt:i4>
      </vt:variant>
      <vt:variant>
        <vt:lpwstr/>
      </vt:variant>
      <vt:variant>
        <vt:lpwstr>_Toc201681230</vt:lpwstr>
      </vt:variant>
      <vt:variant>
        <vt:i4>1179705</vt:i4>
      </vt:variant>
      <vt:variant>
        <vt:i4>56</vt:i4>
      </vt:variant>
      <vt:variant>
        <vt:i4>0</vt:i4>
      </vt:variant>
      <vt:variant>
        <vt:i4>5</vt:i4>
      </vt:variant>
      <vt:variant>
        <vt:lpwstr/>
      </vt:variant>
      <vt:variant>
        <vt:lpwstr>_Toc201681229</vt:lpwstr>
      </vt:variant>
      <vt:variant>
        <vt:i4>1179705</vt:i4>
      </vt:variant>
      <vt:variant>
        <vt:i4>50</vt:i4>
      </vt:variant>
      <vt:variant>
        <vt:i4>0</vt:i4>
      </vt:variant>
      <vt:variant>
        <vt:i4>5</vt:i4>
      </vt:variant>
      <vt:variant>
        <vt:lpwstr/>
      </vt:variant>
      <vt:variant>
        <vt:lpwstr>_Toc201681228</vt:lpwstr>
      </vt:variant>
      <vt:variant>
        <vt:i4>1179705</vt:i4>
      </vt:variant>
      <vt:variant>
        <vt:i4>44</vt:i4>
      </vt:variant>
      <vt:variant>
        <vt:i4>0</vt:i4>
      </vt:variant>
      <vt:variant>
        <vt:i4>5</vt:i4>
      </vt:variant>
      <vt:variant>
        <vt:lpwstr/>
      </vt:variant>
      <vt:variant>
        <vt:lpwstr>_Toc201681227</vt:lpwstr>
      </vt:variant>
      <vt:variant>
        <vt:i4>1179705</vt:i4>
      </vt:variant>
      <vt:variant>
        <vt:i4>38</vt:i4>
      </vt:variant>
      <vt:variant>
        <vt:i4>0</vt:i4>
      </vt:variant>
      <vt:variant>
        <vt:i4>5</vt:i4>
      </vt:variant>
      <vt:variant>
        <vt:lpwstr/>
      </vt:variant>
      <vt:variant>
        <vt:lpwstr>_Toc201681226</vt:lpwstr>
      </vt:variant>
      <vt:variant>
        <vt:i4>1179705</vt:i4>
      </vt:variant>
      <vt:variant>
        <vt:i4>32</vt:i4>
      </vt:variant>
      <vt:variant>
        <vt:i4>0</vt:i4>
      </vt:variant>
      <vt:variant>
        <vt:i4>5</vt:i4>
      </vt:variant>
      <vt:variant>
        <vt:lpwstr/>
      </vt:variant>
      <vt:variant>
        <vt:lpwstr>_Toc201681225</vt:lpwstr>
      </vt:variant>
      <vt:variant>
        <vt:i4>1179705</vt:i4>
      </vt:variant>
      <vt:variant>
        <vt:i4>26</vt:i4>
      </vt:variant>
      <vt:variant>
        <vt:i4>0</vt:i4>
      </vt:variant>
      <vt:variant>
        <vt:i4>5</vt:i4>
      </vt:variant>
      <vt:variant>
        <vt:lpwstr/>
      </vt:variant>
      <vt:variant>
        <vt:lpwstr>_Toc201681224</vt:lpwstr>
      </vt:variant>
      <vt:variant>
        <vt:i4>1179705</vt:i4>
      </vt:variant>
      <vt:variant>
        <vt:i4>20</vt:i4>
      </vt:variant>
      <vt:variant>
        <vt:i4>0</vt:i4>
      </vt:variant>
      <vt:variant>
        <vt:i4>5</vt:i4>
      </vt:variant>
      <vt:variant>
        <vt:lpwstr/>
      </vt:variant>
      <vt:variant>
        <vt:lpwstr>_Toc201681223</vt:lpwstr>
      </vt:variant>
      <vt:variant>
        <vt:i4>1179705</vt:i4>
      </vt:variant>
      <vt:variant>
        <vt:i4>14</vt:i4>
      </vt:variant>
      <vt:variant>
        <vt:i4>0</vt:i4>
      </vt:variant>
      <vt:variant>
        <vt:i4>5</vt:i4>
      </vt:variant>
      <vt:variant>
        <vt:lpwstr/>
      </vt:variant>
      <vt:variant>
        <vt:lpwstr>_Toc201681222</vt:lpwstr>
      </vt:variant>
      <vt:variant>
        <vt:i4>1179705</vt:i4>
      </vt:variant>
      <vt:variant>
        <vt:i4>8</vt:i4>
      </vt:variant>
      <vt:variant>
        <vt:i4>0</vt:i4>
      </vt:variant>
      <vt:variant>
        <vt:i4>5</vt:i4>
      </vt:variant>
      <vt:variant>
        <vt:lpwstr/>
      </vt:variant>
      <vt:variant>
        <vt:lpwstr>_Toc201681221</vt:lpwstr>
      </vt:variant>
      <vt:variant>
        <vt:i4>1179705</vt:i4>
      </vt:variant>
      <vt:variant>
        <vt:i4>2</vt:i4>
      </vt:variant>
      <vt:variant>
        <vt:i4>0</vt:i4>
      </vt:variant>
      <vt:variant>
        <vt:i4>5</vt:i4>
      </vt:variant>
      <vt:variant>
        <vt:lpwstr/>
      </vt:variant>
      <vt:variant>
        <vt:lpwstr>_Toc201681220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 Franki</dc:creator>
  <cp:keywords/>
  <dc:description/>
  <cp:lastModifiedBy>Bill Franki</cp:lastModifiedBy>
  <cp:revision>319</cp:revision>
  <cp:lastPrinted>2025-04-29T22:43:00Z</cp:lastPrinted>
  <dcterms:created xsi:type="dcterms:W3CDTF">2025-06-03T23:53:00Z</dcterms:created>
  <dcterms:modified xsi:type="dcterms:W3CDTF">2025-06-25T14:36:00Z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d550922-12e5-4bf3-a74b-06a1c7b158f1_Enabled">
    <vt:lpwstr>true</vt:lpwstr>
  </property>
  <property fmtid="{D5CDD505-2E9C-101B-9397-08002B2CF9AE}" pid="3" name="MSIP_Label_2d550922-12e5-4bf3-a74b-06a1c7b158f1_SetDate">
    <vt:lpwstr>2024-12-05T04:09:23Z</vt:lpwstr>
  </property>
  <property fmtid="{D5CDD505-2E9C-101B-9397-08002B2CF9AE}" pid="4" name="MSIP_Label_2d550922-12e5-4bf3-a74b-06a1c7b158f1_Method">
    <vt:lpwstr>Standard</vt:lpwstr>
  </property>
  <property fmtid="{D5CDD505-2E9C-101B-9397-08002B2CF9AE}" pid="5" name="MSIP_Label_2d550922-12e5-4bf3-a74b-06a1c7b158f1_Name">
    <vt:lpwstr>defa4170-0d19-0005-0004-bc88714345d2</vt:lpwstr>
  </property>
  <property fmtid="{D5CDD505-2E9C-101B-9397-08002B2CF9AE}" pid="6" name="MSIP_Label_2d550922-12e5-4bf3-a74b-06a1c7b158f1_SiteId">
    <vt:lpwstr>52163c7c-f417-4149-971e-3e0cb126f714</vt:lpwstr>
  </property>
  <property fmtid="{D5CDD505-2E9C-101B-9397-08002B2CF9AE}" pid="7" name="MSIP_Label_2d550922-12e5-4bf3-a74b-06a1c7b158f1_ActionId">
    <vt:lpwstr>7be98663-d8d6-4153-9e66-f4f71e76a6bb</vt:lpwstr>
  </property>
  <property fmtid="{D5CDD505-2E9C-101B-9397-08002B2CF9AE}" pid="8" name="MSIP_Label_2d550922-12e5-4bf3-a74b-06a1c7b158f1_ContentBits">
    <vt:lpwstr>0</vt:lpwstr>
  </property>
  <property fmtid="{D5CDD505-2E9C-101B-9397-08002B2CF9AE}" pid="9" name="MSIP_Label_3f66e602-5f75-421e-8fff-1ce1c8a89ea9_Enabled">
    <vt:lpwstr>true</vt:lpwstr>
  </property>
  <property fmtid="{D5CDD505-2E9C-101B-9397-08002B2CF9AE}" pid="10" name="MSIP_Label_3f66e602-5f75-421e-8fff-1ce1c8a89ea9_SetDate">
    <vt:lpwstr>2024-12-09T15:58:44Z</vt:lpwstr>
  </property>
  <property fmtid="{D5CDD505-2E9C-101B-9397-08002B2CF9AE}" pid="11" name="MSIP_Label_3f66e602-5f75-421e-8fff-1ce1c8a89ea9_Method">
    <vt:lpwstr>Privileged</vt:lpwstr>
  </property>
  <property fmtid="{D5CDD505-2E9C-101B-9397-08002B2CF9AE}" pid="12" name="MSIP_Label_3f66e602-5f75-421e-8fff-1ce1c8a89ea9_Name">
    <vt:lpwstr>Public</vt:lpwstr>
  </property>
  <property fmtid="{D5CDD505-2E9C-101B-9397-08002B2CF9AE}" pid="13" name="MSIP_Label_3f66e602-5f75-421e-8fff-1ce1c8a89ea9_SiteId">
    <vt:lpwstr>666310ae-0b9d-4182-a5f8-8c8d8d802154</vt:lpwstr>
  </property>
  <property fmtid="{D5CDD505-2E9C-101B-9397-08002B2CF9AE}" pid="14" name="MSIP_Label_3f66e602-5f75-421e-8fff-1ce1c8a89ea9_ActionId">
    <vt:lpwstr>a7fdbba9-5a86-4638-8b94-e4d2e8781051</vt:lpwstr>
  </property>
  <property fmtid="{D5CDD505-2E9C-101B-9397-08002B2CF9AE}" pid="15" name="MSIP_Label_3f66e602-5f75-421e-8fff-1ce1c8a89ea9_ContentBits">
    <vt:lpwstr>0</vt:lpwstr>
  </property>
  <property fmtid="{D5CDD505-2E9C-101B-9397-08002B2CF9AE}" pid="16" name="ContentTypeId">
    <vt:lpwstr>0x010100D85089FCDE3CD64E85F18391F4C62CD7</vt:lpwstr>
  </property>
  <property fmtid="{D5CDD505-2E9C-101B-9397-08002B2CF9AE}" pid="17" name="MediaServiceImageTags">
    <vt:lpwstr/>
  </property>
  <property fmtid="{D5CDD505-2E9C-101B-9397-08002B2CF9AE}" pid="18" name="_NewReviewCycle">
    <vt:lpwstr/>
  </property>
</Properties>
</file>