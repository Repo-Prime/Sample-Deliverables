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0080" w:type="dxa"/>
        <w:tblBorders>
          <w:top w:val="single" w:sz="12" w:space="0" w:color="auto"/>
          <w:left w:val="none" w:sz="0" w:space="0" w:color="auto"/>
          <w:bottom w:val="none" w:sz="0" w:space="0" w:color="auto"/>
          <w:right w:val="none" w:sz="0" w:space="0" w:color="auto"/>
          <w:insideH w:val="single" w:sz="12" w:space="0" w:color="auto"/>
        </w:tblBorders>
        <w:tblLook w:val="04A0" w:firstRow="1" w:lastRow="0" w:firstColumn="1" w:lastColumn="0" w:noHBand="0" w:noVBand="1"/>
      </w:tblPr>
      <w:tblGrid>
        <w:gridCol w:w="10080"/>
      </w:tblGrid>
      <w:tr w:rsidR="00C42DC0" w14:paraId="55F4F3AC" w14:textId="77777777" w:rsidTr="007E069B">
        <w:trPr>
          <w:trHeight w:val="1359"/>
        </w:trPr>
        <w:tc>
          <w:tcPr>
            <w:tcW w:w="10070" w:type="dxa"/>
            <w:tcBorders>
              <w:top w:val="nil"/>
              <w:bottom w:val="single" w:sz="12" w:space="0" w:color="FFC000"/>
            </w:tcBorders>
          </w:tcPr>
          <w:p w14:paraId="0C91F1C6" w14:textId="64AEA3A9" w:rsidR="00C42DC0" w:rsidRPr="007E069B" w:rsidRDefault="00A7608A" w:rsidP="007E069B">
            <w:pPr>
              <w:suppressAutoHyphens/>
              <w:spacing w:before="120" w:line="259" w:lineRule="auto"/>
              <w:rPr>
                <w:rFonts w:asciiTheme="minorHAnsi" w:hAnsiTheme="minorHAnsi"/>
                <w:bCs/>
              </w:rPr>
            </w:pPr>
            <w:r w:rsidRPr="007E069B">
              <w:rPr>
                <w:rFonts w:asciiTheme="minorHAnsi" w:eastAsia="MS Gothic" w:hAnsiTheme="minorHAnsi"/>
                <w:bCs/>
                <w:color w:val="FFFFFF"/>
                <w:kern w:val="24"/>
                <w:sz w:val="96"/>
                <w:szCs w:val="110"/>
                <w14:ligatures w14:val="standardContextual"/>
              </w:rPr>
              <w:t>User Guide</w:t>
            </w:r>
          </w:p>
        </w:tc>
      </w:tr>
      <w:tr w:rsidR="00C42DC0" w14:paraId="57F111EC" w14:textId="77777777" w:rsidTr="00642C7A">
        <w:trPr>
          <w:trHeight w:val="1464"/>
        </w:trPr>
        <w:tc>
          <w:tcPr>
            <w:tcW w:w="10070" w:type="dxa"/>
            <w:tcBorders>
              <w:top w:val="single" w:sz="12" w:space="0" w:color="FFC000"/>
              <w:bottom w:val="nil"/>
            </w:tcBorders>
          </w:tcPr>
          <w:p w14:paraId="036010F9" w14:textId="2524FD48" w:rsidR="00A7608A" w:rsidRPr="007E069B" w:rsidRDefault="00A7608A" w:rsidP="007E069B">
            <w:pPr>
              <w:spacing w:line="360" w:lineRule="auto"/>
              <w:rPr>
                <w:rFonts w:ascii="Century Gothic" w:hAnsi="Century Gothic"/>
                <w:bCs/>
                <w:color w:val="FFFFFF"/>
                <w:kern w:val="24"/>
                <w:sz w:val="32"/>
                <w:szCs w:val="32"/>
                <w14:ligatures w14:val="standardContextual"/>
              </w:rPr>
            </w:pPr>
            <w:r w:rsidRPr="007E069B">
              <w:rPr>
                <w:rFonts w:ascii="Century Gothic" w:hAnsi="Century Gothic" w:cstheme="majorBidi"/>
                <w:bCs/>
                <w:color w:val="FFFFFF"/>
                <w:kern w:val="24"/>
                <w:sz w:val="32"/>
                <w:szCs w:val="32"/>
                <w14:ligatures w14:val="standardContextual"/>
              </w:rPr>
              <w:t>California Public Utilities Commission</w:t>
            </w:r>
          </w:p>
          <w:p w14:paraId="3134F6E9" w14:textId="179F38E1" w:rsidR="00F11EAB" w:rsidRPr="007E069B" w:rsidRDefault="00A7608A" w:rsidP="007E069B">
            <w:pPr>
              <w:spacing w:before="120" w:line="360" w:lineRule="auto"/>
              <w:rPr>
                <w:rFonts w:ascii="Century Gothic" w:hAnsi="Century Gothic"/>
                <w:bCs/>
                <w:color w:val="FFFFFF"/>
                <w:kern w:val="24"/>
                <w:sz w:val="32"/>
                <w:szCs w:val="32"/>
                <w14:ligatures w14:val="standardContextual"/>
              </w:rPr>
            </w:pPr>
            <w:r w:rsidRPr="007E069B">
              <w:rPr>
                <w:rFonts w:ascii="Century Gothic" w:hAnsi="Century Gothic" w:cstheme="majorBidi"/>
                <w:bCs/>
                <w:color w:val="FFFFFF"/>
                <w:kern w:val="24"/>
                <w:sz w:val="32"/>
                <w:szCs w:val="32"/>
                <w14:ligatures w14:val="standardContextual"/>
              </w:rPr>
              <w:t>RPS Database</w:t>
            </w:r>
          </w:p>
        </w:tc>
      </w:tr>
      <w:tr w:rsidR="00C42DC0" w14:paraId="5C58C265" w14:textId="77777777" w:rsidTr="00642C7A">
        <w:trPr>
          <w:trHeight w:val="1440"/>
        </w:trPr>
        <w:tc>
          <w:tcPr>
            <w:tcW w:w="10070" w:type="dxa"/>
            <w:tcBorders>
              <w:top w:val="nil"/>
              <w:bottom w:val="nil"/>
            </w:tcBorders>
          </w:tcPr>
          <w:p w14:paraId="56497D4C" w14:textId="5AA7CC22" w:rsidR="00C42DC0" w:rsidRPr="007E069B" w:rsidRDefault="00646EAE" w:rsidP="007E069B">
            <w:pPr>
              <w:spacing w:line="360" w:lineRule="auto"/>
              <w:rPr>
                <w:rFonts w:ascii="Century Gothic" w:hAnsi="Century Gothic"/>
                <w:bCs/>
                <w:color w:val="FFFFFF"/>
                <w:kern w:val="24"/>
                <w:sz w:val="32"/>
                <w:szCs w:val="32"/>
                <w14:ligatures w14:val="standardContextual"/>
              </w:rPr>
            </w:pPr>
            <w:r w:rsidRPr="007E069B">
              <w:rPr>
                <w:rFonts w:ascii="Century Gothic" w:hAnsi="Century Gothic"/>
                <w:bCs/>
                <w:color w:val="FFFFFF"/>
                <w:kern w:val="24"/>
                <w:sz w:val="32"/>
                <w:szCs w:val="32"/>
                <w14:ligatures w14:val="standardContextual"/>
              </w:rPr>
              <w:t>March</w:t>
            </w:r>
            <w:r w:rsidR="00D12CB5" w:rsidRPr="007E069B">
              <w:rPr>
                <w:rFonts w:ascii="Century Gothic" w:hAnsi="Century Gothic"/>
                <w:bCs/>
                <w:color w:val="FFFFFF"/>
                <w:kern w:val="24"/>
                <w:sz w:val="32"/>
                <w:szCs w:val="32"/>
                <w14:ligatures w14:val="standardContextual"/>
              </w:rPr>
              <w:t xml:space="preserve"> </w:t>
            </w:r>
            <w:r w:rsidR="00820402" w:rsidRPr="007E069B">
              <w:rPr>
                <w:rFonts w:ascii="Century Gothic" w:hAnsi="Century Gothic"/>
                <w:bCs/>
                <w:color w:val="FFFFFF"/>
                <w:kern w:val="24"/>
                <w:sz w:val="32"/>
                <w:szCs w:val="32"/>
                <w14:ligatures w14:val="standardContextual"/>
              </w:rPr>
              <w:t>202</w:t>
            </w:r>
            <w:r w:rsidR="006450C2" w:rsidRPr="007E069B">
              <w:rPr>
                <w:rFonts w:ascii="Century Gothic" w:hAnsi="Century Gothic"/>
                <w:bCs/>
                <w:color w:val="FFFFFF"/>
                <w:kern w:val="24"/>
                <w:sz w:val="32"/>
                <w:szCs w:val="32"/>
                <w14:ligatures w14:val="standardContextual"/>
              </w:rPr>
              <w:t>5</w:t>
            </w:r>
            <w:r w:rsidR="001904B1" w:rsidRPr="007E069B">
              <w:rPr>
                <w:rFonts w:ascii="Century Gothic" w:hAnsi="Century Gothic"/>
                <w:bCs/>
                <w:color w:val="FFFFFF"/>
                <w:kern w:val="24"/>
                <w:sz w:val="32"/>
                <w:szCs w:val="32"/>
                <w14:ligatures w14:val="standardContextual"/>
              </w:rPr>
              <w:t xml:space="preserve"> v2.01</w:t>
            </w:r>
          </w:p>
        </w:tc>
      </w:tr>
      <w:tr w:rsidR="00C42DC0" w:rsidRPr="00804EB1" w14:paraId="65B76D62" w14:textId="77777777" w:rsidTr="00642C7A">
        <w:trPr>
          <w:trHeight w:val="3222"/>
        </w:trPr>
        <w:tc>
          <w:tcPr>
            <w:tcW w:w="10070" w:type="dxa"/>
            <w:tcBorders>
              <w:top w:val="nil"/>
              <w:bottom w:val="nil"/>
            </w:tcBorders>
          </w:tcPr>
          <w:p w14:paraId="54268B36" w14:textId="0923EB82" w:rsidR="00C42DC0" w:rsidRPr="00804EB1" w:rsidRDefault="00A7608A" w:rsidP="007E069B">
            <w:pPr>
              <w:spacing w:before="60" w:line="312" w:lineRule="auto"/>
              <w:rPr>
                <w:rFonts w:eastAsia="Century Gothic" w:cs="Century Gothic"/>
                <w:color w:val="FFFFFF"/>
                <w:kern w:val="24"/>
                <w:sz w:val="28"/>
                <w:szCs w:val="28"/>
                <w14:ligatures w14:val="standardContextual"/>
              </w:rPr>
            </w:pPr>
            <w:r w:rsidRPr="00804EB1">
              <w:rPr>
                <w:rFonts w:eastAsia="Century Gothic" w:cs="Century Gothic"/>
                <w:color w:val="FFFFFF"/>
                <w:kern w:val="24"/>
                <w:sz w:val="28"/>
                <w:szCs w:val="28"/>
                <w14:ligatures w14:val="standardContextual"/>
              </w:rPr>
              <w:t xml:space="preserve">This </w:t>
            </w:r>
            <w:r w:rsidR="00646EAE">
              <w:rPr>
                <w:rFonts w:eastAsia="Century Gothic" w:cs="Century Gothic"/>
                <w:color w:val="FFFFFF"/>
                <w:kern w:val="24"/>
                <w:sz w:val="28"/>
                <w:szCs w:val="28"/>
                <w14:ligatures w14:val="standardContextual"/>
              </w:rPr>
              <w:t>User G</w:t>
            </w:r>
            <w:r w:rsidRPr="00804EB1">
              <w:rPr>
                <w:rFonts w:eastAsia="Century Gothic" w:cs="Century Gothic"/>
                <w:color w:val="FFFFFF"/>
                <w:kern w:val="24"/>
                <w:sz w:val="28"/>
                <w:szCs w:val="28"/>
                <w14:ligatures w14:val="standardContextual"/>
              </w:rPr>
              <w:t xml:space="preserve">uide </w:t>
            </w:r>
            <w:r w:rsidR="000722EF">
              <w:rPr>
                <w:rFonts w:eastAsia="Century Gothic" w:cs="Century Gothic"/>
                <w:color w:val="FFFFFF"/>
                <w:kern w:val="24"/>
                <w:sz w:val="28"/>
                <w:szCs w:val="28"/>
                <w14:ligatures w14:val="standardContextual"/>
              </w:rPr>
              <w:t>provides</w:t>
            </w:r>
            <w:r w:rsidR="000722EF" w:rsidRPr="00804EB1">
              <w:rPr>
                <w:rFonts w:eastAsia="Century Gothic" w:cs="Century Gothic"/>
                <w:color w:val="FFFFFF"/>
                <w:kern w:val="24"/>
                <w:sz w:val="28"/>
                <w:szCs w:val="28"/>
                <w14:ligatures w14:val="standardContextual"/>
              </w:rPr>
              <w:t xml:space="preserve"> </w:t>
            </w:r>
            <w:r w:rsidRPr="00804EB1">
              <w:rPr>
                <w:rFonts w:eastAsia="Century Gothic" w:cs="Century Gothic"/>
                <w:color w:val="FFFFFF"/>
                <w:kern w:val="24"/>
                <w:sz w:val="28"/>
                <w:szCs w:val="28"/>
                <w14:ligatures w14:val="standardContextual"/>
              </w:rPr>
              <w:t xml:space="preserve">users with </w:t>
            </w:r>
            <w:r w:rsidR="000722EF">
              <w:rPr>
                <w:rFonts w:eastAsia="Century Gothic" w:cs="Century Gothic"/>
                <w:color w:val="FFFFFF"/>
                <w:kern w:val="24"/>
                <w:sz w:val="28"/>
                <w:szCs w:val="28"/>
                <w14:ligatures w14:val="standardContextual"/>
              </w:rPr>
              <w:t xml:space="preserve">instructions </w:t>
            </w:r>
            <w:r w:rsidRPr="00804EB1">
              <w:rPr>
                <w:rFonts w:eastAsia="Century Gothic" w:cs="Century Gothic"/>
                <w:color w:val="FFFFFF"/>
                <w:kern w:val="24"/>
                <w:sz w:val="28"/>
                <w:szCs w:val="28"/>
                <w14:ligatures w14:val="standardContextual"/>
              </w:rPr>
              <w:t>to navigate and submit Monthly</w:t>
            </w:r>
            <w:r w:rsidR="001D0D56" w:rsidRPr="00804EB1">
              <w:rPr>
                <w:rFonts w:eastAsia="Century Gothic" w:cs="Century Gothic"/>
                <w:color w:val="FFFFFF"/>
                <w:kern w:val="24"/>
                <w:sz w:val="28"/>
                <w:szCs w:val="28"/>
                <w14:ligatures w14:val="standardContextual"/>
              </w:rPr>
              <w:t>,</w:t>
            </w:r>
            <w:r w:rsidRPr="00804EB1">
              <w:rPr>
                <w:rFonts w:eastAsia="Century Gothic" w:cs="Century Gothic"/>
                <w:color w:val="FFFFFF"/>
                <w:kern w:val="24"/>
                <w:sz w:val="28"/>
                <w:szCs w:val="28"/>
                <w14:ligatures w14:val="standardContextual"/>
              </w:rPr>
              <w:t xml:space="preserve"> </w:t>
            </w:r>
            <w:r w:rsidR="001D0D56" w:rsidRPr="00804EB1">
              <w:rPr>
                <w:rFonts w:eastAsia="Century Gothic" w:cs="Century Gothic"/>
                <w:color w:val="FFFFFF"/>
                <w:kern w:val="24"/>
                <w:sz w:val="28"/>
                <w:szCs w:val="28"/>
                <w14:ligatures w14:val="standardContextual"/>
              </w:rPr>
              <w:t>Semi-Annual</w:t>
            </w:r>
            <w:r w:rsidR="008926F0">
              <w:rPr>
                <w:rFonts w:eastAsia="Century Gothic" w:cs="Century Gothic"/>
                <w:color w:val="FFFFFF"/>
                <w:kern w:val="24"/>
                <w:sz w:val="28"/>
                <w:szCs w:val="28"/>
                <w14:ligatures w14:val="standardContextual"/>
              </w:rPr>
              <w:t xml:space="preserve"> PCIA</w:t>
            </w:r>
            <w:r w:rsidR="001D0D56" w:rsidRPr="00804EB1">
              <w:rPr>
                <w:rFonts w:eastAsia="Century Gothic" w:cs="Century Gothic"/>
                <w:color w:val="FFFFFF"/>
                <w:kern w:val="24"/>
                <w:sz w:val="28"/>
                <w:szCs w:val="28"/>
                <w14:ligatures w14:val="standardContextual"/>
              </w:rPr>
              <w:t xml:space="preserve">, Offer, and Compliance </w:t>
            </w:r>
            <w:r w:rsidRPr="00804EB1">
              <w:rPr>
                <w:rFonts w:eastAsia="Century Gothic" w:cs="Century Gothic"/>
                <w:color w:val="FFFFFF"/>
                <w:kern w:val="24"/>
                <w:sz w:val="28"/>
                <w:szCs w:val="28"/>
                <w14:ligatures w14:val="standardContextual"/>
              </w:rPr>
              <w:t>Report</w:t>
            </w:r>
            <w:r w:rsidR="001D0D56" w:rsidRPr="00804EB1">
              <w:rPr>
                <w:rFonts w:eastAsia="Century Gothic" w:cs="Century Gothic"/>
                <w:color w:val="FFFFFF"/>
                <w:kern w:val="24"/>
                <w:sz w:val="28"/>
                <w:szCs w:val="28"/>
                <w14:ligatures w14:val="standardContextual"/>
              </w:rPr>
              <w:t xml:space="preserve">ing, as well as Procurement Plans, Contract Documents, and Shapefiles </w:t>
            </w:r>
            <w:r w:rsidRPr="00804EB1">
              <w:rPr>
                <w:rFonts w:eastAsia="Century Gothic" w:cs="Century Gothic"/>
                <w:color w:val="FFFFFF"/>
                <w:kern w:val="24"/>
                <w:sz w:val="28"/>
                <w:szCs w:val="28"/>
                <w14:ligatures w14:val="standardContextual"/>
              </w:rPr>
              <w:t>through the CPUC Renewables Portfolio Standard (RPS) Database.</w:t>
            </w:r>
          </w:p>
        </w:tc>
      </w:tr>
    </w:tbl>
    <w:p w14:paraId="526014B7" w14:textId="420E8EAD" w:rsidR="00BA5FA9" w:rsidRDefault="00FF1531" w:rsidP="00F11EAB">
      <w:bookmarkStart w:id="0" w:name="_Toc62392382"/>
      <w:bookmarkStart w:id="1" w:name="_Toc141884644"/>
      <w:del w:id="2" w:author="Bill Franki" w:date="2025-10-14T15:57:00Z" w16du:dateUtc="2025-10-14T19:57:00Z">
        <w:r w:rsidRPr="00C81AE5" w:rsidDel="00E654AE">
          <w:rPr>
            <w:noProof/>
          </w:rPr>
          <w:drawing>
            <wp:anchor distT="0" distB="0" distL="114300" distR="114300" simplePos="0" relativeHeight="251657216" behindDoc="1" locked="0" layoutInCell="1" allowOverlap="1" wp14:anchorId="4170B1C9" wp14:editId="7B04230C">
              <wp:simplePos x="0" y="0"/>
              <wp:positionH relativeFrom="column">
                <wp:posOffset>-690055</wp:posOffset>
              </wp:positionH>
              <wp:positionV relativeFrom="page">
                <wp:posOffset>-50800</wp:posOffset>
              </wp:positionV>
              <wp:extent cx="7891145" cy="10186035"/>
              <wp:effectExtent l="0" t="0" r="0" b="5715"/>
              <wp:wrapNone/>
              <wp:docPr id="4" name="Picture 4" descr="California Public Utilities Comiss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Word_cover1.jpg"/>
                      <pic:cNvPicPr/>
                    </pic:nvPicPr>
                    <pic:blipFill>
                      <a:blip r:embed="rId11">
                        <a:extLst>
                          <a:ext uri="{28A0092B-C50C-407E-A947-70E740481C1C}">
                            <a14:useLocalDpi xmlns:a14="http://schemas.microsoft.com/office/drawing/2010/main" val="0"/>
                          </a:ext>
                        </a:extLst>
                      </a:blip>
                      <a:stretch>
                        <a:fillRect/>
                      </a:stretch>
                    </pic:blipFill>
                    <pic:spPr>
                      <a:xfrm>
                        <a:off x="0" y="0"/>
                        <a:ext cx="7891145" cy="10186035"/>
                      </a:xfrm>
                      <a:prstGeom prst="rect">
                        <a:avLst/>
                      </a:prstGeom>
                    </pic:spPr>
                  </pic:pic>
                </a:graphicData>
              </a:graphic>
              <wp14:sizeRelH relativeFrom="page">
                <wp14:pctWidth>0</wp14:pctWidth>
              </wp14:sizeRelH>
              <wp14:sizeRelV relativeFrom="page">
                <wp14:pctHeight>0</wp14:pctHeight>
              </wp14:sizeRelV>
            </wp:anchor>
          </w:drawing>
        </w:r>
      </w:del>
    </w:p>
    <w:sdt>
      <w:sdtPr>
        <w:rPr>
          <w:rFonts w:ascii="Garamond" w:eastAsiaTheme="minorEastAsia" w:hAnsi="Garamond" w:cstheme="majorBidi"/>
          <w:noProof/>
          <w:color w:val="auto"/>
          <w:sz w:val="20"/>
          <w:szCs w:val="20"/>
          <w14:ligatures w14:val="none"/>
        </w:rPr>
        <w:id w:val="1389247022"/>
        <w:docPartObj>
          <w:docPartGallery w:val="Table of Contents"/>
          <w:docPartUnique/>
        </w:docPartObj>
      </w:sdtPr>
      <w:sdtEndPr>
        <w:rPr>
          <w:rFonts w:asciiTheme="minorHAnsi" w:hAnsiTheme="minorHAnsi"/>
        </w:rPr>
      </w:sdtEndPr>
      <w:sdtContent>
        <w:p w14:paraId="4B07891F" w14:textId="727BFE7C" w:rsidR="00BA5FA9" w:rsidRPr="00F92594" w:rsidRDefault="08E0383C" w:rsidP="68C08FD2">
          <w:pPr>
            <w:pStyle w:val="TOCHeading"/>
          </w:pPr>
          <w:r>
            <w:t>Contents</w:t>
          </w:r>
        </w:p>
        <w:p w14:paraId="72AAADF1" w14:textId="4885533D" w:rsidR="00646EAE" w:rsidRDefault="004F265D">
          <w:pPr>
            <w:pStyle w:val="TOC1"/>
            <w:rPr>
              <w:rFonts w:eastAsiaTheme="minorEastAsia" w:cstheme="minorBidi"/>
              <w:kern w:val="2"/>
              <w:sz w:val="24"/>
              <w:szCs w:val="24"/>
              <w14:ligatures w14:val="standardContextual"/>
            </w:rPr>
          </w:pPr>
          <w:r>
            <w:rPr>
              <w:rFonts w:ascii="Century Gothic" w:hAnsi="Century Gothic"/>
            </w:rPr>
            <w:fldChar w:fldCharType="begin"/>
          </w:r>
          <w:r>
            <w:instrText xml:space="preserve"> TOC \o "1-2" \h \z \t "Procedure,3" </w:instrText>
          </w:r>
          <w:r>
            <w:rPr>
              <w:rFonts w:ascii="Century Gothic" w:hAnsi="Century Gothic"/>
            </w:rPr>
            <w:fldChar w:fldCharType="separate"/>
          </w:r>
          <w:hyperlink w:anchor="_Toc211349778" w:history="1">
            <w:r w:rsidR="00646EAE" w:rsidRPr="00165679">
              <w:rPr>
                <w:rStyle w:val="Hyperlink"/>
              </w:rPr>
              <w:t>RPS Database Introduction &amp; Access</w:t>
            </w:r>
            <w:r w:rsidR="00646EAE">
              <w:rPr>
                <w:webHidden/>
              </w:rPr>
              <w:tab/>
            </w:r>
            <w:r w:rsidR="00646EAE">
              <w:rPr>
                <w:webHidden/>
              </w:rPr>
              <w:fldChar w:fldCharType="begin"/>
            </w:r>
            <w:r w:rsidR="00646EAE">
              <w:rPr>
                <w:webHidden/>
              </w:rPr>
              <w:instrText xml:space="preserve"> PAGEREF _Toc211349778 \h </w:instrText>
            </w:r>
            <w:r w:rsidR="00646EAE">
              <w:rPr>
                <w:webHidden/>
              </w:rPr>
            </w:r>
            <w:r w:rsidR="00646EAE">
              <w:rPr>
                <w:webHidden/>
              </w:rPr>
              <w:fldChar w:fldCharType="separate"/>
            </w:r>
            <w:r w:rsidR="0074082B">
              <w:rPr>
                <w:webHidden/>
              </w:rPr>
              <w:t>1</w:t>
            </w:r>
            <w:r w:rsidR="00646EAE">
              <w:rPr>
                <w:webHidden/>
              </w:rPr>
              <w:fldChar w:fldCharType="end"/>
            </w:r>
          </w:hyperlink>
        </w:p>
        <w:p w14:paraId="18DFDEB4" w14:textId="6F17B2BC" w:rsidR="00646EAE" w:rsidRDefault="00646EAE">
          <w:pPr>
            <w:pStyle w:val="TOC2"/>
            <w:rPr>
              <w:rFonts w:eastAsiaTheme="minorEastAsia" w:cstheme="minorBidi"/>
              <w:kern w:val="2"/>
              <w:sz w:val="24"/>
              <w:szCs w:val="24"/>
              <w14:ligatures w14:val="standardContextual"/>
            </w:rPr>
          </w:pPr>
          <w:hyperlink w:anchor="_Toc211349779" w:history="1">
            <w:r w:rsidRPr="00165679">
              <w:rPr>
                <w:rStyle w:val="Hyperlink"/>
              </w:rPr>
              <w:t>Background</w:t>
            </w:r>
            <w:r>
              <w:rPr>
                <w:webHidden/>
              </w:rPr>
              <w:tab/>
            </w:r>
            <w:r>
              <w:rPr>
                <w:webHidden/>
              </w:rPr>
              <w:fldChar w:fldCharType="begin"/>
            </w:r>
            <w:r>
              <w:rPr>
                <w:webHidden/>
              </w:rPr>
              <w:instrText xml:space="preserve"> PAGEREF _Toc211349779 \h </w:instrText>
            </w:r>
            <w:r>
              <w:rPr>
                <w:webHidden/>
              </w:rPr>
            </w:r>
            <w:r>
              <w:rPr>
                <w:webHidden/>
              </w:rPr>
              <w:fldChar w:fldCharType="separate"/>
            </w:r>
            <w:r w:rsidR="0074082B">
              <w:rPr>
                <w:webHidden/>
              </w:rPr>
              <w:t>1</w:t>
            </w:r>
            <w:r>
              <w:rPr>
                <w:webHidden/>
              </w:rPr>
              <w:fldChar w:fldCharType="end"/>
            </w:r>
          </w:hyperlink>
        </w:p>
        <w:p w14:paraId="5F6F6572" w14:textId="16FBB3CA" w:rsidR="00646EAE" w:rsidRDefault="00646EAE">
          <w:pPr>
            <w:pStyle w:val="TOC2"/>
            <w:rPr>
              <w:rFonts w:eastAsiaTheme="minorEastAsia" w:cstheme="minorBidi"/>
              <w:kern w:val="2"/>
              <w:sz w:val="24"/>
              <w:szCs w:val="24"/>
              <w14:ligatures w14:val="standardContextual"/>
            </w:rPr>
          </w:pPr>
          <w:hyperlink w:anchor="_Toc211349780" w:history="1">
            <w:r w:rsidRPr="00165679">
              <w:rPr>
                <w:rStyle w:val="Hyperlink"/>
              </w:rPr>
              <w:t>User Roles</w:t>
            </w:r>
            <w:r>
              <w:rPr>
                <w:webHidden/>
              </w:rPr>
              <w:tab/>
            </w:r>
            <w:r>
              <w:rPr>
                <w:webHidden/>
              </w:rPr>
              <w:fldChar w:fldCharType="begin"/>
            </w:r>
            <w:r>
              <w:rPr>
                <w:webHidden/>
              </w:rPr>
              <w:instrText xml:space="preserve"> PAGEREF _Toc211349780 \h </w:instrText>
            </w:r>
            <w:r>
              <w:rPr>
                <w:webHidden/>
              </w:rPr>
            </w:r>
            <w:r>
              <w:rPr>
                <w:webHidden/>
              </w:rPr>
              <w:fldChar w:fldCharType="separate"/>
            </w:r>
            <w:r w:rsidR="0074082B">
              <w:rPr>
                <w:webHidden/>
              </w:rPr>
              <w:t>1</w:t>
            </w:r>
            <w:r>
              <w:rPr>
                <w:webHidden/>
              </w:rPr>
              <w:fldChar w:fldCharType="end"/>
            </w:r>
          </w:hyperlink>
        </w:p>
        <w:p w14:paraId="4F93C03F" w14:textId="4A1501EA" w:rsidR="00646EAE" w:rsidRDefault="00646EAE">
          <w:pPr>
            <w:pStyle w:val="TOC2"/>
            <w:rPr>
              <w:rFonts w:eastAsiaTheme="minorEastAsia" w:cstheme="minorBidi"/>
              <w:kern w:val="2"/>
              <w:sz w:val="24"/>
              <w:szCs w:val="24"/>
              <w14:ligatures w14:val="standardContextual"/>
            </w:rPr>
          </w:pPr>
          <w:hyperlink w:anchor="_Toc211349781" w:history="1">
            <w:r w:rsidRPr="00165679">
              <w:rPr>
                <w:rStyle w:val="Hyperlink"/>
              </w:rPr>
              <w:t>Data Submission</w:t>
            </w:r>
            <w:r>
              <w:rPr>
                <w:webHidden/>
              </w:rPr>
              <w:tab/>
            </w:r>
            <w:r>
              <w:rPr>
                <w:webHidden/>
              </w:rPr>
              <w:fldChar w:fldCharType="begin"/>
            </w:r>
            <w:r>
              <w:rPr>
                <w:webHidden/>
              </w:rPr>
              <w:instrText xml:space="preserve"> PAGEREF _Toc211349781 \h </w:instrText>
            </w:r>
            <w:r>
              <w:rPr>
                <w:webHidden/>
              </w:rPr>
            </w:r>
            <w:r>
              <w:rPr>
                <w:webHidden/>
              </w:rPr>
              <w:fldChar w:fldCharType="separate"/>
            </w:r>
            <w:r w:rsidR="0074082B">
              <w:rPr>
                <w:webHidden/>
              </w:rPr>
              <w:t>2</w:t>
            </w:r>
            <w:r>
              <w:rPr>
                <w:webHidden/>
              </w:rPr>
              <w:fldChar w:fldCharType="end"/>
            </w:r>
          </w:hyperlink>
        </w:p>
        <w:p w14:paraId="7243180F" w14:textId="06A57DD0" w:rsidR="00646EAE" w:rsidRDefault="00646EAE">
          <w:pPr>
            <w:pStyle w:val="TOC2"/>
            <w:rPr>
              <w:rFonts w:eastAsiaTheme="minorEastAsia" w:cstheme="minorBidi"/>
              <w:kern w:val="2"/>
              <w:sz w:val="24"/>
              <w:szCs w:val="24"/>
              <w14:ligatures w14:val="standardContextual"/>
            </w:rPr>
          </w:pPr>
          <w:hyperlink w:anchor="_Toc211349782" w:history="1">
            <w:r w:rsidRPr="00165679">
              <w:rPr>
                <w:rStyle w:val="Hyperlink"/>
              </w:rPr>
              <w:t>Accessing the RPSD Database for the First Time</w:t>
            </w:r>
            <w:r>
              <w:rPr>
                <w:webHidden/>
              </w:rPr>
              <w:tab/>
            </w:r>
            <w:r>
              <w:rPr>
                <w:webHidden/>
              </w:rPr>
              <w:fldChar w:fldCharType="begin"/>
            </w:r>
            <w:r>
              <w:rPr>
                <w:webHidden/>
              </w:rPr>
              <w:instrText xml:space="preserve"> PAGEREF _Toc211349782 \h </w:instrText>
            </w:r>
            <w:r>
              <w:rPr>
                <w:webHidden/>
              </w:rPr>
            </w:r>
            <w:r>
              <w:rPr>
                <w:webHidden/>
              </w:rPr>
              <w:fldChar w:fldCharType="separate"/>
            </w:r>
            <w:r w:rsidR="0074082B">
              <w:rPr>
                <w:webHidden/>
              </w:rPr>
              <w:t>4</w:t>
            </w:r>
            <w:r>
              <w:rPr>
                <w:webHidden/>
              </w:rPr>
              <w:fldChar w:fldCharType="end"/>
            </w:r>
          </w:hyperlink>
        </w:p>
        <w:p w14:paraId="12FEFC3A" w14:textId="2744A2CE" w:rsidR="00646EAE" w:rsidRDefault="00646EAE">
          <w:pPr>
            <w:pStyle w:val="TOC3"/>
            <w:rPr>
              <w:rFonts w:eastAsiaTheme="minorEastAsia" w:cstheme="minorBidi"/>
              <w:kern w:val="2"/>
              <w:sz w:val="24"/>
              <w:szCs w:val="24"/>
              <w14:ligatures w14:val="standardContextual"/>
            </w:rPr>
          </w:pPr>
          <w:hyperlink w:anchor="_Toc211349783" w:history="1">
            <w:r w:rsidRPr="00165679">
              <w:rPr>
                <w:rStyle w:val="Hyperlink"/>
              </w:rPr>
              <w:t>Procedure: New Organization Sign Up</w:t>
            </w:r>
            <w:r>
              <w:rPr>
                <w:webHidden/>
              </w:rPr>
              <w:tab/>
            </w:r>
            <w:r>
              <w:rPr>
                <w:webHidden/>
              </w:rPr>
              <w:fldChar w:fldCharType="begin"/>
            </w:r>
            <w:r>
              <w:rPr>
                <w:webHidden/>
              </w:rPr>
              <w:instrText xml:space="preserve"> PAGEREF _Toc211349783 \h </w:instrText>
            </w:r>
            <w:r>
              <w:rPr>
                <w:webHidden/>
              </w:rPr>
            </w:r>
            <w:r>
              <w:rPr>
                <w:webHidden/>
              </w:rPr>
              <w:fldChar w:fldCharType="separate"/>
            </w:r>
            <w:r w:rsidR="0074082B">
              <w:rPr>
                <w:webHidden/>
              </w:rPr>
              <w:t>4</w:t>
            </w:r>
            <w:r>
              <w:rPr>
                <w:webHidden/>
              </w:rPr>
              <w:fldChar w:fldCharType="end"/>
            </w:r>
          </w:hyperlink>
        </w:p>
        <w:p w14:paraId="5B1EEB73" w14:textId="51CAF713" w:rsidR="00646EAE" w:rsidRDefault="00646EAE">
          <w:pPr>
            <w:pStyle w:val="TOC3"/>
            <w:rPr>
              <w:rFonts w:eastAsiaTheme="minorEastAsia" w:cstheme="minorBidi"/>
              <w:kern w:val="2"/>
              <w:sz w:val="24"/>
              <w:szCs w:val="24"/>
              <w14:ligatures w14:val="standardContextual"/>
            </w:rPr>
          </w:pPr>
          <w:hyperlink w:anchor="_Toc211349784" w:history="1">
            <w:r w:rsidRPr="00165679">
              <w:rPr>
                <w:rStyle w:val="Hyperlink"/>
              </w:rPr>
              <w:t>Procedure: New User Sign Up</w:t>
            </w:r>
            <w:r>
              <w:rPr>
                <w:webHidden/>
              </w:rPr>
              <w:tab/>
            </w:r>
            <w:r>
              <w:rPr>
                <w:webHidden/>
              </w:rPr>
              <w:fldChar w:fldCharType="begin"/>
            </w:r>
            <w:r>
              <w:rPr>
                <w:webHidden/>
              </w:rPr>
              <w:instrText xml:space="preserve"> PAGEREF _Toc211349784 \h </w:instrText>
            </w:r>
            <w:r>
              <w:rPr>
                <w:webHidden/>
              </w:rPr>
            </w:r>
            <w:r>
              <w:rPr>
                <w:webHidden/>
              </w:rPr>
              <w:fldChar w:fldCharType="separate"/>
            </w:r>
            <w:r w:rsidR="0074082B">
              <w:rPr>
                <w:webHidden/>
              </w:rPr>
              <w:t>9</w:t>
            </w:r>
            <w:r>
              <w:rPr>
                <w:webHidden/>
              </w:rPr>
              <w:fldChar w:fldCharType="end"/>
            </w:r>
          </w:hyperlink>
        </w:p>
        <w:p w14:paraId="4C3B8553" w14:textId="21CB77FC" w:rsidR="00646EAE" w:rsidRDefault="00646EAE">
          <w:pPr>
            <w:pStyle w:val="TOC2"/>
            <w:rPr>
              <w:rFonts w:eastAsiaTheme="minorEastAsia" w:cstheme="minorBidi"/>
              <w:kern w:val="2"/>
              <w:sz w:val="24"/>
              <w:szCs w:val="24"/>
              <w14:ligatures w14:val="standardContextual"/>
            </w:rPr>
          </w:pPr>
          <w:hyperlink w:anchor="_Toc211349785" w:history="1">
            <w:r w:rsidRPr="00165679">
              <w:rPr>
                <w:rStyle w:val="Hyperlink"/>
              </w:rPr>
              <w:t>Two-Factor Authentication (2FA)</w:t>
            </w:r>
            <w:r>
              <w:rPr>
                <w:webHidden/>
              </w:rPr>
              <w:tab/>
            </w:r>
            <w:r>
              <w:rPr>
                <w:webHidden/>
              </w:rPr>
              <w:fldChar w:fldCharType="begin"/>
            </w:r>
            <w:r>
              <w:rPr>
                <w:webHidden/>
              </w:rPr>
              <w:instrText xml:space="preserve"> PAGEREF _Toc211349785 \h </w:instrText>
            </w:r>
            <w:r>
              <w:rPr>
                <w:webHidden/>
              </w:rPr>
            </w:r>
            <w:r>
              <w:rPr>
                <w:webHidden/>
              </w:rPr>
              <w:fldChar w:fldCharType="separate"/>
            </w:r>
            <w:r w:rsidR="0074082B">
              <w:rPr>
                <w:webHidden/>
              </w:rPr>
              <w:t>17</w:t>
            </w:r>
            <w:r>
              <w:rPr>
                <w:webHidden/>
              </w:rPr>
              <w:fldChar w:fldCharType="end"/>
            </w:r>
          </w:hyperlink>
        </w:p>
        <w:p w14:paraId="2276A63C" w14:textId="0690B4DA" w:rsidR="00646EAE" w:rsidRDefault="00646EAE">
          <w:pPr>
            <w:pStyle w:val="TOC3"/>
            <w:rPr>
              <w:rFonts w:eastAsiaTheme="minorEastAsia" w:cstheme="minorBidi"/>
              <w:kern w:val="2"/>
              <w:sz w:val="24"/>
              <w:szCs w:val="24"/>
              <w14:ligatures w14:val="standardContextual"/>
            </w:rPr>
          </w:pPr>
          <w:hyperlink w:anchor="_Toc211349786" w:history="1">
            <w:r w:rsidRPr="00165679">
              <w:rPr>
                <w:rStyle w:val="Hyperlink"/>
              </w:rPr>
              <w:t>Procedure: 2FA Setup (Android MS Authenticator)</w:t>
            </w:r>
            <w:r>
              <w:rPr>
                <w:webHidden/>
              </w:rPr>
              <w:tab/>
            </w:r>
            <w:r>
              <w:rPr>
                <w:webHidden/>
              </w:rPr>
              <w:fldChar w:fldCharType="begin"/>
            </w:r>
            <w:r>
              <w:rPr>
                <w:webHidden/>
              </w:rPr>
              <w:instrText xml:space="preserve"> PAGEREF _Toc211349786 \h </w:instrText>
            </w:r>
            <w:r>
              <w:rPr>
                <w:webHidden/>
              </w:rPr>
            </w:r>
            <w:r>
              <w:rPr>
                <w:webHidden/>
              </w:rPr>
              <w:fldChar w:fldCharType="separate"/>
            </w:r>
            <w:r w:rsidR="0074082B">
              <w:rPr>
                <w:webHidden/>
              </w:rPr>
              <w:t>17</w:t>
            </w:r>
            <w:r>
              <w:rPr>
                <w:webHidden/>
              </w:rPr>
              <w:fldChar w:fldCharType="end"/>
            </w:r>
          </w:hyperlink>
        </w:p>
        <w:p w14:paraId="3CD4008C" w14:textId="7CD26C47" w:rsidR="00646EAE" w:rsidRDefault="00646EAE">
          <w:pPr>
            <w:pStyle w:val="TOC2"/>
            <w:rPr>
              <w:rFonts w:eastAsiaTheme="minorEastAsia" w:cstheme="minorBidi"/>
              <w:kern w:val="2"/>
              <w:sz w:val="24"/>
              <w:szCs w:val="24"/>
              <w14:ligatures w14:val="standardContextual"/>
            </w:rPr>
          </w:pPr>
          <w:hyperlink w:anchor="_Toc211349787" w:history="1">
            <w:r w:rsidRPr="00165679">
              <w:rPr>
                <w:rStyle w:val="Hyperlink"/>
              </w:rPr>
              <w:t>Logging In and Out of the RPS Database</w:t>
            </w:r>
            <w:r>
              <w:rPr>
                <w:webHidden/>
              </w:rPr>
              <w:tab/>
            </w:r>
            <w:r>
              <w:rPr>
                <w:webHidden/>
              </w:rPr>
              <w:fldChar w:fldCharType="begin"/>
            </w:r>
            <w:r>
              <w:rPr>
                <w:webHidden/>
              </w:rPr>
              <w:instrText xml:space="preserve"> PAGEREF _Toc211349787 \h </w:instrText>
            </w:r>
            <w:r>
              <w:rPr>
                <w:webHidden/>
              </w:rPr>
            </w:r>
            <w:r>
              <w:rPr>
                <w:webHidden/>
              </w:rPr>
              <w:fldChar w:fldCharType="separate"/>
            </w:r>
            <w:r w:rsidR="0074082B">
              <w:rPr>
                <w:webHidden/>
              </w:rPr>
              <w:t>20</w:t>
            </w:r>
            <w:r>
              <w:rPr>
                <w:webHidden/>
              </w:rPr>
              <w:fldChar w:fldCharType="end"/>
            </w:r>
          </w:hyperlink>
        </w:p>
        <w:p w14:paraId="2C25CFE8" w14:textId="62222013" w:rsidR="00646EAE" w:rsidRDefault="00646EAE">
          <w:pPr>
            <w:pStyle w:val="TOC2"/>
            <w:rPr>
              <w:rFonts w:eastAsiaTheme="minorEastAsia" w:cstheme="minorBidi"/>
              <w:kern w:val="2"/>
              <w:sz w:val="24"/>
              <w:szCs w:val="24"/>
              <w14:ligatures w14:val="standardContextual"/>
            </w:rPr>
          </w:pPr>
          <w:hyperlink w:anchor="_Toc211349788" w:history="1">
            <w:r w:rsidRPr="00165679">
              <w:rPr>
                <w:rStyle w:val="Hyperlink"/>
              </w:rPr>
              <w:t>Change Password</w:t>
            </w:r>
            <w:r>
              <w:rPr>
                <w:webHidden/>
              </w:rPr>
              <w:tab/>
            </w:r>
            <w:r>
              <w:rPr>
                <w:webHidden/>
              </w:rPr>
              <w:fldChar w:fldCharType="begin"/>
            </w:r>
            <w:r>
              <w:rPr>
                <w:webHidden/>
              </w:rPr>
              <w:instrText xml:space="preserve"> PAGEREF _Toc211349788 \h </w:instrText>
            </w:r>
            <w:r>
              <w:rPr>
                <w:webHidden/>
              </w:rPr>
            </w:r>
            <w:r>
              <w:rPr>
                <w:webHidden/>
              </w:rPr>
              <w:fldChar w:fldCharType="separate"/>
            </w:r>
            <w:r w:rsidR="0074082B">
              <w:rPr>
                <w:webHidden/>
              </w:rPr>
              <w:t>23</w:t>
            </w:r>
            <w:r>
              <w:rPr>
                <w:webHidden/>
              </w:rPr>
              <w:fldChar w:fldCharType="end"/>
            </w:r>
          </w:hyperlink>
        </w:p>
        <w:p w14:paraId="41A5B0FA" w14:textId="64C21D07" w:rsidR="00646EAE" w:rsidRDefault="00646EAE">
          <w:pPr>
            <w:pStyle w:val="TOC1"/>
            <w:rPr>
              <w:rFonts w:eastAsiaTheme="minorEastAsia" w:cstheme="minorBidi"/>
              <w:kern w:val="2"/>
              <w:sz w:val="24"/>
              <w:szCs w:val="24"/>
              <w14:ligatures w14:val="standardContextual"/>
            </w:rPr>
          </w:pPr>
          <w:hyperlink w:anchor="_Toc211349789" w:history="1">
            <w:r w:rsidRPr="00165679">
              <w:rPr>
                <w:rStyle w:val="Hyperlink"/>
              </w:rPr>
              <w:t>Dashboard Functionality</w:t>
            </w:r>
            <w:r>
              <w:rPr>
                <w:webHidden/>
              </w:rPr>
              <w:tab/>
            </w:r>
            <w:r>
              <w:rPr>
                <w:webHidden/>
              </w:rPr>
              <w:fldChar w:fldCharType="begin"/>
            </w:r>
            <w:r>
              <w:rPr>
                <w:webHidden/>
              </w:rPr>
              <w:instrText xml:space="preserve"> PAGEREF _Toc211349789 \h </w:instrText>
            </w:r>
            <w:r>
              <w:rPr>
                <w:webHidden/>
              </w:rPr>
            </w:r>
            <w:r>
              <w:rPr>
                <w:webHidden/>
              </w:rPr>
              <w:fldChar w:fldCharType="separate"/>
            </w:r>
            <w:r w:rsidR="0074082B">
              <w:rPr>
                <w:webHidden/>
              </w:rPr>
              <w:t>26</w:t>
            </w:r>
            <w:r>
              <w:rPr>
                <w:webHidden/>
              </w:rPr>
              <w:fldChar w:fldCharType="end"/>
            </w:r>
          </w:hyperlink>
        </w:p>
        <w:p w14:paraId="0C833B6B" w14:textId="10039E6C" w:rsidR="00646EAE" w:rsidRDefault="00646EAE">
          <w:pPr>
            <w:pStyle w:val="TOC2"/>
            <w:rPr>
              <w:rFonts w:eastAsiaTheme="minorEastAsia" w:cstheme="minorBidi"/>
              <w:kern w:val="2"/>
              <w:sz w:val="24"/>
              <w:szCs w:val="24"/>
              <w14:ligatures w14:val="standardContextual"/>
            </w:rPr>
          </w:pPr>
          <w:hyperlink w:anchor="_Toc211349790" w:history="1">
            <w:r w:rsidRPr="00165679">
              <w:rPr>
                <w:rStyle w:val="Hyperlink"/>
              </w:rPr>
              <w:t>Dashboard</w:t>
            </w:r>
            <w:r>
              <w:rPr>
                <w:webHidden/>
              </w:rPr>
              <w:tab/>
            </w:r>
            <w:r>
              <w:rPr>
                <w:webHidden/>
              </w:rPr>
              <w:fldChar w:fldCharType="begin"/>
            </w:r>
            <w:r>
              <w:rPr>
                <w:webHidden/>
              </w:rPr>
              <w:instrText xml:space="preserve"> PAGEREF _Toc211349790 \h </w:instrText>
            </w:r>
            <w:r>
              <w:rPr>
                <w:webHidden/>
              </w:rPr>
            </w:r>
            <w:r>
              <w:rPr>
                <w:webHidden/>
              </w:rPr>
              <w:fldChar w:fldCharType="separate"/>
            </w:r>
            <w:r w:rsidR="0074082B">
              <w:rPr>
                <w:webHidden/>
              </w:rPr>
              <w:t>26</w:t>
            </w:r>
            <w:r>
              <w:rPr>
                <w:webHidden/>
              </w:rPr>
              <w:fldChar w:fldCharType="end"/>
            </w:r>
          </w:hyperlink>
        </w:p>
        <w:p w14:paraId="218B2E1F" w14:textId="5DBAEAC8" w:rsidR="00646EAE" w:rsidRDefault="00646EAE">
          <w:pPr>
            <w:pStyle w:val="TOC2"/>
            <w:rPr>
              <w:rFonts w:eastAsiaTheme="minorEastAsia" w:cstheme="minorBidi"/>
              <w:kern w:val="2"/>
              <w:sz w:val="24"/>
              <w:szCs w:val="24"/>
              <w14:ligatures w14:val="standardContextual"/>
            </w:rPr>
          </w:pPr>
          <w:hyperlink w:anchor="_Toc211349791" w:history="1">
            <w:r w:rsidRPr="00165679">
              <w:rPr>
                <w:rStyle w:val="Hyperlink"/>
              </w:rPr>
              <w:t>Calendar</w:t>
            </w:r>
            <w:r>
              <w:rPr>
                <w:webHidden/>
              </w:rPr>
              <w:tab/>
            </w:r>
            <w:r>
              <w:rPr>
                <w:webHidden/>
              </w:rPr>
              <w:fldChar w:fldCharType="begin"/>
            </w:r>
            <w:r>
              <w:rPr>
                <w:webHidden/>
              </w:rPr>
              <w:instrText xml:space="preserve"> PAGEREF _Toc211349791 \h </w:instrText>
            </w:r>
            <w:r>
              <w:rPr>
                <w:webHidden/>
              </w:rPr>
            </w:r>
            <w:r>
              <w:rPr>
                <w:webHidden/>
              </w:rPr>
              <w:fldChar w:fldCharType="separate"/>
            </w:r>
            <w:r w:rsidR="0074082B">
              <w:rPr>
                <w:webHidden/>
              </w:rPr>
              <w:t>27</w:t>
            </w:r>
            <w:r>
              <w:rPr>
                <w:webHidden/>
              </w:rPr>
              <w:fldChar w:fldCharType="end"/>
            </w:r>
          </w:hyperlink>
        </w:p>
        <w:p w14:paraId="73752237" w14:textId="021015CB" w:rsidR="00646EAE" w:rsidRDefault="00646EAE">
          <w:pPr>
            <w:pStyle w:val="TOC2"/>
            <w:rPr>
              <w:rFonts w:eastAsiaTheme="minorEastAsia" w:cstheme="minorBidi"/>
              <w:kern w:val="2"/>
              <w:sz w:val="24"/>
              <w:szCs w:val="24"/>
              <w14:ligatures w14:val="standardContextual"/>
            </w:rPr>
          </w:pPr>
          <w:hyperlink w:anchor="_Toc211349792" w:history="1">
            <w:r w:rsidRPr="00165679">
              <w:rPr>
                <w:rStyle w:val="Hyperlink"/>
              </w:rPr>
              <w:t>Tasks</w:t>
            </w:r>
            <w:r>
              <w:rPr>
                <w:webHidden/>
              </w:rPr>
              <w:tab/>
            </w:r>
            <w:r>
              <w:rPr>
                <w:webHidden/>
              </w:rPr>
              <w:fldChar w:fldCharType="begin"/>
            </w:r>
            <w:r>
              <w:rPr>
                <w:webHidden/>
              </w:rPr>
              <w:instrText xml:space="preserve"> PAGEREF _Toc211349792 \h </w:instrText>
            </w:r>
            <w:r>
              <w:rPr>
                <w:webHidden/>
              </w:rPr>
            </w:r>
            <w:r>
              <w:rPr>
                <w:webHidden/>
              </w:rPr>
              <w:fldChar w:fldCharType="separate"/>
            </w:r>
            <w:r w:rsidR="0074082B">
              <w:rPr>
                <w:webHidden/>
              </w:rPr>
              <w:t>28</w:t>
            </w:r>
            <w:r>
              <w:rPr>
                <w:webHidden/>
              </w:rPr>
              <w:fldChar w:fldCharType="end"/>
            </w:r>
          </w:hyperlink>
        </w:p>
        <w:p w14:paraId="6FAE98B4" w14:textId="0B5E06A8" w:rsidR="00646EAE" w:rsidRDefault="00646EAE">
          <w:pPr>
            <w:pStyle w:val="TOC2"/>
            <w:rPr>
              <w:rFonts w:eastAsiaTheme="minorEastAsia" w:cstheme="minorBidi"/>
              <w:kern w:val="2"/>
              <w:sz w:val="24"/>
              <w:szCs w:val="24"/>
              <w14:ligatures w14:val="standardContextual"/>
            </w:rPr>
          </w:pPr>
          <w:hyperlink w:anchor="_Toc211349793" w:history="1">
            <w:r w:rsidRPr="00165679">
              <w:rPr>
                <w:rStyle w:val="Hyperlink"/>
              </w:rPr>
              <w:t>Support Tickets</w:t>
            </w:r>
            <w:r>
              <w:rPr>
                <w:webHidden/>
              </w:rPr>
              <w:tab/>
            </w:r>
            <w:r>
              <w:rPr>
                <w:webHidden/>
              </w:rPr>
              <w:fldChar w:fldCharType="begin"/>
            </w:r>
            <w:r>
              <w:rPr>
                <w:webHidden/>
              </w:rPr>
              <w:instrText xml:space="preserve"> PAGEREF _Toc211349793 \h </w:instrText>
            </w:r>
            <w:r>
              <w:rPr>
                <w:webHidden/>
              </w:rPr>
            </w:r>
            <w:r>
              <w:rPr>
                <w:webHidden/>
              </w:rPr>
              <w:fldChar w:fldCharType="separate"/>
            </w:r>
            <w:r w:rsidR="0074082B">
              <w:rPr>
                <w:webHidden/>
              </w:rPr>
              <w:t>29</w:t>
            </w:r>
            <w:r>
              <w:rPr>
                <w:webHidden/>
              </w:rPr>
              <w:fldChar w:fldCharType="end"/>
            </w:r>
          </w:hyperlink>
        </w:p>
        <w:p w14:paraId="182533FE" w14:textId="6B7F9F13" w:rsidR="00646EAE" w:rsidRDefault="00646EAE">
          <w:pPr>
            <w:pStyle w:val="TOC2"/>
            <w:rPr>
              <w:rFonts w:eastAsiaTheme="minorEastAsia" w:cstheme="minorBidi"/>
              <w:kern w:val="2"/>
              <w:sz w:val="24"/>
              <w:szCs w:val="24"/>
              <w14:ligatures w14:val="standardContextual"/>
            </w:rPr>
          </w:pPr>
          <w:hyperlink w:anchor="_Toc211349794" w:history="1">
            <w:r w:rsidRPr="00165679">
              <w:rPr>
                <w:rStyle w:val="Hyperlink"/>
              </w:rPr>
              <w:t>Data Dictionary</w:t>
            </w:r>
            <w:r>
              <w:rPr>
                <w:webHidden/>
              </w:rPr>
              <w:tab/>
            </w:r>
            <w:r>
              <w:rPr>
                <w:webHidden/>
              </w:rPr>
              <w:fldChar w:fldCharType="begin"/>
            </w:r>
            <w:r>
              <w:rPr>
                <w:webHidden/>
              </w:rPr>
              <w:instrText xml:space="preserve"> PAGEREF _Toc211349794 \h </w:instrText>
            </w:r>
            <w:r>
              <w:rPr>
                <w:webHidden/>
              </w:rPr>
            </w:r>
            <w:r>
              <w:rPr>
                <w:webHidden/>
              </w:rPr>
              <w:fldChar w:fldCharType="separate"/>
            </w:r>
            <w:r w:rsidR="0074082B">
              <w:rPr>
                <w:webHidden/>
              </w:rPr>
              <w:t>30</w:t>
            </w:r>
            <w:r>
              <w:rPr>
                <w:webHidden/>
              </w:rPr>
              <w:fldChar w:fldCharType="end"/>
            </w:r>
          </w:hyperlink>
        </w:p>
        <w:p w14:paraId="664861D3" w14:textId="0635DC76" w:rsidR="00646EAE" w:rsidRDefault="00646EAE">
          <w:pPr>
            <w:pStyle w:val="TOC2"/>
            <w:rPr>
              <w:rFonts w:eastAsiaTheme="minorEastAsia" w:cstheme="minorBidi"/>
              <w:kern w:val="2"/>
              <w:sz w:val="24"/>
              <w:szCs w:val="24"/>
              <w14:ligatures w14:val="standardContextual"/>
            </w:rPr>
          </w:pPr>
          <w:hyperlink w:anchor="_Toc211349795" w:history="1">
            <w:r w:rsidRPr="00165679">
              <w:rPr>
                <w:rStyle w:val="Hyperlink"/>
              </w:rPr>
              <w:t>General Help &amp; FAQ</w:t>
            </w:r>
            <w:r>
              <w:rPr>
                <w:webHidden/>
              </w:rPr>
              <w:tab/>
            </w:r>
            <w:r>
              <w:rPr>
                <w:webHidden/>
              </w:rPr>
              <w:fldChar w:fldCharType="begin"/>
            </w:r>
            <w:r>
              <w:rPr>
                <w:webHidden/>
              </w:rPr>
              <w:instrText xml:space="preserve"> PAGEREF _Toc211349795 \h </w:instrText>
            </w:r>
            <w:r>
              <w:rPr>
                <w:webHidden/>
              </w:rPr>
            </w:r>
            <w:r>
              <w:rPr>
                <w:webHidden/>
              </w:rPr>
              <w:fldChar w:fldCharType="separate"/>
            </w:r>
            <w:r w:rsidR="0074082B">
              <w:rPr>
                <w:webHidden/>
              </w:rPr>
              <w:t>34</w:t>
            </w:r>
            <w:r>
              <w:rPr>
                <w:webHidden/>
              </w:rPr>
              <w:fldChar w:fldCharType="end"/>
            </w:r>
          </w:hyperlink>
        </w:p>
        <w:p w14:paraId="01DDD198" w14:textId="3CEA1439" w:rsidR="00646EAE" w:rsidRDefault="00646EAE">
          <w:pPr>
            <w:pStyle w:val="TOC2"/>
            <w:rPr>
              <w:rFonts w:eastAsiaTheme="minorEastAsia" w:cstheme="minorBidi"/>
              <w:kern w:val="2"/>
              <w:sz w:val="24"/>
              <w:szCs w:val="24"/>
              <w14:ligatures w14:val="standardContextual"/>
            </w:rPr>
          </w:pPr>
          <w:hyperlink w:anchor="_Toc211349796" w:history="1">
            <w:r w:rsidRPr="00165679">
              <w:rPr>
                <w:rStyle w:val="Hyperlink"/>
              </w:rPr>
              <w:t>Creating a New Data Submission</w:t>
            </w:r>
            <w:r>
              <w:rPr>
                <w:webHidden/>
              </w:rPr>
              <w:tab/>
            </w:r>
            <w:r>
              <w:rPr>
                <w:webHidden/>
              </w:rPr>
              <w:fldChar w:fldCharType="begin"/>
            </w:r>
            <w:r>
              <w:rPr>
                <w:webHidden/>
              </w:rPr>
              <w:instrText xml:space="preserve"> PAGEREF _Toc211349796 \h </w:instrText>
            </w:r>
            <w:r>
              <w:rPr>
                <w:webHidden/>
              </w:rPr>
            </w:r>
            <w:r>
              <w:rPr>
                <w:webHidden/>
              </w:rPr>
              <w:fldChar w:fldCharType="separate"/>
            </w:r>
            <w:r w:rsidR="0074082B">
              <w:rPr>
                <w:webHidden/>
              </w:rPr>
              <w:t>36</w:t>
            </w:r>
            <w:r>
              <w:rPr>
                <w:webHidden/>
              </w:rPr>
              <w:fldChar w:fldCharType="end"/>
            </w:r>
          </w:hyperlink>
        </w:p>
        <w:p w14:paraId="35BE63F3" w14:textId="2DBD4682" w:rsidR="00646EAE" w:rsidRDefault="00646EAE">
          <w:pPr>
            <w:pStyle w:val="TOC3"/>
            <w:rPr>
              <w:rFonts w:eastAsiaTheme="minorEastAsia" w:cstheme="minorBidi"/>
              <w:kern w:val="2"/>
              <w:sz w:val="24"/>
              <w:szCs w:val="24"/>
              <w14:ligatures w14:val="standardContextual"/>
            </w:rPr>
          </w:pPr>
          <w:hyperlink w:anchor="_Toc211349797" w:history="1">
            <w:r w:rsidRPr="00165679">
              <w:rPr>
                <w:rStyle w:val="Hyperlink"/>
              </w:rPr>
              <w:t>Procedure: Creating a New Data Submission</w:t>
            </w:r>
            <w:r>
              <w:rPr>
                <w:webHidden/>
              </w:rPr>
              <w:tab/>
            </w:r>
            <w:r>
              <w:rPr>
                <w:webHidden/>
              </w:rPr>
              <w:fldChar w:fldCharType="begin"/>
            </w:r>
            <w:r>
              <w:rPr>
                <w:webHidden/>
              </w:rPr>
              <w:instrText xml:space="preserve"> PAGEREF _Toc211349797 \h </w:instrText>
            </w:r>
            <w:r>
              <w:rPr>
                <w:webHidden/>
              </w:rPr>
            </w:r>
            <w:r>
              <w:rPr>
                <w:webHidden/>
              </w:rPr>
              <w:fldChar w:fldCharType="separate"/>
            </w:r>
            <w:r w:rsidR="0074082B">
              <w:rPr>
                <w:webHidden/>
              </w:rPr>
              <w:t>36</w:t>
            </w:r>
            <w:r>
              <w:rPr>
                <w:webHidden/>
              </w:rPr>
              <w:fldChar w:fldCharType="end"/>
            </w:r>
          </w:hyperlink>
        </w:p>
        <w:p w14:paraId="640D2FCD" w14:textId="22433A06" w:rsidR="00646EAE" w:rsidRDefault="00646EAE">
          <w:pPr>
            <w:pStyle w:val="TOC2"/>
            <w:rPr>
              <w:rFonts w:eastAsiaTheme="minorEastAsia" w:cstheme="minorBidi"/>
              <w:kern w:val="2"/>
              <w:sz w:val="24"/>
              <w:szCs w:val="24"/>
              <w14:ligatures w14:val="standardContextual"/>
            </w:rPr>
          </w:pPr>
          <w:hyperlink w:anchor="_Toc211349798" w:history="1">
            <w:r w:rsidRPr="00165679">
              <w:rPr>
                <w:rStyle w:val="Hyperlink"/>
              </w:rPr>
              <w:t>Error Handling in Data Submissions</w:t>
            </w:r>
            <w:r>
              <w:rPr>
                <w:webHidden/>
              </w:rPr>
              <w:tab/>
            </w:r>
            <w:r>
              <w:rPr>
                <w:webHidden/>
              </w:rPr>
              <w:fldChar w:fldCharType="begin"/>
            </w:r>
            <w:r>
              <w:rPr>
                <w:webHidden/>
              </w:rPr>
              <w:instrText xml:space="preserve"> PAGEREF _Toc211349798 \h </w:instrText>
            </w:r>
            <w:r>
              <w:rPr>
                <w:webHidden/>
              </w:rPr>
            </w:r>
            <w:r>
              <w:rPr>
                <w:webHidden/>
              </w:rPr>
              <w:fldChar w:fldCharType="separate"/>
            </w:r>
            <w:r w:rsidR="0074082B">
              <w:rPr>
                <w:webHidden/>
              </w:rPr>
              <w:t>42</w:t>
            </w:r>
            <w:r>
              <w:rPr>
                <w:webHidden/>
              </w:rPr>
              <w:fldChar w:fldCharType="end"/>
            </w:r>
          </w:hyperlink>
        </w:p>
        <w:p w14:paraId="68EFCA19" w14:textId="440ACAD2" w:rsidR="00646EAE" w:rsidRDefault="00646EAE">
          <w:pPr>
            <w:pStyle w:val="TOC3"/>
            <w:rPr>
              <w:rFonts w:eastAsiaTheme="minorEastAsia" w:cstheme="minorBidi"/>
              <w:kern w:val="2"/>
              <w:sz w:val="24"/>
              <w:szCs w:val="24"/>
              <w14:ligatures w14:val="standardContextual"/>
            </w:rPr>
          </w:pPr>
          <w:hyperlink w:anchor="_Toc211349799" w:history="1">
            <w:r w:rsidRPr="00165679">
              <w:rPr>
                <w:rStyle w:val="Hyperlink"/>
              </w:rPr>
              <w:t>Procedure: Data File Error Correction</w:t>
            </w:r>
            <w:r>
              <w:rPr>
                <w:webHidden/>
              </w:rPr>
              <w:tab/>
            </w:r>
            <w:r>
              <w:rPr>
                <w:webHidden/>
              </w:rPr>
              <w:fldChar w:fldCharType="begin"/>
            </w:r>
            <w:r>
              <w:rPr>
                <w:webHidden/>
              </w:rPr>
              <w:instrText xml:space="preserve"> PAGEREF _Toc211349799 \h </w:instrText>
            </w:r>
            <w:r>
              <w:rPr>
                <w:webHidden/>
              </w:rPr>
            </w:r>
            <w:r>
              <w:rPr>
                <w:webHidden/>
              </w:rPr>
              <w:fldChar w:fldCharType="separate"/>
            </w:r>
            <w:r w:rsidR="0074082B">
              <w:rPr>
                <w:webHidden/>
              </w:rPr>
              <w:t>42</w:t>
            </w:r>
            <w:r>
              <w:rPr>
                <w:webHidden/>
              </w:rPr>
              <w:fldChar w:fldCharType="end"/>
            </w:r>
          </w:hyperlink>
        </w:p>
        <w:p w14:paraId="5229203C" w14:textId="29B2937D" w:rsidR="00646EAE" w:rsidRDefault="00646EAE">
          <w:pPr>
            <w:pStyle w:val="TOC2"/>
            <w:rPr>
              <w:rFonts w:eastAsiaTheme="minorEastAsia" w:cstheme="minorBidi"/>
              <w:kern w:val="2"/>
              <w:sz w:val="24"/>
              <w:szCs w:val="24"/>
              <w14:ligatures w14:val="standardContextual"/>
            </w:rPr>
          </w:pPr>
          <w:hyperlink w:anchor="_Toc211349800" w:history="1">
            <w:r w:rsidRPr="00165679">
              <w:rPr>
                <w:rStyle w:val="Hyperlink"/>
              </w:rPr>
              <w:t>Submission Queries</w:t>
            </w:r>
            <w:r>
              <w:rPr>
                <w:webHidden/>
              </w:rPr>
              <w:tab/>
            </w:r>
            <w:r>
              <w:rPr>
                <w:webHidden/>
              </w:rPr>
              <w:fldChar w:fldCharType="begin"/>
            </w:r>
            <w:r>
              <w:rPr>
                <w:webHidden/>
              </w:rPr>
              <w:instrText xml:space="preserve"> PAGEREF _Toc211349800 \h </w:instrText>
            </w:r>
            <w:r>
              <w:rPr>
                <w:webHidden/>
              </w:rPr>
            </w:r>
            <w:r>
              <w:rPr>
                <w:webHidden/>
              </w:rPr>
              <w:fldChar w:fldCharType="separate"/>
            </w:r>
            <w:r w:rsidR="0074082B">
              <w:rPr>
                <w:webHidden/>
              </w:rPr>
              <w:t>44</w:t>
            </w:r>
            <w:r>
              <w:rPr>
                <w:webHidden/>
              </w:rPr>
              <w:fldChar w:fldCharType="end"/>
            </w:r>
          </w:hyperlink>
        </w:p>
        <w:p w14:paraId="0EC68101" w14:textId="6203279E" w:rsidR="00646EAE" w:rsidRDefault="00646EAE">
          <w:pPr>
            <w:pStyle w:val="TOC1"/>
            <w:rPr>
              <w:rFonts w:eastAsiaTheme="minorEastAsia" w:cstheme="minorBidi"/>
              <w:kern w:val="2"/>
              <w:sz w:val="24"/>
              <w:szCs w:val="24"/>
              <w14:ligatures w14:val="standardContextual"/>
            </w:rPr>
          </w:pPr>
          <w:hyperlink w:anchor="_Toc211349801" w:history="1">
            <w:r w:rsidRPr="00165679">
              <w:rPr>
                <w:rStyle w:val="Hyperlink"/>
              </w:rPr>
              <w:t>Projects Functionality</w:t>
            </w:r>
            <w:r>
              <w:rPr>
                <w:webHidden/>
              </w:rPr>
              <w:tab/>
            </w:r>
            <w:r>
              <w:rPr>
                <w:webHidden/>
              </w:rPr>
              <w:fldChar w:fldCharType="begin"/>
            </w:r>
            <w:r>
              <w:rPr>
                <w:webHidden/>
              </w:rPr>
              <w:instrText xml:space="preserve"> PAGEREF _Toc211349801 \h </w:instrText>
            </w:r>
            <w:r>
              <w:rPr>
                <w:webHidden/>
              </w:rPr>
            </w:r>
            <w:r>
              <w:rPr>
                <w:webHidden/>
              </w:rPr>
              <w:fldChar w:fldCharType="separate"/>
            </w:r>
            <w:r w:rsidR="0074082B">
              <w:rPr>
                <w:webHidden/>
              </w:rPr>
              <w:t>45</w:t>
            </w:r>
            <w:r>
              <w:rPr>
                <w:webHidden/>
              </w:rPr>
              <w:fldChar w:fldCharType="end"/>
            </w:r>
          </w:hyperlink>
        </w:p>
        <w:p w14:paraId="704FC9B8" w14:textId="4539595E" w:rsidR="00646EAE" w:rsidRDefault="00646EAE">
          <w:pPr>
            <w:pStyle w:val="TOC2"/>
            <w:rPr>
              <w:rFonts w:eastAsiaTheme="minorEastAsia" w:cstheme="minorBidi"/>
              <w:kern w:val="2"/>
              <w:sz w:val="24"/>
              <w:szCs w:val="24"/>
              <w14:ligatures w14:val="standardContextual"/>
            </w:rPr>
          </w:pPr>
          <w:hyperlink w:anchor="_Toc211349802" w:history="1">
            <w:r w:rsidRPr="00165679">
              <w:rPr>
                <w:rStyle w:val="Hyperlink"/>
              </w:rPr>
              <w:t>Project Search</w:t>
            </w:r>
            <w:r>
              <w:rPr>
                <w:webHidden/>
              </w:rPr>
              <w:tab/>
            </w:r>
            <w:r>
              <w:rPr>
                <w:webHidden/>
              </w:rPr>
              <w:fldChar w:fldCharType="begin"/>
            </w:r>
            <w:r>
              <w:rPr>
                <w:webHidden/>
              </w:rPr>
              <w:instrText xml:space="preserve"> PAGEREF _Toc211349802 \h </w:instrText>
            </w:r>
            <w:r>
              <w:rPr>
                <w:webHidden/>
              </w:rPr>
            </w:r>
            <w:r>
              <w:rPr>
                <w:webHidden/>
              </w:rPr>
              <w:fldChar w:fldCharType="separate"/>
            </w:r>
            <w:r w:rsidR="0074082B">
              <w:rPr>
                <w:webHidden/>
              </w:rPr>
              <w:t>45</w:t>
            </w:r>
            <w:r>
              <w:rPr>
                <w:webHidden/>
              </w:rPr>
              <w:fldChar w:fldCharType="end"/>
            </w:r>
          </w:hyperlink>
        </w:p>
        <w:p w14:paraId="3FFA8730" w14:textId="08FE08EF" w:rsidR="00646EAE" w:rsidRDefault="00646EAE">
          <w:pPr>
            <w:pStyle w:val="TOC2"/>
            <w:rPr>
              <w:rFonts w:eastAsiaTheme="minorEastAsia" w:cstheme="minorBidi"/>
              <w:kern w:val="2"/>
              <w:sz w:val="24"/>
              <w:szCs w:val="24"/>
              <w14:ligatures w14:val="standardContextual"/>
            </w:rPr>
          </w:pPr>
          <w:hyperlink w:anchor="_Toc211349803" w:history="1">
            <w:r w:rsidRPr="00165679">
              <w:rPr>
                <w:rStyle w:val="Hyperlink"/>
              </w:rPr>
              <w:t>Working with Projects</w:t>
            </w:r>
            <w:r>
              <w:rPr>
                <w:webHidden/>
              </w:rPr>
              <w:tab/>
            </w:r>
            <w:r>
              <w:rPr>
                <w:webHidden/>
              </w:rPr>
              <w:fldChar w:fldCharType="begin"/>
            </w:r>
            <w:r>
              <w:rPr>
                <w:webHidden/>
              </w:rPr>
              <w:instrText xml:space="preserve"> PAGEREF _Toc211349803 \h </w:instrText>
            </w:r>
            <w:r>
              <w:rPr>
                <w:webHidden/>
              </w:rPr>
            </w:r>
            <w:r>
              <w:rPr>
                <w:webHidden/>
              </w:rPr>
              <w:fldChar w:fldCharType="separate"/>
            </w:r>
            <w:r w:rsidR="0074082B">
              <w:rPr>
                <w:webHidden/>
              </w:rPr>
              <w:t>47</w:t>
            </w:r>
            <w:r>
              <w:rPr>
                <w:webHidden/>
              </w:rPr>
              <w:fldChar w:fldCharType="end"/>
            </w:r>
          </w:hyperlink>
        </w:p>
        <w:p w14:paraId="09211348" w14:textId="42EBD4CD" w:rsidR="00646EAE" w:rsidRDefault="00646EAE">
          <w:pPr>
            <w:pStyle w:val="TOC3"/>
            <w:rPr>
              <w:rFonts w:eastAsiaTheme="minorEastAsia" w:cstheme="minorBidi"/>
              <w:kern w:val="2"/>
              <w:sz w:val="24"/>
              <w:szCs w:val="24"/>
              <w14:ligatures w14:val="standardContextual"/>
            </w:rPr>
          </w:pPr>
          <w:hyperlink w:anchor="_Toc211349804" w:history="1">
            <w:r w:rsidRPr="00165679">
              <w:rPr>
                <w:rStyle w:val="Hyperlink"/>
              </w:rPr>
              <w:t>Procedure: Uploading a Project Shape File</w:t>
            </w:r>
            <w:r>
              <w:rPr>
                <w:webHidden/>
              </w:rPr>
              <w:tab/>
            </w:r>
            <w:r>
              <w:rPr>
                <w:webHidden/>
              </w:rPr>
              <w:fldChar w:fldCharType="begin"/>
            </w:r>
            <w:r>
              <w:rPr>
                <w:webHidden/>
              </w:rPr>
              <w:instrText xml:space="preserve"> PAGEREF _Toc211349804 \h </w:instrText>
            </w:r>
            <w:r>
              <w:rPr>
                <w:webHidden/>
              </w:rPr>
            </w:r>
            <w:r>
              <w:rPr>
                <w:webHidden/>
              </w:rPr>
              <w:fldChar w:fldCharType="separate"/>
            </w:r>
            <w:r w:rsidR="0074082B">
              <w:rPr>
                <w:webHidden/>
              </w:rPr>
              <w:t>48</w:t>
            </w:r>
            <w:r>
              <w:rPr>
                <w:webHidden/>
              </w:rPr>
              <w:fldChar w:fldCharType="end"/>
            </w:r>
          </w:hyperlink>
        </w:p>
        <w:p w14:paraId="2A372B9E" w14:textId="54ED78A3" w:rsidR="00AB1F05" w:rsidRPr="007B3C82" w:rsidRDefault="004F265D" w:rsidP="007B3C82">
          <w:pPr>
            <w:pStyle w:val="TOC3"/>
            <w:rPr>
              <w:rFonts w:eastAsiaTheme="minorEastAsia" w:cstheme="minorBidi"/>
              <w:sz w:val="24"/>
              <w:szCs w:val="24"/>
              <w14:ligatures w14:val="standardContextual"/>
            </w:rPr>
          </w:pPr>
          <w:r>
            <w:fldChar w:fldCharType="end"/>
          </w:r>
        </w:p>
      </w:sdtContent>
    </w:sdt>
    <w:p w14:paraId="2358A39D" w14:textId="13A191D8" w:rsidR="00B8147F" w:rsidRDefault="00B8147F" w:rsidP="00B8147F"/>
    <w:p w14:paraId="1A89764F" w14:textId="772394BE" w:rsidR="007872CE" w:rsidRDefault="007872CE">
      <w:pPr>
        <w:spacing w:before="0" w:after="160"/>
        <w:rPr>
          <w:noProof/>
        </w:rPr>
      </w:pPr>
      <w:r>
        <w:rPr>
          <w:noProof/>
        </w:rPr>
        <w:br w:type="page"/>
      </w:r>
    </w:p>
    <w:p w14:paraId="0A1C8379" w14:textId="3FF22038" w:rsidR="003B0BB3" w:rsidRPr="00F92594" w:rsidRDefault="003B0BB3" w:rsidP="003B0BB3">
      <w:pPr>
        <w:pStyle w:val="TOCHeading"/>
        <w:rPr>
          <w:szCs w:val="48"/>
        </w:rPr>
      </w:pPr>
      <w:r>
        <w:rPr>
          <w:szCs w:val="48"/>
        </w:rPr>
        <w:lastRenderedPageBreak/>
        <w:t>Figures</w:t>
      </w:r>
    </w:p>
    <w:p w14:paraId="67424881" w14:textId="04F5F80D" w:rsidR="00646EAE" w:rsidRDefault="003B0BB3">
      <w:pPr>
        <w:pStyle w:val="TableofFigures"/>
        <w:rPr>
          <w:rFonts w:eastAsiaTheme="minorEastAsia" w:cstheme="minorBidi"/>
          <w:kern w:val="2"/>
          <w:sz w:val="24"/>
          <w:szCs w:val="24"/>
          <w14:ligatures w14:val="standardContextual"/>
        </w:rPr>
      </w:pPr>
      <w:r>
        <w:fldChar w:fldCharType="begin"/>
      </w:r>
      <w:r>
        <w:instrText xml:space="preserve"> TOC \h \z \c "Figure" </w:instrText>
      </w:r>
      <w:r>
        <w:fldChar w:fldCharType="separate"/>
      </w:r>
      <w:hyperlink w:anchor="_Toc211349696" w:history="1">
        <w:r w:rsidR="00646EAE" w:rsidRPr="00AD55B9">
          <w:rPr>
            <w:rStyle w:val="Hyperlink"/>
          </w:rPr>
          <w:t>Figure 1: RPSD Database Sign In Page</w:t>
        </w:r>
        <w:r w:rsidR="00646EAE">
          <w:rPr>
            <w:webHidden/>
          </w:rPr>
          <w:tab/>
        </w:r>
        <w:r w:rsidR="00646EAE">
          <w:rPr>
            <w:webHidden/>
          </w:rPr>
          <w:fldChar w:fldCharType="begin"/>
        </w:r>
        <w:r w:rsidR="00646EAE">
          <w:rPr>
            <w:webHidden/>
          </w:rPr>
          <w:instrText xml:space="preserve"> PAGEREF _Toc211349696 \h </w:instrText>
        </w:r>
        <w:r w:rsidR="00646EAE">
          <w:rPr>
            <w:webHidden/>
          </w:rPr>
        </w:r>
        <w:r w:rsidR="00646EAE">
          <w:rPr>
            <w:webHidden/>
          </w:rPr>
          <w:fldChar w:fldCharType="separate"/>
        </w:r>
        <w:r w:rsidR="0074082B">
          <w:rPr>
            <w:webHidden/>
          </w:rPr>
          <w:t>4</w:t>
        </w:r>
        <w:r w:rsidR="00646EAE">
          <w:rPr>
            <w:webHidden/>
          </w:rPr>
          <w:fldChar w:fldCharType="end"/>
        </w:r>
      </w:hyperlink>
    </w:p>
    <w:p w14:paraId="74E46469" w14:textId="2181B95B" w:rsidR="00646EAE" w:rsidRDefault="00646EAE">
      <w:pPr>
        <w:pStyle w:val="TableofFigures"/>
        <w:rPr>
          <w:rFonts w:eastAsiaTheme="minorEastAsia" w:cstheme="minorBidi"/>
          <w:kern w:val="2"/>
          <w:sz w:val="24"/>
          <w:szCs w:val="24"/>
          <w14:ligatures w14:val="standardContextual"/>
        </w:rPr>
      </w:pPr>
      <w:hyperlink w:anchor="_Toc211349697" w:history="1">
        <w:r w:rsidRPr="00AD55B9">
          <w:rPr>
            <w:rStyle w:val="Hyperlink"/>
          </w:rPr>
          <w:t>Figure 2: View the CPUC Site Terms and Conditions</w:t>
        </w:r>
        <w:r>
          <w:rPr>
            <w:webHidden/>
          </w:rPr>
          <w:tab/>
        </w:r>
        <w:r>
          <w:rPr>
            <w:webHidden/>
          </w:rPr>
          <w:fldChar w:fldCharType="begin"/>
        </w:r>
        <w:r>
          <w:rPr>
            <w:webHidden/>
          </w:rPr>
          <w:instrText xml:space="preserve"> PAGEREF _Toc211349697 \h </w:instrText>
        </w:r>
        <w:r>
          <w:rPr>
            <w:webHidden/>
          </w:rPr>
        </w:r>
        <w:r>
          <w:rPr>
            <w:webHidden/>
          </w:rPr>
          <w:fldChar w:fldCharType="separate"/>
        </w:r>
        <w:r w:rsidR="0074082B">
          <w:rPr>
            <w:webHidden/>
          </w:rPr>
          <w:t>4</w:t>
        </w:r>
        <w:r>
          <w:rPr>
            <w:webHidden/>
          </w:rPr>
          <w:fldChar w:fldCharType="end"/>
        </w:r>
      </w:hyperlink>
    </w:p>
    <w:p w14:paraId="78ED1165" w14:textId="7B7DAF0E" w:rsidR="00646EAE" w:rsidRDefault="00646EAE">
      <w:pPr>
        <w:pStyle w:val="TableofFigures"/>
        <w:rPr>
          <w:rFonts w:eastAsiaTheme="minorEastAsia" w:cstheme="minorBidi"/>
          <w:kern w:val="2"/>
          <w:sz w:val="24"/>
          <w:szCs w:val="24"/>
          <w14:ligatures w14:val="standardContextual"/>
        </w:rPr>
      </w:pPr>
      <w:hyperlink w:anchor="_Toc211349698" w:history="1">
        <w:r w:rsidRPr="00AD55B9">
          <w:rPr>
            <w:rStyle w:val="Hyperlink"/>
          </w:rPr>
          <w:t>Figure 3: Accept Terms and Create a New Account</w:t>
        </w:r>
        <w:r>
          <w:rPr>
            <w:webHidden/>
          </w:rPr>
          <w:tab/>
        </w:r>
        <w:r>
          <w:rPr>
            <w:webHidden/>
          </w:rPr>
          <w:fldChar w:fldCharType="begin"/>
        </w:r>
        <w:r>
          <w:rPr>
            <w:webHidden/>
          </w:rPr>
          <w:instrText xml:space="preserve"> PAGEREF _Toc211349698 \h </w:instrText>
        </w:r>
        <w:r>
          <w:rPr>
            <w:webHidden/>
          </w:rPr>
        </w:r>
        <w:r>
          <w:rPr>
            <w:webHidden/>
          </w:rPr>
          <w:fldChar w:fldCharType="separate"/>
        </w:r>
        <w:r w:rsidR="0074082B">
          <w:rPr>
            <w:webHidden/>
          </w:rPr>
          <w:t>5</w:t>
        </w:r>
        <w:r>
          <w:rPr>
            <w:webHidden/>
          </w:rPr>
          <w:fldChar w:fldCharType="end"/>
        </w:r>
      </w:hyperlink>
    </w:p>
    <w:p w14:paraId="39C13645" w14:textId="7BF23E3C" w:rsidR="00646EAE" w:rsidRDefault="00646EAE">
      <w:pPr>
        <w:pStyle w:val="TableofFigures"/>
        <w:rPr>
          <w:rFonts w:eastAsiaTheme="minorEastAsia" w:cstheme="minorBidi"/>
          <w:kern w:val="2"/>
          <w:sz w:val="24"/>
          <w:szCs w:val="24"/>
          <w14:ligatures w14:val="standardContextual"/>
        </w:rPr>
      </w:pPr>
      <w:hyperlink w:anchor="_Toc211349699" w:history="1">
        <w:r w:rsidRPr="00AD55B9">
          <w:rPr>
            <w:rStyle w:val="Hyperlink"/>
          </w:rPr>
          <w:t>Figure 4: The Email Confirmation and RE-SEND Code Screen</w:t>
        </w:r>
        <w:r>
          <w:rPr>
            <w:webHidden/>
          </w:rPr>
          <w:tab/>
        </w:r>
        <w:r>
          <w:rPr>
            <w:webHidden/>
          </w:rPr>
          <w:fldChar w:fldCharType="begin"/>
        </w:r>
        <w:r>
          <w:rPr>
            <w:webHidden/>
          </w:rPr>
          <w:instrText xml:space="preserve"> PAGEREF _Toc211349699 \h </w:instrText>
        </w:r>
        <w:r>
          <w:rPr>
            <w:webHidden/>
          </w:rPr>
        </w:r>
        <w:r>
          <w:rPr>
            <w:webHidden/>
          </w:rPr>
          <w:fldChar w:fldCharType="separate"/>
        </w:r>
        <w:r w:rsidR="0074082B">
          <w:rPr>
            <w:webHidden/>
          </w:rPr>
          <w:t>6</w:t>
        </w:r>
        <w:r>
          <w:rPr>
            <w:webHidden/>
          </w:rPr>
          <w:fldChar w:fldCharType="end"/>
        </w:r>
      </w:hyperlink>
    </w:p>
    <w:p w14:paraId="444BC22B" w14:textId="1D7DCACA" w:rsidR="00646EAE" w:rsidRDefault="00646EAE">
      <w:pPr>
        <w:pStyle w:val="TableofFigures"/>
        <w:rPr>
          <w:rFonts w:eastAsiaTheme="minorEastAsia" w:cstheme="minorBidi"/>
          <w:kern w:val="2"/>
          <w:sz w:val="24"/>
          <w:szCs w:val="24"/>
          <w14:ligatures w14:val="standardContextual"/>
        </w:rPr>
      </w:pPr>
      <w:hyperlink w:anchor="_Toc211349700" w:history="1">
        <w:r w:rsidRPr="00AD55B9">
          <w:rPr>
            <w:rStyle w:val="Hyperlink"/>
          </w:rPr>
          <w:t>Figure 5: Confirmation Code Email</w:t>
        </w:r>
        <w:r>
          <w:rPr>
            <w:webHidden/>
          </w:rPr>
          <w:tab/>
        </w:r>
        <w:r>
          <w:rPr>
            <w:webHidden/>
          </w:rPr>
          <w:fldChar w:fldCharType="begin"/>
        </w:r>
        <w:r>
          <w:rPr>
            <w:webHidden/>
          </w:rPr>
          <w:instrText xml:space="preserve"> PAGEREF _Toc211349700 \h </w:instrText>
        </w:r>
        <w:r>
          <w:rPr>
            <w:webHidden/>
          </w:rPr>
        </w:r>
        <w:r>
          <w:rPr>
            <w:webHidden/>
          </w:rPr>
          <w:fldChar w:fldCharType="separate"/>
        </w:r>
        <w:r w:rsidR="0074082B">
          <w:rPr>
            <w:webHidden/>
          </w:rPr>
          <w:t>6</w:t>
        </w:r>
        <w:r>
          <w:rPr>
            <w:webHidden/>
          </w:rPr>
          <w:fldChar w:fldCharType="end"/>
        </w:r>
      </w:hyperlink>
    </w:p>
    <w:p w14:paraId="2964C1F1" w14:textId="1B33E569" w:rsidR="00646EAE" w:rsidRDefault="00646EAE">
      <w:pPr>
        <w:pStyle w:val="TableofFigures"/>
        <w:rPr>
          <w:rFonts w:eastAsiaTheme="minorEastAsia" w:cstheme="minorBidi"/>
          <w:kern w:val="2"/>
          <w:sz w:val="24"/>
          <w:szCs w:val="24"/>
          <w14:ligatures w14:val="standardContextual"/>
        </w:rPr>
      </w:pPr>
      <w:hyperlink w:anchor="_Toc211349701" w:history="1">
        <w:r w:rsidRPr="00AD55B9">
          <w:rPr>
            <w:rStyle w:val="Hyperlink"/>
          </w:rPr>
          <w:t>Figure 6: Entering the Confirmation Code</w:t>
        </w:r>
        <w:r>
          <w:rPr>
            <w:webHidden/>
          </w:rPr>
          <w:tab/>
        </w:r>
        <w:r>
          <w:rPr>
            <w:webHidden/>
          </w:rPr>
          <w:fldChar w:fldCharType="begin"/>
        </w:r>
        <w:r>
          <w:rPr>
            <w:webHidden/>
          </w:rPr>
          <w:instrText xml:space="preserve"> PAGEREF _Toc211349701 \h </w:instrText>
        </w:r>
        <w:r>
          <w:rPr>
            <w:webHidden/>
          </w:rPr>
        </w:r>
        <w:r>
          <w:rPr>
            <w:webHidden/>
          </w:rPr>
          <w:fldChar w:fldCharType="separate"/>
        </w:r>
        <w:r w:rsidR="0074082B">
          <w:rPr>
            <w:webHidden/>
          </w:rPr>
          <w:t>7</w:t>
        </w:r>
        <w:r>
          <w:rPr>
            <w:webHidden/>
          </w:rPr>
          <w:fldChar w:fldCharType="end"/>
        </w:r>
      </w:hyperlink>
    </w:p>
    <w:p w14:paraId="1970F79F" w14:textId="33A606BA" w:rsidR="00646EAE" w:rsidRDefault="00646EAE">
      <w:pPr>
        <w:pStyle w:val="TableofFigures"/>
        <w:rPr>
          <w:rFonts w:eastAsiaTheme="minorEastAsia" w:cstheme="minorBidi"/>
          <w:kern w:val="2"/>
          <w:sz w:val="24"/>
          <w:szCs w:val="24"/>
          <w14:ligatures w14:val="standardContextual"/>
        </w:rPr>
      </w:pPr>
      <w:hyperlink w:anchor="_Toc211349702" w:history="1">
        <w:r w:rsidRPr="00AD55B9">
          <w:rPr>
            <w:rStyle w:val="Hyperlink"/>
          </w:rPr>
          <w:t>Figure 7: Account Pending Approval Screen</w:t>
        </w:r>
        <w:r>
          <w:rPr>
            <w:webHidden/>
          </w:rPr>
          <w:tab/>
        </w:r>
        <w:r>
          <w:rPr>
            <w:webHidden/>
          </w:rPr>
          <w:fldChar w:fldCharType="begin"/>
        </w:r>
        <w:r>
          <w:rPr>
            <w:webHidden/>
          </w:rPr>
          <w:instrText xml:space="preserve"> PAGEREF _Toc211349702 \h </w:instrText>
        </w:r>
        <w:r>
          <w:rPr>
            <w:webHidden/>
          </w:rPr>
        </w:r>
        <w:r>
          <w:rPr>
            <w:webHidden/>
          </w:rPr>
          <w:fldChar w:fldCharType="separate"/>
        </w:r>
        <w:r w:rsidR="0074082B">
          <w:rPr>
            <w:webHidden/>
          </w:rPr>
          <w:t>7</w:t>
        </w:r>
        <w:r>
          <w:rPr>
            <w:webHidden/>
          </w:rPr>
          <w:fldChar w:fldCharType="end"/>
        </w:r>
      </w:hyperlink>
    </w:p>
    <w:p w14:paraId="1DD843AA" w14:textId="1E8274AE" w:rsidR="00646EAE" w:rsidRDefault="00646EAE">
      <w:pPr>
        <w:pStyle w:val="TableofFigures"/>
        <w:rPr>
          <w:rFonts w:eastAsiaTheme="minorEastAsia" w:cstheme="minorBidi"/>
          <w:kern w:val="2"/>
          <w:sz w:val="24"/>
          <w:szCs w:val="24"/>
          <w14:ligatures w14:val="standardContextual"/>
        </w:rPr>
      </w:pPr>
      <w:hyperlink w:anchor="_Toc211349703" w:history="1">
        <w:r w:rsidRPr="00AD55B9">
          <w:rPr>
            <w:rStyle w:val="Hyperlink"/>
          </w:rPr>
          <w:t>Figure 8: Account Confirmation Email</w:t>
        </w:r>
        <w:r>
          <w:rPr>
            <w:webHidden/>
          </w:rPr>
          <w:tab/>
        </w:r>
        <w:r>
          <w:rPr>
            <w:webHidden/>
          </w:rPr>
          <w:fldChar w:fldCharType="begin"/>
        </w:r>
        <w:r>
          <w:rPr>
            <w:webHidden/>
          </w:rPr>
          <w:instrText xml:space="preserve"> PAGEREF _Toc211349703 \h </w:instrText>
        </w:r>
        <w:r>
          <w:rPr>
            <w:webHidden/>
          </w:rPr>
        </w:r>
        <w:r>
          <w:rPr>
            <w:webHidden/>
          </w:rPr>
          <w:fldChar w:fldCharType="separate"/>
        </w:r>
        <w:r w:rsidR="0074082B">
          <w:rPr>
            <w:webHidden/>
          </w:rPr>
          <w:t>8</w:t>
        </w:r>
        <w:r>
          <w:rPr>
            <w:webHidden/>
          </w:rPr>
          <w:fldChar w:fldCharType="end"/>
        </w:r>
      </w:hyperlink>
    </w:p>
    <w:p w14:paraId="0CA88D61" w14:textId="0CDCCF25" w:rsidR="00646EAE" w:rsidRDefault="00646EAE">
      <w:pPr>
        <w:pStyle w:val="TableofFigures"/>
        <w:rPr>
          <w:rFonts w:eastAsiaTheme="minorEastAsia" w:cstheme="minorBidi"/>
          <w:kern w:val="2"/>
          <w:sz w:val="24"/>
          <w:szCs w:val="24"/>
          <w14:ligatures w14:val="standardContextual"/>
        </w:rPr>
      </w:pPr>
      <w:hyperlink w:anchor="_Toc211349704" w:history="1">
        <w:r w:rsidRPr="00AD55B9">
          <w:rPr>
            <w:rStyle w:val="Hyperlink"/>
          </w:rPr>
          <w:t>Figure 9: RPSD Database Sign In Page</w:t>
        </w:r>
        <w:r>
          <w:rPr>
            <w:webHidden/>
          </w:rPr>
          <w:tab/>
        </w:r>
        <w:r>
          <w:rPr>
            <w:webHidden/>
          </w:rPr>
          <w:fldChar w:fldCharType="begin"/>
        </w:r>
        <w:r>
          <w:rPr>
            <w:webHidden/>
          </w:rPr>
          <w:instrText xml:space="preserve"> PAGEREF _Toc211349704 \h </w:instrText>
        </w:r>
        <w:r>
          <w:rPr>
            <w:webHidden/>
          </w:rPr>
        </w:r>
        <w:r>
          <w:rPr>
            <w:webHidden/>
          </w:rPr>
          <w:fldChar w:fldCharType="separate"/>
        </w:r>
        <w:r w:rsidR="0074082B">
          <w:rPr>
            <w:webHidden/>
          </w:rPr>
          <w:t>9</w:t>
        </w:r>
        <w:r>
          <w:rPr>
            <w:webHidden/>
          </w:rPr>
          <w:fldChar w:fldCharType="end"/>
        </w:r>
      </w:hyperlink>
    </w:p>
    <w:p w14:paraId="394473B1" w14:textId="3375AA38" w:rsidR="00646EAE" w:rsidRDefault="00646EAE">
      <w:pPr>
        <w:pStyle w:val="TableofFigures"/>
        <w:rPr>
          <w:rFonts w:eastAsiaTheme="minorEastAsia" w:cstheme="minorBidi"/>
          <w:kern w:val="2"/>
          <w:sz w:val="24"/>
          <w:szCs w:val="24"/>
          <w14:ligatures w14:val="standardContextual"/>
        </w:rPr>
      </w:pPr>
      <w:hyperlink w:anchor="_Toc211349705" w:history="1">
        <w:r w:rsidRPr="00AD55B9">
          <w:rPr>
            <w:rStyle w:val="Hyperlink"/>
          </w:rPr>
          <w:t>Figure 10: Selecting an Organization from the New User Sign Up Details Screen</w:t>
        </w:r>
        <w:r>
          <w:rPr>
            <w:webHidden/>
          </w:rPr>
          <w:tab/>
        </w:r>
        <w:r>
          <w:rPr>
            <w:webHidden/>
          </w:rPr>
          <w:fldChar w:fldCharType="begin"/>
        </w:r>
        <w:r>
          <w:rPr>
            <w:webHidden/>
          </w:rPr>
          <w:instrText xml:space="preserve"> PAGEREF _Toc211349705 \h </w:instrText>
        </w:r>
        <w:r>
          <w:rPr>
            <w:webHidden/>
          </w:rPr>
        </w:r>
        <w:r>
          <w:rPr>
            <w:webHidden/>
          </w:rPr>
          <w:fldChar w:fldCharType="separate"/>
        </w:r>
        <w:r w:rsidR="0074082B">
          <w:rPr>
            <w:webHidden/>
          </w:rPr>
          <w:t>10</w:t>
        </w:r>
        <w:r>
          <w:rPr>
            <w:webHidden/>
          </w:rPr>
          <w:fldChar w:fldCharType="end"/>
        </w:r>
      </w:hyperlink>
    </w:p>
    <w:p w14:paraId="121722A6" w14:textId="336E2D8F" w:rsidR="00646EAE" w:rsidRDefault="00646EAE">
      <w:pPr>
        <w:pStyle w:val="TableofFigures"/>
        <w:rPr>
          <w:rFonts w:eastAsiaTheme="minorEastAsia" w:cstheme="minorBidi"/>
          <w:kern w:val="2"/>
          <w:sz w:val="24"/>
          <w:szCs w:val="24"/>
          <w14:ligatures w14:val="standardContextual"/>
        </w:rPr>
      </w:pPr>
      <w:hyperlink w:anchor="_Toc211349706" w:history="1">
        <w:r w:rsidRPr="00AD55B9">
          <w:rPr>
            <w:rStyle w:val="Hyperlink"/>
          </w:rPr>
          <w:t>Figure 11: User Details Entered</w:t>
        </w:r>
        <w:r>
          <w:rPr>
            <w:webHidden/>
          </w:rPr>
          <w:tab/>
        </w:r>
        <w:r>
          <w:rPr>
            <w:webHidden/>
          </w:rPr>
          <w:fldChar w:fldCharType="begin"/>
        </w:r>
        <w:r>
          <w:rPr>
            <w:webHidden/>
          </w:rPr>
          <w:instrText xml:space="preserve"> PAGEREF _Toc211349706 \h </w:instrText>
        </w:r>
        <w:r>
          <w:rPr>
            <w:webHidden/>
          </w:rPr>
        </w:r>
        <w:r>
          <w:rPr>
            <w:webHidden/>
          </w:rPr>
          <w:fldChar w:fldCharType="separate"/>
        </w:r>
        <w:r w:rsidR="0074082B">
          <w:rPr>
            <w:webHidden/>
          </w:rPr>
          <w:t>10</w:t>
        </w:r>
        <w:r>
          <w:rPr>
            <w:webHidden/>
          </w:rPr>
          <w:fldChar w:fldCharType="end"/>
        </w:r>
      </w:hyperlink>
    </w:p>
    <w:p w14:paraId="1C98E983" w14:textId="589E3A28" w:rsidR="00646EAE" w:rsidRDefault="00646EAE">
      <w:pPr>
        <w:pStyle w:val="TableofFigures"/>
        <w:rPr>
          <w:rFonts w:eastAsiaTheme="minorEastAsia" w:cstheme="minorBidi"/>
          <w:kern w:val="2"/>
          <w:sz w:val="24"/>
          <w:szCs w:val="24"/>
          <w14:ligatures w14:val="standardContextual"/>
        </w:rPr>
      </w:pPr>
      <w:hyperlink w:anchor="_Toc211349707" w:history="1">
        <w:r w:rsidRPr="00AD55B9">
          <w:rPr>
            <w:rStyle w:val="Hyperlink"/>
          </w:rPr>
          <w:t>Figure 12: View the CPUC Site Terms and Conditions</w:t>
        </w:r>
        <w:r>
          <w:rPr>
            <w:webHidden/>
          </w:rPr>
          <w:tab/>
        </w:r>
        <w:r>
          <w:rPr>
            <w:webHidden/>
          </w:rPr>
          <w:fldChar w:fldCharType="begin"/>
        </w:r>
        <w:r>
          <w:rPr>
            <w:webHidden/>
          </w:rPr>
          <w:instrText xml:space="preserve"> PAGEREF _Toc211349707 \h </w:instrText>
        </w:r>
        <w:r>
          <w:rPr>
            <w:webHidden/>
          </w:rPr>
        </w:r>
        <w:r>
          <w:rPr>
            <w:webHidden/>
          </w:rPr>
          <w:fldChar w:fldCharType="separate"/>
        </w:r>
        <w:r w:rsidR="0074082B">
          <w:rPr>
            <w:webHidden/>
          </w:rPr>
          <w:t>11</w:t>
        </w:r>
        <w:r>
          <w:rPr>
            <w:webHidden/>
          </w:rPr>
          <w:fldChar w:fldCharType="end"/>
        </w:r>
      </w:hyperlink>
    </w:p>
    <w:p w14:paraId="31430AB3" w14:textId="6B52AAAD" w:rsidR="00646EAE" w:rsidRDefault="00646EAE">
      <w:pPr>
        <w:pStyle w:val="TableofFigures"/>
        <w:rPr>
          <w:rFonts w:eastAsiaTheme="minorEastAsia" w:cstheme="minorBidi"/>
          <w:kern w:val="2"/>
          <w:sz w:val="24"/>
          <w:szCs w:val="24"/>
          <w14:ligatures w14:val="standardContextual"/>
        </w:rPr>
      </w:pPr>
      <w:hyperlink w:anchor="_Toc211349708" w:history="1">
        <w:r w:rsidRPr="00AD55B9">
          <w:rPr>
            <w:rStyle w:val="Hyperlink"/>
          </w:rPr>
          <w:t>Figure 13: Accept Terms and Create a New Account</w:t>
        </w:r>
        <w:r>
          <w:rPr>
            <w:webHidden/>
          </w:rPr>
          <w:tab/>
        </w:r>
        <w:r>
          <w:rPr>
            <w:webHidden/>
          </w:rPr>
          <w:fldChar w:fldCharType="begin"/>
        </w:r>
        <w:r>
          <w:rPr>
            <w:webHidden/>
          </w:rPr>
          <w:instrText xml:space="preserve"> PAGEREF _Toc211349708 \h </w:instrText>
        </w:r>
        <w:r>
          <w:rPr>
            <w:webHidden/>
          </w:rPr>
        </w:r>
        <w:r>
          <w:rPr>
            <w:webHidden/>
          </w:rPr>
          <w:fldChar w:fldCharType="separate"/>
        </w:r>
        <w:r w:rsidR="0074082B">
          <w:rPr>
            <w:webHidden/>
          </w:rPr>
          <w:t>11</w:t>
        </w:r>
        <w:r>
          <w:rPr>
            <w:webHidden/>
          </w:rPr>
          <w:fldChar w:fldCharType="end"/>
        </w:r>
      </w:hyperlink>
    </w:p>
    <w:p w14:paraId="73FE5322" w14:textId="5FD8E255" w:rsidR="00646EAE" w:rsidRDefault="00646EAE">
      <w:pPr>
        <w:pStyle w:val="TableofFigures"/>
        <w:rPr>
          <w:rFonts w:eastAsiaTheme="minorEastAsia" w:cstheme="minorBidi"/>
          <w:kern w:val="2"/>
          <w:sz w:val="24"/>
          <w:szCs w:val="24"/>
          <w14:ligatures w14:val="standardContextual"/>
        </w:rPr>
      </w:pPr>
      <w:hyperlink w:anchor="_Toc211349709" w:history="1">
        <w:r w:rsidRPr="00AD55B9">
          <w:rPr>
            <w:rStyle w:val="Hyperlink"/>
          </w:rPr>
          <w:t>Figure 14: The Email Confirmation and RE-SEND Code Screen</w:t>
        </w:r>
        <w:r>
          <w:rPr>
            <w:webHidden/>
          </w:rPr>
          <w:tab/>
        </w:r>
        <w:r>
          <w:rPr>
            <w:webHidden/>
          </w:rPr>
          <w:fldChar w:fldCharType="begin"/>
        </w:r>
        <w:r>
          <w:rPr>
            <w:webHidden/>
          </w:rPr>
          <w:instrText xml:space="preserve"> PAGEREF _Toc211349709 \h </w:instrText>
        </w:r>
        <w:r>
          <w:rPr>
            <w:webHidden/>
          </w:rPr>
        </w:r>
        <w:r>
          <w:rPr>
            <w:webHidden/>
          </w:rPr>
          <w:fldChar w:fldCharType="separate"/>
        </w:r>
        <w:r w:rsidR="0074082B">
          <w:rPr>
            <w:webHidden/>
          </w:rPr>
          <w:t>12</w:t>
        </w:r>
        <w:r>
          <w:rPr>
            <w:webHidden/>
          </w:rPr>
          <w:fldChar w:fldCharType="end"/>
        </w:r>
      </w:hyperlink>
    </w:p>
    <w:p w14:paraId="7EC844F2" w14:textId="3EF7E7B6" w:rsidR="00646EAE" w:rsidRDefault="00646EAE">
      <w:pPr>
        <w:pStyle w:val="TableofFigures"/>
        <w:rPr>
          <w:rFonts w:eastAsiaTheme="minorEastAsia" w:cstheme="minorBidi"/>
          <w:kern w:val="2"/>
          <w:sz w:val="24"/>
          <w:szCs w:val="24"/>
          <w14:ligatures w14:val="standardContextual"/>
        </w:rPr>
      </w:pPr>
      <w:hyperlink w:anchor="_Toc211349710" w:history="1">
        <w:r w:rsidRPr="00AD55B9">
          <w:rPr>
            <w:rStyle w:val="Hyperlink"/>
          </w:rPr>
          <w:t>Figure 15: Confirmation Code Email</w:t>
        </w:r>
        <w:r>
          <w:rPr>
            <w:webHidden/>
          </w:rPr>
          <w:tab/>
        </w:r>
        <w:r>
          <w:rPr>
            <w:webHidden/>
          </w:rPr>
          <w:fldChar w:fldCharType="begin"/>
        </w:r>
        <w:r>
          <w:rPr>
            <w:webHidden/>
          </w:rPr>
          <w:instrText xml:space="preserve"> PAGEREF _Toc211349710 \h </w:instrText>
        </w:r>
        <w:r>
          <w:rPr>
            <w:webHidden/>
          </w:rPr>
        </w:r>
        <w:r>
          <w:rPr>
            <w:webHidden/>
          </w:rPr>
          <w:fldChar w:fldCharType="separate"/>
        </w:r>
        <w:r w:rsidR="0074082B">
          <w:rPr>
            <w:webHidden/>
          </w:rPr>
          <w:t>12</w:t>
        </w:r>
        <w:r>
          <w:rPr>
            <w:webHidden/>
          </w:rPr>
          <w:fldChar w:fldCharType="end"/>
        </w:r>
      </w:hyperlink>
    </w:p>
    <w:p w14:paraId="6409F305" w14:textId="3E967345" w:rsidR="00646EAE" w:rsidRDefault="00646EAE">
      <w:pPr>
        <w:pStyle w:val="TableofFigures"/>
        <w:rPr>
          <w:rFonts w:eastAsiaTheme="minorEastAsia" w:cstheme="minorBidi"/>
          <w:kern w:val="2"/>
          <w:sz w:val="24"/>
          <w:szCs w:val="24"/>
          <w14:ligatures w14:val="standardContextual"/>
        </w:rPr>
      </w:pPr>
      <w:hyperlink w:anchor="_Toc211349711" w:history="1">
        <w:r w:rsidRPr="00AD55B9">
          <w:rPr>
            <w:rStyle w:val="Hyperlink"/>
          </w:rPr>
          <w:t>Figure 16: Entering the Confirmation Code</w:t>
        </w:r>
        <w:r>
          <w:rPr>
            <w:webHidden/>
          </w:rPr>
          <w:tab/>
        </w:r>
        <w:r>
          <w:rPr>
            <w:webHidden/>
          </w:rPr>
          <w:fldChar w:fldCharType="begin"/>
        </w:r>
        <w:r>
          <w:rPr>
            <w:webHidden/>
          </w:rPr>
          <w:instrText xml:space="preserve"> PAGEREF _Toc211349711 \h </w:instrText>
        </w:r>
        <w:r>
          <w:rPr>
            <w:webHidden/>
          </w:rPr>
        </w:r>
        <w:r>
          <w:rPr>
            <w:webHidden/>
          </w:rPr>
          <w:fldChar w:fldCharType="separate"/>
        </w:r>
        <w:r w:rsidR="0074082B">
          <w:rPr>
            <w:webHidden/>
          </w:rPr>
          <w:t>13</w:t>
        </w:r>
        <w:r>
          <w:rPr>
            <w:webHidden/>
          </w:rPr>
          <w:fldChar w:fldCharType="end"/>
        </w:r>
      </w:hyperlink>
    </w:p>
    <w:p w14:paraId="6CBCF170" w14:textId="65258F16" w:rsidR="00646EAE" w:rsidRDefault="00646EAE">
      <w:pPr>
        <w:pStyle w:val="TableofFigures"/>
        <w:rPr>
          <w:rFonts w:eastAsiaTheme="minorEastAsia" w:cstheme="minorBidi"/>
          <w:kern w:val="2"/>
          <w:sz w:val="24"/>
          <w:szCs w:val="24"/>
          <w14:ligatures w14:val="standardContextual"/>
        </w:rPr>
      </w:pPr>
      <w:hyperlink w:anchor="_Toc211349712" w:history="1">
        <w:r w:rsidRPr="00AD55B9">
          <w:rPr>
            <w:rStyle w:val="Hyperlink"/>
          </w:rPr>
          <w:t>Figure 17: Account Pending Approval Screen</w:t>
        </w:r>
        <w:r>
          <w:rPr>
            <w:webHidden/>
          </w:rPr>
          <w:tab/>
        </w:r>
        <w:r>
          <w:rPr>
            <w:webHidden/>
          </w:rPr>
          <w:fldChar w:fldCharType="begin"/>
        </w:r>
        <w:r>
          <w:rPr>
            <w:webHidden/>
          </w:rPr>
          <w:instrText xml:space="preserve"> PAGEREF _Toc211349712 \h </w:instrText>
        </w:r>
        <w:r>
          <w:rPr>
            <w:webHidden/>
          </w:rPr>
        </w:r>
        <w:r>
          <w:rPr>
            <w:webHidden/>
          </w:rPr>
          <w:fldChar w:fldCharType="separate"/>
        </w:r>
        <w:r w:rsidR="0074082B">
          <w:rPr>
            <w:webHidden/>
          </w:rPr>
          <w:t>13</w:t>
        </w:r>
        <w:r>
          <w:rPr>
            <w:webHidden/>
          </w:rPr>
          <w:fldChar w:fldCharType="end"/>
        </w:r>
      </w:hyperlink>
    </w:p>
    <w:p w14:paraId="278741BC" w14:textId="2BB253E3" w:rsidR="00646EAE" w:rsidRDefault="00646EAE">
      <w:pPr>
        <w:pStyle w:val="TableofFigures"/>
        <w:rPr>
          <w:rFonts w:eastAsiaTheme="minorEastAsia" w:cstheme="minorBidi"/>
          <w:kern w:val="2"/>
          <w:sz w:val="24"/>
          <w:szCs w:val="24"/>
          <w14:ligatures w14:val="standardContextual"/>
        </w:rPr>
      </w:pPr>
      <w:hyperlink w:anchor="_Toc211349713" w:history="1">
        <w:r w:rsidRPr="00AD55B9">
          <w:rPr>
            <w:rStyle w:val="Hyperlink"/>
          </w:rPr>
          <w:t>Figure 18: Account Confirmation Email</w:t>
        </w:r>
        <w:r>
          <w:rPr>
            <w:webHidden/>
          </w:rPr>
          <w:tab/>
        </w:r>
        <w:r>
          <w:rPr>
            <w:webHidden/>
          </w:rPr>
          <w:fldChar w:fldCharType="begin"/>
        </w:r>
        <w:r>
          <w:rPr>
            <w:webHidden/>
          </w:rPr>
          <w:instrText xml:space="preserve"> PAGEREF _Toc211349713 \h </w:instrText>
        </w:r>
        <w:r>
          <w:rPr>
            <w:webHidden/>
          </w:rPr>
        </w:r>
        <w:r>
          <w:rPr>
            <w:webHidden/>
          </w:rPr>
          <w:fldChar w:fldCharType="separate"/>
        </w:r>
        <w:r w:rsidR="0074082B">
          <w:rPr>
            <w:webHidden/>
          </w:rPr>
          <w:t>14</w:t>
        </w:r>
        <w:r>
          <w:rPr>
            <w:webHidden/>
          </w:rPr>
          <w:fldChar w:fldCharType="end"/>
        </w:r>
      </w:hyperlink>
    </w:p>
    <w:p w14:paraId="0AF1A071" w14:textId="537FD174" w:rsidR="00646EAE" w:rsidRDefault="00646EAE">
      <w:pPr>
        <w:pStyle w:val="TableofFigures"/>
        <w:rPr>
          <w:rFonts w:eastAsiaTheme="minorEastAsia" w:cstheme="minorBidi"/>
          <w:kern w:val="2"/>
          <w:sz w:val="24"/>
          <w:szCs w:val="24"/>
          <w14:ligatures w14:val="standardContextual"/>
        </w:rPr>
      </w:pPr>
      <w:hyperlink w:anchor="_Toc211349714" w:history="1">
        <w:r w:rsidRPr="00AD55B9">
          <w:rPr>
            <w:rStyle w:val="Hyperlink"/>
          </w:rPr>
          <w:t>Figure 19: Logging into the RPS Database</w:t>
        </w:r>
        <w:r>
          <w:rPr>
            <w:webHidden/>
          </w:rPr>
          <w:tab/>
        </w:r>
        <w:r>
          <w:rPr>
            <w:webHidden/>
          </w:rPr>
          <w:fldChar w:fldCharType="begin"/>
        </w:r>
        <w:r>
          <w:rPr>
            <w:webHidden/>
          </w:rPr>
          <w:instrText xml:space="preserve"> PAGEREF _Toc211349714 \h </w:instrText>
        </w:r>
        <w:r>
          <w:rPr>
            <w:webHidden/>
          </w:rPr>
        </w:r>
        <w:r>
          <w:rPr>
            <w:webHidden/>
          </w:rPr>
          <w:fldChar w:fldCharType="separate"/>
        </w:r>
        <w:r w:rsidR="0074082B">
          <w:rPr>
            <w:webHidden/>
          </w:rPr>
          <w:t>14</w:t>
        </w:r>
        <w:r>
          <w:rPr>
            <w:webHidden/>
          </w:rPr>
          <w:fldChar w:fldCharType="end"/>
        </w:r>
      </w:hyperlink>
    </w:p>
    <w:p w14:paraId="72A4CC0A" w14:textId="51A2C84C" w:rsidR="00646EAE" w:rsidRDefault="00646EAE">
      <w:pPr>
        <w:pStyle w:val="TableofFigures"/>
        <w:rPr>
          <w:rFonts w:eastAsiaTheme="minorEastAsia" w:cstheme="minorBidi"/>
          <w:kern w:val="2"/>
          <w:sz w:val="24"/>
          <w:szCs w:val="24"/>
          <w14:ligatures w14:val="standardContextual"/>
        </w:rPr>
      </w:pPr>
      <w:hyperlink w:anchor="_Toc211349715" w:history="1">
        <w:r w:rsidRPr="00AD55B9">
          <w:rPr>
            <w:rStyle w:val="Hyperlink"/>
          </w:rPr>
          <w:t>Figure 20: The Two Factor Authentication (2FA) Page with QR Code</w:t>
        </w:r>
        <w:r>
          <w:rPr>
            <w:webHidden/>
          </w:rPr>
          <w:tab/>
        </w:r>
        <w:r>
          <w:rPr>
            <w:webHidden/>
          </w:rPr>
          <w:fldChar w:fldCharType="begin"/>
        </w:r>
        <w:r>
          <w:rPr>
            <w:webHidden/>
          </w:rPr>
          <w:instrText xml:space="preserve"> PAGEREF _Toc211349715 \h </w:instrText>
        </w:r>
        <w:r>
          <w:rPr>
            <w:webHidden/>
          </w:rPr>
        </w:r>
        <w:r>
          <w:rPr>
            <w:webHidden/>
          </w:rPr>
          <w:fldChar w:fldCharType="separate"/>
        </w:r>
        <w:r w:rsidR="0074082B">
          <w:rPr>
            <w:webHidden/>
          </w:rPr>
          <w:t>15</w:t>
        </w:r>
        <w:r>
          <w:rPr>
            <w:webHidden/>
          </w:rPr>
          <w:fldChar w:fldCharType="end"/>
        </w:r>
      </w:hyperlink>
    </w:p>
    <w:p w14:paraId="3734964B" w14:textId="0C42E980" w:rsidR="00646EAE" w:rsidRDefault="00646EAE">
      <w:pPr>
        <w:pStyle w:val="TableofFigures"/>
        <w:rPr>
          <w:rFonts w:eastAsiaTheme="minorEastAsia" w:cstheme="minorBidi"/>
          <w:kern w:val="2"/>
          <w:sz w:val="24"/>
          <w:szCs w:val="24"/>
          <w14:ligatures w14:val="standardContextual"/>
        </w:rPr>
      </w:pPr>
      <w:hyperlink w:anchor="_Toc211349716" w:history="1">
        <w:r w:rsidRPr="00AD55B9">
          <w:rPr>
            <w:rStyle w:val="Hyperlink"/>
          </w:rPr>
          <w:t>Figure 21: The PRS Ddatabase Invite Your Team Page</w:t>
        </w:r>
        <w:r>
          <w:rPr>
            <w:webHidden/>
          </w:rPr>
          <w:tab/>
        </w:r>
        <w:r>
          <w:rPr>
            <w:webHidden/>
          </w:rPr>
          <w:fldChar w:fldCharType="begin"/>
        </w:r>
        <w:r>
          <w:rPr>
            <w:webHidden/>
          </w:rPr>
          <w:instrText xml:space="preserve"> PAGEREF _Toc211349716 \h </w:instrText>
        </w:r>
        <w:r>
          <w:rPr>
            <w:webHidden/>
          </w:rPr>
        </w:r>
        <w:r>
          <w:rPr>
            <w:webHidden/>
          </w:rPr>
          <w:fldChar w:fldCharType="separate"/>
        </w:r>
        <w:r w:rsidR="0074082B">
          <w:rPr>
            <w:webHidden/>
          </w:rPr>
          <w:t>15</w:t>
        </w:r>
        <w:r>
          <w:rPr>
            <w:webHidden/>
          </w:rPr>
          <w:fldChar w:fldCharType="end"/>
        </w:r>
      </w:hyperlink>
    </w:p>
    <w:p w14:paraId="77767C0E" w14:textId="12194FB3" w:rsidR="00646EAE" w:rsidRDefault="00646EAE">
      <w:pPr>
        <w:pStyle w:val="TableofFigures"/>
        <w:rPr>
          <w:rFonts w:eastAsiaTheme="minorEastAsia" w:cstheme="minorBidi"/>
          <w:kern w:val="2"/>
          <w:sz w:val="24"/>
          <w:szCs w:val="24"/>
          <w14:ligatures w14:val="standardContextual"/>
        </w:rPr>
      </w:pPr>
      <w:hyperlink w:anchor="_Toc211349717" w:history="1">
        <w:r w:rsidRPr="00AD55B9">
          <w:rPr>
            <w:rStyle w:val="Hyperlink"/>
          </w:rPr>
          <w:t>Figure 22: Sending Database Enrollment Invitations to Your Team</w:t>
        </w:r>
        <w:r>
          <w:rPr>
            <w:webHidden/>
          </w:rPr>
          <w:tab/>
        </w:r>
        <w:r>
          <w:rPr>
            <w:webHidden/>
          </w:rPr>
          <w:fldChar w:fldCharType="begin"/>
        </w:r>
        <w:r>
          <w:rPr>
            <w:webHidden/>
          </w:rPr>
          <w:instrText xml:space="preserve"> PAGEREF _Toc211349717 \h </w:instrText>
        </w:r>
        <w:r>
          <w:rPr>
            <w:webHidden/>
          </w:rPr>
        </w:r>
        <w:r>
          <w:rPr>
            <w:webHidden/>
          </w:rPr>
          <w:fldChar w:fldCharType="separate"/>
        </w:r>
        <w:r w:rsidR="0074082B">
          <w:rPr>
            <w:webHidden/>
          </w:rPr>
          <w:t>16</w:t>
        </w:r>
        <w:r>
          <w:rPr>
            <w:webHidden/>
          </w:rPr>
          <w:fldChar w:fldCharType="end"/>
        </w:r>
      </w:hyperlink>
    </w:p>
    <w:p w14:paraId="178229DD" w14:textId="2B38EB0E" w:rsidR="00646EAE" w:rsidRDefault="00646EAE">
      <w:pPr>
        <w:pStyle w:val="TableofFigures"/>
        <w:rPr>
          <w:rFonts w:eastAsiaTheme="minorEastAsia" w:cstheme="minorBidi"/>
          <w:kern w:val="2"/>
          <w:sz w:val="24"/>
          <w:szCs w:val="24"/>
          <w14:ligatures w14:val="standardContextual"/>
        </w:rPr>
      </w:pPr>
      <w:hyperlink w:anchor="_Toc211349718" w:history="1">
        <w:r w:rsidRPr="00AD55B9">
          <w:rPr>
            <w:rStyle w:val="Hyperlink"/>
          </w:rPr>
          <w:t>Figure 23: The RPS Database Welcome Page</w:t>
        </w:r>
        <w:r>
          <w:rPr>
            <w:webHidden/>
          </w:rPr>
          <w:tab/>
        </w:r>
        <w:r>
          <w:rPr>
            <w:webHidden/>
          </w:rPr>
          <w:fldChar w:fldCharType="begin"/>
        </w:r>
        <w:r>
          <w:rPr>
            <w:webHidden/>
          </w:rPr>
          <w:instrText xml:space="preserve"> PAGEREF _Toc211349718 \h </w:instrText>
        </w:r>
        <w:r>
          <w:rPr>
            <w:webHidden/>
          </w:rPr>
        </w:r>
        <w:r>
          <w:rPr>
            <w:webHidden/>
          </w:rPr>
          <w:fldChar w:fldCharType="separate"/>
        </w:r>
        <w:r w:rsidR="0074082B">
          <w:rPr>
            <w:webHidden/>
          </w:rPr>
          <w:t>16</w:t>
        </w:r>
        <w:r>
          <w:rPr>
            <w:webHidden/>
          </w:rPr>
          <w:fldChar w:fldCharType="end"/>
        </w:r>
      </w:hyperlink>
    </w:p>
    <w:p w14:paraId="778CB1AA" w14:textId="710D4A87" w:rsidR="00646EAE" w:rsidRDefault="00646EAE">
      <w:pPr>
        <w:pStyle w:val="TableofFigures"/>
        <w:rPr>
          <w:rFonts w:eastAsiaTheme="minorEastAsia" w:cstheme="minorBidi"/>
          <w:kern w:val="2"/>
          <w:sz w:val="24"/>
          <w:szCs w:val="24"/>
          <w14:ligatures w14:val="standardContextual"/>
        </w:rPr>
      </w:pPr>
      <w:hyperlink w:anchor="_Toc211349719" w:history="1">
        <w:r w:rsidRPr="00AD55B9">
          <w:rPr>
            <w:rStyle w:val="Hyperlink"/>
          </w:rPr>
          <w:t>Figure 24: Microsoft Authenticator Launch Screen (Android shown)</w:t>
        </w:r>
        <w:r>
          <w:rPr>
            <w:webHidden/>
          </w:rPr>
          <w:tab/>
        </w:r>
        <w:r>
          <w:rPr>
            <w:webHidden/>
          </w:rPr>
          <w:fldChar w:fldCharType="begin"/>
        </w:r>
        <w:r>
          <w:rPr>
            <w:webHidden/>
          </w:rPr>
          <w:instrText xml:space="preserve"> PAGEREF _Toc211349719 \h </w:instrText>
        </w:r>
        <w:r>
          <w:rPr>
            <w:webHidden/>
          </w:rPr>
        </w:r>
        <w:r>
          <w:rPr>
            <w:webHidden/>
          </w:rPr>
          <w:fldChar w:fldCharType="separate"/>
        </w:r>
        <w:r w:rsidR="0074082B">
          <w:rPr>
            <w:webHidden/>
          </w:rPr>
          <w:t>17</w:t>
        </w:r>
        <w:r>
          <w:rPr>
            <w:webHidden/>
          </w:rPr>
          <w:fldChar w:fldCharType="end"/>
        </w:r>
      </w:hyperlink>
    </w:p>
    <w:p w14:paraId="6B88B14E" w14:textId="2ABA3124" w:rsidR="00646EAE" w:rsidRDefault="00646EAE">
      <w:pPr>
        <w:pStyle w:val="TableofFigures"/>
        <w:rPr>
          <w:rFonts w:eastAsiaTheme="minorEastAsia" w:cstheme="minorBidi"/>
          <w:kern w:val="2"/>
          <w:sz w:val="24"/>
          <w:szCs w:val="24"/>
          <w14:ligatures w14:val="standardContextual"/>
        </w:rPr>
      </w:pPr>
      <w:hyperlink w:anchor="_Toc211349720" w:history="1">
        <w:r w:rsidRPr="00AD55B9">
          <w:rPr>
            <w:rStyle w:val="Hyperlink"/>
          </w:rPr>
          <w:t>Figure 25: Adding a Work or School Account to Authenticator</w:t>
        </w:r>
        <w:r>
          <w:rPr>
            <w:webHidden/>
          </w:rPr>
          <w:tab/>
        </w:r>
        <w:r>
          <w:rPr>
            <w:webHidden/>
          </w:rPr>
          <w:fldChar w:fldCharType="begin"/>
        </w:r>
        <w:r>
          <w:rPr>
            <w:webHidden/>
          </w:rPr>
          <w:instrText xml:space="preserve"> PAGEREF _Toc211349720 \h </w:instrText>
        </w:r>
        <w:r>
          <w:rPr>
            <w:webHidden/>
          </w:rPr>
        </w:r>
        <w:r>
          <w:rPr>
            <w:webHidden/>
          </w:rPr>
          <w:fldChar w:fldCharType="separate"/>
        </w:r>
        <w:r w:rsidR="0074082B">
          <w:rPr>
            <w:webHidden/>
          </w:rPr>
          <w:t>17</w:t>
        </w:r>
        <w:r>
          <w:rPr>
            <w:webHidden/>
          </w:rPr>
          <w:fldChar w:fldCharType="end"/>
        </w:r>
      </w:hyperlink>
    </w:p>
    <w:p w14:paraId="7606E290" w14:textId="337C94EC" w:rsidR="00646EAE" w:rsidRDefault="00646EAE">
      <w:pPr>
        <w:pStyle w:val="TableofFigures"/>
        <w:rPr>
          <w:rFonts w:eastAsiaTheme="minorEastAsia" w:cstheme="minorBidi"/>
          <w:kern w:val="2"/>
          <w:sz w:val="24"/>
          <w:szCs w:val="24"/>
          <w14:ligatures w14:val="standardContextual"/>
        </w:rPr>
      </w:pPr>
      <w:hyperlink w:anchor="_Toc211349721" w:history="1">
        <w:r w:rsidRPr="00AD55B9">
          <w:rPr>
            <w:rStyle w:val="Hyperlink"/>
          </w:rPr>
          <w:t>Figure 26: Selecting the QR Code Registration Option</w:t>
        </w:r>
        <w:r>
          <w:rPr>
            <w:webHidden/>
          </w:rPr>
          <w:tab/>
        </w:r>
        <w:r>
          <w:rPr>
            <w:webHidden/>
          </w:rPr>
          <w:fldChar w:fldCharType="begin"/>
        </w:r>
        <w:r>
          <w:rPr>
            <w:webHidden/>
          </w:rPr>
          <w:instrText xml:space="preserve"> PAGEREF _Toc211349721 \h </w:instrText>
        </w:r>
        <w:r>
          <w:rPr>
            <w:webHidden/>
          </w:rPr>
        </w:r>
        <w:r>
          <w:rPr>
            <w:webHidden/>
          </w:rPr>
          <w:fldChar w:fldCharType="separate"/>
        </w:r>
        <w:r w:rsidR="0074082B">
          <w:rPr>
            <w:webHidden/>
          </w:rPr>
          <w:t>18</w:t>
        </w:r>
        <w:r>
          <w:rPr>
            <w:webHidden/>
          </w:rPr>
          <w:fldChar w:fldCharType="end"/>
        </w:r>
      </w:hyperlink>
    </w:p>
    <w:p w14:paraId="012E9771" w14:textId="71A958D4" w:rsidR="00646EAE" w:rsidRDefault="00646EAE">
      <w:pPr>
        <w:pStyle w:val="TableofFigures"/>
        <w:rPr>
          <w:rFonts w:eastAsiaTheme="minorEastAsia" w:cstheme="minorBidi"/>
          <w:kern w:val="2"/>
          <w:sz w:val="24"/>
          <w:szCs w:val="24"/>
          <w14:ligatures w14:val="standardContextual"/>
        </w:rPr>
      </w:pPr>
      <w:hyperlink w:anchor="_Toc211349722" w:history="1">
        <w:r w:rsidRPr="00AD55B9">
          <w:rPr>
            <w:rStyle w:val="Hyperlink"/>
          </w:rPr>
          <w:t>Figure 27: Sample Database 2FA QR Code</w:t>
        </w:r>
        <w:r>
          <w:rPr>
            <w:webHidden/>
          </w:rPr>
          <w:tab/>
        </w:r>
        <w:r>
          <w:rPr>
            <w:webHidden/>
          </w:rPr>
          <w:fldChar w:fldCharType="begin"/>
        </w:r>
        <w:r>
          <w:rPr>
            <w:webHidden/>
          </w:rPr>
          <w:instrText xml:space="preserve"> PAGEREF _Toc211349722 \h </w:instrText>
        </w:r>
        <w:r>
          <w:rPr>
            <w:webHidden/>
          </w:rPr>
        </w:r>
        <w:r>
          <w:rPr>
            <w:webHidden/>
          </w:rPr>
          <w:fldChar w:fldCharType="separate"/>
        </w:r>
        <w:r w:rsidR="0074082B">
          <w:rPr>
            <w:webHidden/>
          </w:rPr>
          <w:t>18</w:t>
        </w:r>
        <w:r>
          <w:rPr>
            <w:webHidden/>
          </w:rPr>
          <w:fldChar w:fldCharType="end"/>
        </w:r>
      </w:hyperlink>
    </w:p>
    <w:p w14:paraId="73747788" w14:textId="0890E108" w:rsidR="00646EAE" w:rsidRDefault="00646EAE">
      <w:pPr>
        <w:pStyle w:val="TableofFigures"/>
        <w:rPr>
          <w:rFonts w:eastAsiaTheme="minorEastAsia" w:cstheme="minorBidi"/>
          <w:kern w:val="2"/>
          <w:sz w:val="24"/>
          <w:szCs w:val="24"/>
          <w14:ligatures w14:val="standardContextual"/>
        </w:rPr>
      </w:pPr>
      <w:hyperlink w:anchor="_Toc211349723" w:history="1">
        <w:r w:rsidRPr="00AD55B9">
          <w:rPr>
            <w:rStyle w:val="Hyperlink"/>
            <w:rFonts w:ascii="Century Gothic" w:hAnsi="Century Gothic"/>
            <w:i/>
            <w:iCs/>
          </w:rPr>
          <w:t>Figure 28: Scanning the Registration QR Code</w:t>
        </w:r>
        <w:r>
          <w:rPr>
            <w:webHidden/>
          </w:rPr>
          <w:tab/>
        </w:r>
        <w:r>
          <w:rPr>
            <w:webHidden/>
          </w:rPr>
          <w:fldChar w:fldCharType="begin"/>
        </w:r>
        <w:r>
          <w:rPr>
            <w:webHidden/>
          </w:rPr>
          <w:instrText xml:space="preserve"> PAGEREF _Toc211349723 \h </w:instrText>
        </w:r>
        <w:r>
          <w:rPr>
            <w:webHidden/>
          </w:rPr>
        </w:r>
        <w:r>
          <w:rPr>
            <w:webHidden/>
          </w:rPr>
          <w:fldChar w:fldCharType="separate"/>
        </w:r>
        <w:r w:rsidR="0074082B">
          <w:rPr>
            <w:webHidden/>
          </w:rPr>
          <w:t>18</w:t>
        </w:r>
        <w:r>
          <w:rPr>
            <w:webHidden/>
          </w:rPr>
          <w:fldChar w:fldCharType="end"/>
        </w:r>
      </w:hyperlink>
    </w:p>
    <w:p w14:paraId="561A8010" w14:textId="0F8B485F" w:rsidR="00646EAE" w:rsidRDefault="00646EAE">
      <w:pPr>
        <w:pStyle w:val="TableofFigures"/>
        <w:rPr>
          <w:rFonts w:eastAsiaTheme="minorEastAsia" w:cstheme="minorBidi"/>
          <w:kern w:val="2"/>
          <w:sz w:val="24"/>
          <w:szCs w:val="24"/>
          <w14:ligatures w14:val="standardContextual"/>
        </w:rPr>
      </w:pPr>
      <w:hyperlink w:anchor="_Toc211349724" w:history="1">
        <w:r w:rsidRPr="00AD55B9">
          <w:rPr>
            <w:rStyle w:val="Hyperlink"/>
            <w:rFonts w:ascii="Century Gothic" w:hAnsi="Century Gothic"/>
            <w:i/>
            <w:iCs/>
          </w:rPr>
          <w:t>Figure 29: Confirming App Lock Enabled</w:t>
        </w:r>
        <w:r>
          <w:rPr>
            <w:webHidden/>
          </w:rPr>
          <w:tab/>
        </w:r>
        <w:r>
          <w:rPr>
            <w:webHidden/>
          </w:rPr>
          <w:fldChar w:fldCharType="begin"/>
        </w:r>
        <w:r>
          <w:rPr>
            <w:webHidden/>
          </w:rPr>
          <w:instrText xml:space="preserve"> PAGEREF _Toc211349724 \h </w:instrText>
        </w:r>
        <w:r>
          <w:rPr>
            <w:webHidden/>
          </w:rPr>
        </w:r>
        <w:r>
          <w:rPr>
            <w:webHidden/>
          </w:rPr>
          <w:fldChar w:fldCharType="separate"/>
        </w:r>
        <w:r w:rsidR="0074082B">
          <w:rPr>
            <w:webHidden/>
          </w:rPr>
          <w:t>18</w:t>
        </w:r>
        <w:r>
          <w:rPr>
            <w:webHidden/>
          </w:rPr>
          <w:fldChar w:fldCharType="end"/>
        </w:r>
      </w:hyperlink>
    </w:p>
    <w:p w14:paraId="51AFBB28" w14:textId="32AE8575" w:rsidR="00646EAE" w:rsidRDefault="00646EAE">
      <w:pPr>
        <w:pStyle w:val="TableofFigures"/>
        <w:rPr>
          <w:rFonts w:eastAsiaTheme="minorEastAsia" w:cstheme="minorBidi"/>
          <w:kern w:val="2"/>
          <w:sz w:val="24"/>
          <w:szCs w:val="24"/>
          <w14:ligatures w14:val="standardContextual"/>
        </w:rPr>
      </w:pPr>
      <w:hyperlink w:anchor="_Toc211349725" w:history="1">
        <w:r w:rsidRPr="00AD55B9">
          <w:rPr>
            <w:rStyle w:val="Hyperlink"/>
            <w:rFonts w:ascii="Century Gothic" w:hAnsi="Century Gothic"/>
            <w:i/>
            <w:iCs/>
          </w:rPr>
          <w:t>Figure 30: RPS Database 2FA Account in Authenticator</w:t>
        </w:r>
        <w:r>
          <w:rPr>
            <w:webHidden/>
          </w:rPr>
          <w:tab/>
        </w:r>
        <w:r>
          <w:rPr>
            <w:webHidden/>
          </w:rPr>
          <w:fldChar w:fldCharType="begin"/>
        </w:r>
        <w:r>
          <w:rPr>
            <w:webHidden/>
          </w:rPr>
          <w:instrText xml:space="preserve"> PAGEREF _Toc211349725 \h </w:instrText>
        </w:r>
        <w:r>
          <w:rPr>
            <w:webHidden/>
          </w:rPr>
        </w:r>
        <w:r>
          <w:rPr>
            <w:webHidden/>
          </w:rPr>
          <w:fldChar w:fldCharType="separate"/>
        </w:r>
        <w:r w:rsidR="0074082B">
          <w:rPr>
            <w:webHidden/>
          </w:rPr>
          <w:t>19</w:t>
        </w:r>
        <w:r>
          <w:rPr>
            <w:webHidden/>
          </w:rPr>
          <w:fldChar w:fldCharType="end"/>
        </w:r>
      </w:hyperlink>
    </w:p>
    <w:p w14:paraId="5DABC319" w14:textId="52213418" w:rsidR="00646EAE" w:rsidRDefault="00646EAE">
      <w:pPr>
        <w:pStyle w:val="TableofFigures"/>
        <w:rPr>
          <w:rFonts w:eastAsiaTheme="minorEastAsia" w:cstheme="minorBidi"/>
          <w:kern w:val="2"/>
          <w:sz w:val="24"/>
          <w:szCs w:val="24"/>
          <w14:ligatures w14:val="standardContextual"/>
        </w:rPr>
      </w:pPr>
      <w:hyperlink w:anchor="_Toc211349726" w:history="1">
        <w:r w:rsidRPr="00AD55B9">
          <w:rPr>
            <w:rStyle w:val="Hyperlink"/>
          </w:rPr>
          <w:t>Figure 31: RPSD Database Login Page</w:t>
        </w:r>
        <w:r>
          <w:rPr>
            <w:webHidden/>
          </w:rPr>
          <w:tab/>
        </w:r>
        <w:r>
          <w:rPr>
            <w:webHidden/>
          </w:rPr>
          <w:fldChar w:fldCharType="begin"/>
        </w:r>
        <w:r>
          <w:rPr>
            <w:webHidden/>
          </w:rPr>
          <w:instrText xml:space="preserve"> PAGEREF _Toc211349726 \h </w:instrText>
        </w:r>
        <w:r>
          <w:rPr>
            <w:webHidden/>
          </w:rPr>
        </w:r>
        <w:r>
          <w:rPr>
            <w:webHidden/>
          </w:rPr>
          <w:fldChar w:fldCharType="separate"/>
        </w:r>
        <w:r w:rsidR="0074082B">
          <w:rPr>
            <w:webHidden/>
          </w:rPr>
          <w:t>20</w:t>
        </w:r>
        <w:r>
          <w:rPr>
            <w:webHidden/>
          </w:rPr>
          <w:fldChar w:fldCharType="end"/>
        </w:r>
      </w:hyperlink>
    </w:p>
    <w:p w14:paraId="2168808F" w14:textId="2CFBF7EF" w:rsidR="00646EAE" w:rsidRDefault="00646EAE">
      <w:pPr>
        <w:pStyle w:val="TableofFigures"/>
        <w:rPr>
          <w:rFonts w:eastAsiaTheme="minorEastAsia" w:cstheme="minorBidi"/>
          <w:kern w:val="2"/>
          <w:sz w:val="24"/>
          <w:szCs w:val="24"/>
          <w14:ligatures w14:val="standardContextual"/>
        </w:rPr>
      </w:pPr>
      <w:hyperlink w:anchor="_Toc211349727" w:history="1">
        <w:r w:rsidRPr="00AD55B9">
          <w:rPr>
            <w:rStyle w:val="Hyperlink"/>
          </w:rPr>
          <w:t>Figure 32: System Prompt for Your 2FA Code</w:t>
        </w:r>
        <w:r>
          <w:rPr>
            <w:webHidden/>
          </w:rPr>
          <w:tab/>
        </w:r>
        <w:r>
          <w:rPr>
            <w:webHidden/>
          </w:rPr>
          <w:fldChar w:fldCharType="begin"/>
        </w:r>
        <w:r>
          <w:rPr>
            <w:webHidden/>
          </w:rPr>
          <w:instrText xml:space="preserve"> PAGEREF _Toc211349727 \h </w:instrText>
        </w:r>
        <w:r>
          <w:rPr>
            <w:webHidden/>
          </w:rPr>
        </w:r>
        <w:r>
          <w:rPr>
            <w:webHidden/>
          </w:rPr>
          <w:fldChar w:fldCharType="separate"/>
        </w:r>
        <w:r w:rsidR="0074082B">
          <w:rPr>
            <w:webHidden/>
          </w:rPr>
          <w:t>20</w:t>
        </w:r>
        <w:r>
          <w:rPr>
            <w:webHidden/>
          </w:rPr>
          <w:fldChar w:fldCharType="end"/>
        </w:r>
      </w:hyperlink>
    </w:p>
    <w:p w14:paraId="4118A5B2" w14:textId="51016D50" w:rsidR="00646EAE" w:rsidRDefault="00646EAE">
      <w:pPr>
        <w:pStyle w:val="TableofFigures"/>
        <w:rPr>
          <w:rFonts w:eastAsiaTheme="minorEastAsia" w:cstheme="minorBidi"/>
          <w:kern w:val="2"/>
          <w:sz w:val="24"/>
          <w:szCs w:val="24"/>
          <w14:ligatures w14:val="standardContextual"/>
        </w:rPr>
      </w:pPr>
      <w:hyperlink w:anchor="_Toc211349728" w:history="1">
        <w:r w:rsidRPr="00AD55B9">
          <w:rPr>
            <w:rStyle w:val="Hyperlink"/>
          </w:rPr>
          <w:t>Figure 33: 2FA Code Displayed in Authenticator</w:t>
        </w:r>
        <w:r>
          <w:rPr>
            <w:webHidden/>
          </w:rPr>
          <w:tab/>
        </w:r>
        <w:r>
          <w:rPr>
            <w:webHidden/>
          </w:rPr>
          <w:fldChar w:fldCharType="begin"/>
        </w:r>
        <w:r>
          <w:rPr>
            <w:webHidden/>
          </w:rPr>
          <w:instrText xml:space="preserve"> PAGEREF _Toc211349728 \h </w:instrText>
        </w:r>
        <w:r>
          <w:rPr>
            <w:webHidden/>
          </w:rPr>
        </w:r>
        <w:r>
          <w:rPr>
            <w:webHidden/>
          </w:rPr>
          <w:fldChar w:fldCharType="separate"/>
        </w:r>
        <w:r w:rsidR="0074082B">
          <w:rPr>
            <w:webHidden/>
          </w:rPr>
          <w:t>21</w:t>
        </w:r>
        <w:r>
          <w:rPr>
            <w:webHidden/>
          </w:rPr>
          <w:fldChar w:fldCharType="end"/>
        </w:r>
      </w:hyperlink>
    </w:p>
    <w:p w14:paraId="69997CE5" w14:textId="20FA9B47" w:rsidR="00646EAE" w:rsidRDefault="00646EAE">
      <w:pPr>
        <w:pStyle w:val="TableofFigures"/>
        <w:rPr>
          <w:rFonts w:eastAsiaTheme="minorEastAsia" w:cstheme="minorBidi"/>
          <w:kern w:val="2"/>
          <w:sz w:val="24"/>
          <w:szCs w:val="24"/>
          <w14:ligatures w14:val="standardContextual"/>
        </w:rPr>
      </w:pPr>
      <w:hyperlink w:anchor="_Toc211349729" w:history="1">
        <w:r w:rsidRPr="00AD55B9">
          <w:rPr>
            <w:rStyle w:val="Hyperlink"/>
          </w:rPr>
          <w:t>Figure 34: Enter Your 2FA Code from Authenticator</w:t>
        </w:r>
        <w:r>
          <w:rPr>
            <w:webHidden/>
          </w:rPr>
          <w:tab/>
        </w:r>
        <w:r>
          <w:rPr>
            <w:webHidden/>
          </w:rPr>
          <w:fldChar w:fldCharType="begin"/>
        </w:r>
        <w:r>
          <w:rPr>
            <w:webHidden/>
          </w:rPr>
          <w:instrText xml:space="preserve"> PAGEREF _Toc211349729 \h </w:instrText>
        </w:r>
        <w:r>
          <w:rPr>
            <w:webHidden/>
          </w:rPr>
        </w:r>
        <w:r>
          <w:rPr>
            <w:webHidden/>
          </w:rPr>
          <w:fldChar w:fldCharType="separate"/>
        </w:r>
        <w:r w:rsidR="0074082B">
          <w:rPr>
            <w:webHidden/>
          </w:rPr>
          <w:t>21</w:t>
        </w:r>
        <w:r>
          <w:rPr>
            <w:webHidden/>
          </w:rPr>
          <w:fldChar w:fldCharType="end"/>
        </w:r>
      </w:hyperlink>
    </w:p>
    <w:p w14:paraId="40595839" w14:textId="799720C0" w:rsidR="00646EAE" w:rsidRDefault="00646EAE">
      <w:pPr>
        <w:pStyle w:val="TableofFigures"/>
        <w:rPr>
          <w:rFonts w:eastAsiaTheme="minorEastAsia" w:cstheme="minorBidi"/>
          <w:kern w:val="2"/>
          <w:sz w:val="24"/>
          <w:szCs w:val="24"/>
          <w14:ligatures w14:val="standardContextual"/>
        </w:rPr>
      </w:pPr>
      <w:hyperlink w:anchor="_Toc211349730" w:history="1">
        <w:r w:rsidRPr="00AD55B9">
          <w:rPr>
            <w:rStyle w:val="Hyperlink"/>
          </w:rPr>
          <w:t>Figure 35: The Logout Action from the My Account Menu</w:t>
        </w:r>
        <w:r>
          <w:rPr>
            <w:webHidden/>
          </w:rPr>
          <w:tab/>
        </w:r>
        <w:r>
          <w:rPr>
            <w:webHidden/>
          </w:rPr>
          <w:fldChar w:fldCharType="begin"/>
        </w:r>
        <w:r>
          <w:rPr>
            <w:webHidden/>
          </w:rPr>
          <w:instrText xml:space="preserve"> PAGEREF _Toc211349730 \h </w:instrText>
        </w:r>
        <w:r>
          <w:rPr>
            <w:webHidden/>
          </w:rPr>
        </w:r>
        <w:r>
          <w:rPr>
            <w:webHidden/>
          </w:rPr>
          <w:fldChar w:fldCharType="separate"/>
        </w:r>
        <w:r w:rsidR="0074082B">
          <w:rPr>
            <w:webHidden/>
          </w:rPr>
          <w:t>22</w:t>
        </w:r>
        <w:r>
          <w:rPr>
            <w:webHidden/>
          </w:rPr>
          <w:fldChar w:fldCharType="end"/>
        </w:r>
      </w:hyperlink>
    </w:p>
    <w:p w14:paraId="3E9A664A" w14:textId="1551A57F" w:rsidR="00646EAE" w:rsidRDefault="00646EAE">
      <w:pPr>
        <w:pStyle w:val="TableofFigures"/>
        <w:rPr>
          <w:rFonts w:eastAsiaTheme="minorEastAsia" w:cstheme="minorBidi"/>
          <w:kern w:val="2"/>
          <w:sz w:val="24"/>
          <w:szCs w:val="24"/>
          <w14:ligatures w14:val="standardContextual"/>
        </w:rPr>
      </w:pPr>
      <w:hyperlink w:anchor="_Toc211349731" w:history="1">
        <w:r w:rsidRPr="00AD55B9">
          <w:rPr>
            <w:rStyle w:val="Hyperlink"/>
          </w:rPr>
          <w:t>Figure 36: Initiating a Request to Remedy a Forgotten Password</w:t>
        </w:r>
        <w:r>
          <w:rPr>
            <w:webHidden/>
          </w:rPr>
          <w:tab/>
        </w:r>
        <w:r>
          <w:rPr>
            <w:webHidden/>
          </w:rPr>
          <w:fldChar w:fldCharType="begin"/>
        </w:r>
        <w:r>
          <w:rPr>
            <w:webHidden/>
          </w:rPr>
          <w:instrText xml:space="preserve"> PAGEREF _Toc211349731 \h </w:instrText>
        </w:r>
        <w:r>
          <w:rPr>
            <w:webHidden/>
          </w:rPr>
        </w:r>
        <w:r>
          <w:rPr>
            <w:webHidden/>
          </w:rPr>
          <w:fldChar w:fldCharType="separate"/>
        </w:r>
        <w:r w:rsidR="0074082B">
          <w:rPr>
            <w:webHidden/>
          </w:rPr>
          <w:t>23</w:t>
        </w:r>
        <w:r>
          <w:rPr>
            <w:webHidden/>
          </w:rPr>
          <w:fldChar w:fldCharType="end"/>
        </w:r>
      </w:hyperlink>
    </w:p>
    <w:p w14:paraId="4452E7B8" w14:textId="4B8C66DE" w:rsidR="00646EAE" w:rsidRDefault="00646EAE">
      <w:pPr>
        <w:pStyle w:val="TableofFigures"/>
        <w:rPr>
          <w:rFonts w:eastAsiaTheme="minorEastAsia" w:cstheme="minorBidi"/>
          <w:kern w:val="2"/>
          <w:sz w:val="24"/>
          <w:szCs w:val="24"/>
          <w14:ligatures w14:val="standardContextual"/>
        </w:rPr>
      </w:pPr>
      <w:hyperlink w:anchor="_Toc211349732" w:history="1">
        <w:r w:rsidRPr="00AD55B9">
          <w:rPr>
            <w:rStyle w:val="Hyperlink"/>
          </w:rPr>
          <w:t>Figure 37: Specifying the Email Address for a Password Reset</w:t>
        </w:r>
        <w:r>
          <w:rPr>
            <w:webHidden/>
          </w:rPr>
          <w:tab/>
        </w:r>
        <w:r>
          <w:rPr>
            <w:webHidden/>
          </w:rPr>
          <w:fldChar w:fldCharType="begin"/>
        </w:r>
        <w:r>
          <w:rPr>
            <w:webHidden/>
          </w:rPr>
          <w:instrText xml:space="preserve"> PAGEREF _Toc211349732 \h </w:instrText>
        </w:r>
        <w:r>
          <w:rPr>
            <w:webHidden/>
          </w:rPr>
        </w:r>
        <w:r>
          <w:rPr>
            <w:webHidden/>
          </w:rPr>
          <w:fldChar w:fldCharType="separate"/>
        </w:r>
        <w:r w:rsidR="0074082B">
          <w:rPr>
            <w:webHidden/>
          </w:rPr>
          <w:t>23</w:t>
        </w:r>
        <w:r>
          <w:rPr>
            <w:webHidden/>
          </w:rPr>
          <w:fldChar w:fldCharType="end"/>
        </w:r>
      </w:hyperlink>
    </w:p>
    <w:p w14:paraId="3B905895" w14:textId="68B8A83B" w:rsidR="00646EAE" w:rsidRDefault="00646EAE">
      <w:pPr>
        <w:pStyle w:val="TableofFigures"/>
        <w:rPr>
          <w:rFonts w:eastAsiaTheme="minorEastAsia" w:cstheme="minorBidi"/>
          <w:kern w:val="2"/>
          <w:sz w:val="24"/>
          <w:szCs w:val="24"/>
          <w14:ligatures w14:val="standardContextual"/>
        </w:rPr>
      </w:pPr>
      <w:hyperlink w:anchor="_Toc211349733" w:history="1">
        <w:r w:rsidRPr="00AD55B9">
          <w:rPr>
            <w:rStyle w:val="Hyperlink"/>
          </w:rPr>
          <w:t>Figure 38: Sample Email Password Reset Confirmation Code</w:t>
        </w:r>
        <w:r>
          <w:rPr>
            <w:webHidden/>
          </w:rPr>
          <w:tab/>
        </w:r>
        <w:r>
          <w:rPr>
            <w:webHidden/>
          </w:rPr>
          <w:fldChar w:fldCharType="begin"/>
        </w:r>
        <w:r>
          <w:rPr>
            <w:webHidden/>
          </w:rPr>
          <w:instrText xml:space="preserve"> PAGEREF _Toc211349733 \h </w:instrText>
        </w:r>
        <w:r>
          <w:rPr>
            <w:webHidden/>
          </w:rPr>
        </w:r>
        <w:r>
          <w:rPr>
            <w:webHidden/>
          </w:rPr>
          <w:fldChar w:fldCharType="separate"/>
        </w:r>
        <w:r w:rsidR="0074082B">
          <w:rPr>
            <w:webHidden/>
          </w:rPr>
          <w:t>24</w:t>
        </w:r>
        <w:r>
          <w:rPr>
            <w:webHidden/>
          </w:rPr>
          <w:fldChar w:fldCharType="end"/>
        </w:r>
      </w:hyperlink>
    </w:p>
    <w:p w14:paraId="2BA324B2" w14:textId="134D558C" w:rsidR="00646EAE" w:rsidRDefault="00646EAE">
      <w:pPr>
        <w:pStyle w:val="TableofFigures"/>
        <w:rPr>
          <w:rFonts w:eastAsiaTheme="minorEastAsia" w:cstheme="minorBidi"/>
          <w:kern w:val="2"/>
          <w:sz w:val="24"/>
          <w:szCs w:val="24"/>
          <w14:ligatures w14:val="standardContextual"/>
        </w:rPr>
      </w:pPr>
      <w:hyperlink w:anchor="_Toc211349734" w:history="1">
        <w:r w:rsidRPr="00AD55B9">
          <w:rPr>
            <w:rStyle w:val="Hyperlink"/>
          </w:rPr>
          <w:t>Figure 39: Entering a Password Reset Code</w:t>
        </w:r>
        <w:r>
          <w:rPr>
            <w:webHidden/>
          </w:rPr>
          <w:tab/>
        </w:r>
        <w:r>
          <w:rPr>
            <w:webHidden/>
          </w:rPr>
          <w:fldChar w:fldCharType="begin"/>
        </w:r>
        <w:r>
          <w:rPr>
            <w:webHidden/>
          </w:rPr>
          <w:instrText xml:space="preserve"> PAGEREF _Toc211349734 \h </w:instrText>
        </w:r>
        <w:r>
          <w:rPr>
            <w:webHidden/>
          </w:rPr>
        </w:r>
        <w:r>
          <w:rPr>
            <w:webHidden/>
          </w:rPr>
          <w:fldChar w:fldCharType="separate"/>
        </w:r>
        <w:r w:rsidR="0074082B">
          <w:rPr>
            <w:webHidden/>
          </w:rPr>
          <w:t>24</w:t>
        </w:r>
        <w:r>
          <w:rPr>
            <w:webHidden/>
          </w:rPr>
          <w:fldChar w:fldCharType="end"/>
        </w:r>
      </w:hyperlink>
    </w:p>
    <w:p w14:paraId="2CC38EF7" w14:textId="227452F7" w:rsidR="00646EAE" w:rsidRDefault="00646EAE">
      <w:pPr>
        <w:pStyle w:val="TableofFigures"/>
        <w:rPr>
          <w:rFonts w:eastAsiaTheme="minorEastAsia" w:cstheme="minorBidi"/>
          <w:kern w:val="2"/>
          <w:sz w:val="24"/>
          <w:szCs w:val="24"/>
          <w14:ligatures w14:val="standardContextual"/>
        </w:rPr>
      </w:pPr>
      <w:hyperlink w:anchor="_Toc211349735" w:history="1">
        <w:r w:rsidRPr="00AD55B9">
          <w:rPr>
            <w:rStyle w:val="Hyperlink"/>
          </w:rPr>
          <w:t>Figure 40: Entering a New Password</w:t>
        </w:r>
        <w:r>
          <w:rPr>
            <w:webHidden/>
          </w:rPr>
          <w:tab/>
        </w:r>
        <w:r>
          <w:rPr>
            <w:webHidden/>
          </w:rPr>
          <w:fldChar w:fldCharType="begin"/>
        </w:r>
        <w:r>
          <w:rPr>
            <w:webHidden/>
          </w:rPr>
          <w:instrText xml:space="preserve"> PAGEREF _Toc211349735 \h </w:instrText>
        </w:r>
        <w:r>
          <w:rPr>
            <w:webHidden/>
          </w:rPr>
        </w:r>
        <w:r>
          <w:rPr>
            <w:webHidden/>
          </w:rPr>
          <w:fldChar w:fldCharType="separate"/>
        </w:r>
        <w:r w:rsidR="0074082B">
          <w:rPr>
            <w:webHidden/>
          </w:rPr>
          <w:t>25</w:t>
        </w:r>
        <w:r>
          <w:rPr>
            <w:webHidden/>
          </w:rPr>
          <w:fldChar w:fldCharType="end"/>
        </w:r>
      </w:hyperlink>
    </w:p>
    <w:p w14:paraId="65506C73" w14:textId="7C8AF920" w:rsidR="00646EAE" w:rsidRDefault="00646EAE">
      <w:pPr>
        <w:pStyle w:val="TableofFigures"/>
        <w:rPr>
          <w:rFonts w:eastAsiaTheme="minorEastAsia" w:cstheme="minorBidi"/>
          <w:kern w:val="2"/>
          <w:sz w:val="24"/>
          <w:szCs w:val="24"/>
          <w14:ligatures w14:val="standardContextual"/>
        </w:rPr>
      </w:pPr>
      <w:hyperlink w:anchor="_Toc211349736" w:history="1">
        <w:r w:rsidRPr="00AD55B9">
          <w:rPr>
            <w:rStyle w:val="Hyperlink"/>
          </w:rPr>
          <w:t>Figure 41: Entering a 2FA Code</w:t>
        </w:r>
        <w:r>
          <w:rPr>
            <w:webHidden/>
          </w:rPr>
          <w:tab/>
        </w:r>
        <w:r>
          <w:rPr>
            <w:webHidden/>
          </w:rPr>
          <w:fldChar w:fldCharType="begin"/>
        </w:r>
        <w:r>
          <w:rPr>
            <w:webHidden/>
          </w:rPr>
          <w:instrText xml:space="preserve"> PAGEREF _Toc211349736 \h </w:instrText>
        </w:r>
        <w:r>
          <w:rPr>
            <w:webHidden/>
          </w:rPr>
        </w:r>
        <w:r>
          <w:rPr>
            <w:webHidden/>
          </w:rPr>
          <w:fldChar w:fldCharType="separate"/>
        </w:r>
        <w:r w:rsidR="0074082B">
          <w:rPr>
            <w:webHidden/>
          </w:rPr>
          <w:t>25</w:t>
        </w:r>
        <w:r>
          <w:rPr>
            <w:webHidden/>
          </w:rPr>
          <w:fldChar w:fldCharType="end"/>
        </w:r>
      </w:hyperlink>
    </w:p>
    <w:p w14:paraId="595D65FF" w14:textId="3D59268A" w:rsidR="00646EAE" w:rsidRDefault="00646EAE">
      <w:pPr>
        <w:pStyle w:val="TableofFigures"/>
        <w:rPr>
          <w:rFonts w:eastAsiaTheme="minorEastAsia" w:cstheme="minorBidi"/>
          <w:kern w:val="2"/>
          <w:sz w:val="24"/>
          <w:szCs w:val="24"/>
          <w14:ligatures w14:val="standardContextual"/>
        </w:rPr>
      </w:pPr>
      <w:hyperlink w:anchor="_Toc211349737" w:history="1">
        <w:r w:rsidRPr="00AD55B9">
          <w:rPr>
            <w:rStyle w:val="Hyperlink"/>
          </w:rPr>
          <w:t>Figure 42: The CPUC-Dashboard</w:t>
        </w:r>
        <w:r>
          <w:rPr>
            <w:webHidden/>
          </w:rPr>
          <w:tab/>
        </w:r>
        <w:r>
          <w:rPr>
            <w:webHidden/>
          </w:rPr>
          <w:fldChar w:fldCharType="begin"/>
        </w:r>
        <w:r>
          <w:rPr>
            <w:webHidden/>
          </w:rPr>
          <w:instrText xml:space="preserve"> PAGEREF _Toc211349737 \h </w:instrText>
        </w:r>
        <w:r>
          <w:rPr>
            <w:webHidden/>
          </w:rPr>
        </w:r>
        <w:r>
          <w:rPr>
            <w:webHidden/>
          </w:rPr>
          <w:fldChar w:fldCharType="separate"/>
        </w:r>
        <w:r w:rsidR="0074082B">
          <w:rPr>
            <w:webHidden/>
          </w:rPr>
          <w:t>26</w:t>
        </w:r>
        <w:r>
          <w:rPr>
            <w:webHidden/>
          </w:rPr>
          <w:fldChar w:fldCharType="end"/>
        </w:r>
      </w:hyperlink>
    </w:p>
    <w:p w14:paraId="6F1EC8E4" w14:textId="480F30C4" w:rsidR="00646EAE" w:rsidRDefault="00646EAE">
      <w:pPr>
        <w:pStyle w:val="TableofFigures"/>
        <w:rPr>
          <w:rFonts w:eastAsiaTheme="minorEastAsia" w:cstheme="minorBidi"/>
          <w:kern w:val="2"/>
          <w:sz w:val="24"/>
          <w:szCs w:val="24"/>
          <w14:ligatures w14:val="standardContextual"/>
        </w:rPr>
      </w:pPr>
      <w:hyperlink w:anchor="_Toc211349738" w:history="1">
        <w:r w:rsidRPr="00AD55B9">
          <w:rPr>
            <w:rStyle w:val="Hyperlink"/>
          </w:rPr>
          <w:t>Figure 43: The Notifications Pop Out</w:t>
        </w:r>
        <w:r>
          <w:rPr>
            <w:webHidden/>
          </w:rPr>
          <w:tab/>
        </w:r>
        <w:r>
          <w:rPr>
            <w:webHidden/>
          </w:rPr>
          <w:fldChar w:fldCharType="begin"/>
        </w:r>
        <w:r>
          <w:rPr>
            <w:webHidden/>
          </w:rPr>
          <w:instrText xml:space="preserve"> PAGEREF _Toc211349738 \h </w:instrText>
        </w:r>
        <w:r>
          <w:rPr>
            <w:webHidden/>
          </w:rPr>
        </w:r>
        <w:r>
          <w:rPr>
            <w:webHidden/>
          </w:rPr>
          <w:fldChar w:fldCharType="separate"/>
        </w:r>
        <w:r w:rsidR="0074082B">
          <w:rPr>
            <w:webHidden/>
          </w:rPr>
          <w:t>26</w:t>
        </w:r>
        <w:r>
          <w:rPr>
            <w:webHidden/>
          </w:rPr>
          <w:fldChar w:fldCharType="end"/>
        </w:r>
      </w:hyperlink>
    </w:p>
    <w:p w14:paraId="0B0DCA31" w14:textId="56B0EE41" w:rsidR="00646EAE" w:rsidRDefault="00646EAE">
      <w:pPr>
        <w:pStyle w:val="TableofFigures"/>
        <w:rPr>
          <w:rFonts w:eastAsiaTheme="minorEastAsia" w:cstheme="minorBidi"/>
          <w:kern w:val="2"/>
          <w:sz w:val="24"/>
          <w:szCs w:val="24"/>
          <w14:ligatures w14:val="standardContextual"/>
        </w:rPr>
      </w:pPr>
      <w:hyperlink w:anchor="_Toc211349739" w:history="1">
        <w:r w:rsidRPr="00AD55B9">
          <w:rPr>
            <w:rStyle w:val="Hyperlink"/>
          </w:rPr>
          <w:t>Figure 44: The Dashboard Calandar</w:t>
        </w:r>
        <w:r>
          <w:rPr>
            <w:webHidden/>
          </w:rPr>
          <w:tab/>
        </w:r>
        <w:r>
          <w:rPr>
            <w:webHidden/>
          </w:rPr>
          <w:fldChar w:fldCharType="begin"/>
        </w:r>
        <w:r>
          <w:rPr>
            <w:webHidden/>
          </w:rPr>
          <w:instrText xml:space="preserve"> PAGEREF _Toc211349739 \h </w:instrText>
        </w:r>
        <w:r>
          <w:rPr>
            <w:webHidden/>
          </w:rPr>
        </w:r>
        <w:r>
          <w:rPr>
            <w:webHidden/>
          </w:rPr>
          <w:fldChar w:fldCharType="separate"/>
        </w:r>
        <w:r w:rsidR="0074082B">
          <w:rPr>
            <w:webHidden/>
          </w:rPr>
          <w:t>27</w:t>
        </w:r>
        <w:r>
          <w:rPr>
            <w:webHidden/>
          </w:rPr>
          <w:fldChar w:fldCharType="end"/>
        </w:r>
      </w:hyperlink>
    </w:p>
    <w:p w14:paraId="2B127AEA" w14:textId="12CD853E" w:rsidR="00646EAE" w:rsidRDefault="00646EAE">
      <w:pPr>
        <w:pStyle w:val="TableofFigures"/>
        <w:rPr>
          <w:rFonts w:eastAsiaTheme="minorEastAsia" w:cstheme="minorBidi"/>
          <w:kern w:val="2"/>
          <w:sz w:val="24"/>
          <w:szCs w:val="24"/>
          <w14:ligatures w14:val="standardContextual"/>
        </w:rPr>
      </w:pPr>
      <w:hyperlink w:anchor="_Toc211349740" w:history="1">
        <w:r w:rsidRPr="00AD55B9">
          <w:rPr>
            <w:rStyle w:val="Hyperlink"/>
          </w:rPr>
          <w:t>Figure 45: Sample Calendar Event Window</w:t>
        </w:r>
        <w:r>
          <w:rPr>
            <w:webHidden/>
          </w:rPr>
          <w:tab/>
        </w:r>
        <w:r>
          <w:rPr>
            <w:webHidden/>
          </w:rPr>
          <w:fldChar w:fldCharType="begin"/>
        </w:r>
        <w:r>
          <w:rPr>
            <w:webHidden/>
          </w:rPr>
          <w:instrText xml:space="preserve"> PAGEREF _Toc211349740 \h </w:instrText>
        </w:r>
        <w:r>
          <w:rPr>
            <w:webHidden/>
          </w:rPr>
        </w:r>
        <w:r>
          <w:rPr>
            <w:webHidden/>
          </w:rPr>
          <w:fldChar w:fldCharType="separate"/>
        </w:r>
        <w:r w:rsidR="0074082B">
          <w:rPr>
            <w:webHidden/>
          </w:rPr>
          <w:t>27</w:t>
        </w:r>
        <w:r>
          <w:rPr>
            <w:webHidden/>
          </w:rPr>
          <w:fldChar w:fldCharType="end"/>
        </w:r>
      </w:hyperlink>
    </w:p>
    <w:p w14:paraId="7F0236ED" w14:textId="6FF8FCE9" w:rsidR="00646EAE" w:rsidRDefault="00646EAE">
      <w:pPr>
        <w:pStyle w:val="TableofFigures"/>
        <w:rPr>
          <w:rFonts w:eastAsiaTheme="minorEastAsia" w:cstheme="minorBidi"/>
          <w:kern w:val="2"/>
          <w:sz w:val="24"/>
          <w:szCs w:val="24"/>
          <w14:ligatures w14:val="standardContextual"/>
        </w:rPr>
      </w:pPr>
      <w:hyperlink w:anchor="_Toc211349741" w:history="1">
        <w:r w:rsidRPr="00AD55B9">
          <w:rPr>
            <w:rStyle w:val="Hyperlink"/>
          </w:rPr>
          <w:t>Figure 46: The Dashboard My Tasks Area</w:t>
        </w:r>
        <w:r>
          <w:rPr>
            <w:webHidden/>
          </w:rPr>
          <w:tab/>
        </w:r>
        <w:r>
          <w:rPr>
            <w:webHidden/>
          </w:rPr>
          <w:fldChar w:fldCharType="begin"/>
        </w:r>
        <w:r>
          <w:rPr>
            <w:webHidden/>
          </w:rPr>
          <w:instrText xml:space="preserve"> PAGEREF _Toc211349741 \h </w:instrText>
        </w:r>
        <w:r>
          <w:rPr>
            <w:webHidden/>
          </w:rPr>
        </w:r>
        <w:r>
          <w:rPr>
            <w:webHidden/>
          </w:rPr>
          <w:fldChar w:fldCharType="separate"/>
        </w:r>
        <w:r w:rsidR="0074082B">
          <w:rPr>
            <w:webHidden/>
          </w:rPr>
          <w:t>28</w:t>
        </w:r>
        <w:r>
          <w:rPr>
            <w:webHidden/>
          </w:rPr>
          <w:fldChar w:fldCharType="end"/>
        </w:r>
      </w:hyperlink>
    </w:p>
    <w:p w14:paraId="13020CB9" w14:textId="56405295" w:rsidR="00646EAE" w:rsidRDefault="00646EAE">
      <w:pPr>
        <w:pStyle w:val="TableofFigures"/>
        <w:rPr>
          <w:rFonts w:eastAsiaTheme="minorEastAsia" w:cstheme="minorBidi"/>
          <w:kern w:val="2"/>
          <w:sz w:val="24"/>
          <w:szCs w:val="24"/>
          <w14:ligatures w14:val="standardContextual"/>
        </w:rPr>
      </w:pPr>
      <w:hyperlink w:anchor="_Toc211349742" w:history="1">
        <w:r w:rsidRPr="00AD55B9">
          <w:rPr>
            <w:rStyle w:val="Hyperlink"/>
          </w:rPr>
          <w:t>Figure 47: The New Task Pop Out</w:t>
        </w:r>
        <w:r>
          <w:rPr>
            <w:webHidden/>
          </w:rPr>
          <w:tab/>
        </w:r>
        <w:r>
          <w:rPr>
            <w:webHidden/>
          </w:rPr>
          <w:fldChar w:fldCharType="begin"/>
        </w:r>
        <w:r>
          <w:rPr>
            <w:webHidden/>
          </w:rPr>
          <w:instrText xml:space="preserve"> PAGEREF _Toc211349742 \h </w:instrText>
        </w:r>
        <w:r>
          <w:rPr>
            <w:webHidden/>
          </w:rPr>
        </w:r>
        <w:r>
          <w:rPr>
            <w:webHidden/>
          </w:rPr>
          <w:fldChar w:fldCharType="separate"/>
        </w:r>
        <w:r w:rsidR="0074082B">
          <w:rPr>
            <w:webHidden/>
          </w:rPr>
          <w:t>28</w:t>
        </w:r>
        <w:r>
          <w:rPr>
            <w:webHidden/>
          </w:rPr>
          <w:fldChar w:fldCharType="end"/>
        </w:r>
      </w:hyperlink>
    </w:p>
    <w:p w14:paraId="50AEDAF7" w14:textId="1338D0B1" w:rsidR="00646EAE" w:rsidRDefault="00646EAE">
      <w:pPr>
        <w:pStyle w:val="TableofFigures"/>
        <w:rPr>
          <w:rFonts w:eastAsiaTheme="minorEastAsia" w:cstheme="minorBidi"/>
          <w:kern w:val="2"/>
          <w:sz w:val="24"/>
          <w:szCs w:val="24"/>
          <w14:ligatures w14:val="standardContextual"/>
        </w:rPr>
      </w:pPr>
      <w:hyperlink w:anchor="_Toc211349743" w:history="1">
        <w:r w:rsidRPr="00AD55B9">
          <w:rPr>
            <w:rStyle w:val="Hyperlink"/>
          </w:rPr>
          <w:t>Figure 48: Opening a New Support Ticket</w:t>
        </w:r>
        <w:r>
          <w:rPr>
            <w:webHidden/>
          </w:rPr>
          <w:tab/>
        </w:r>
        <w:r>
          <w:rPr>
            <w:webHidden/>
          </w:rPr>
          <w:fldChar w:fldCharType="begin"/>
        </w:r>
        <w:r>
          <w:rPr>
            <w:webHidden/>
          </w:rPr>
          <w:instrText xml:space="preserve"> PAGEREF _Toc211349743 \h </w:instrText>
        </w:r>
        <w:r>
          <w:rPr>
            <w:webHidden/>
          </w:rPr>
        </w:r>
        <w:r>
          <w:rPr>
            <w:webHidden/>
          </w:rPr>
          <w:fldChar w:fldCharType="separate"/>
        </w:r>
        <w:r w:rsidR="0074082B">
          <w:rPr>
            <w:webHidden/>
          </w:rPr>
          <w:t>29</w:t>
        </w:r>
        <w:r>
          <w:rPr>
            <w:webHidden/>
          </w:rPr>
          <w:fldChar w:fldCharType="end"/>
        </w:r>
      </w:hyperlink>
    </w:p>
    <w:p w14:paraId="5F1313B0" w14:textId="03B56CD9" w:rsidR="00646EAE" w:rsidRDefault="00646EAE">
      <w:pPr>
        <w:pStyle w:val="TableofFigures"/>
        <w:rPr>
          <w:rFonts w:eastAsiaTheme="minorEastAsia" w:cstheme="minorBidi"/>
          <w:kern w:val="2"/>
          <w:sz w:val="24"/>
          <w:szCs w:val="24"/>
          <w14:ligatures w14:val="standardContextual"/>
        </w:rPr>
      </w:pPr>
      <w:hyperlink w:anchor="_Toc211349744" w:history="1">
        <w:r w:rsidRPr="00AD55B9">
          <w:rPr>
            <w:rStyle w:val="Hyperlink"/>
          </w:rPr>
          <w:t>Figure 49: The New Support Ticket Dialog Box</w:t>
        </w:r>
        <w:r>
          <w:rPr>
            <w:webHidden/>
          </w:rPr>
          <w:tab/>
        </w:r>
        <w:r>
          <w:rPr>
            <w:webHidden/>
          </w:rPr>
          <w:fldChar w:fldCharType="begin"/>
        </w:r>
        <w:r>
          <w:rPr>
            <w:webHidden/>
          </w:rPr>
          <w:instrText xml:space="preserve"> PAGEREF _Toc211349744 \h </w:instrText>
        </w:r>
        <w:r>
          <w:rPr>
            <w:webHidden/>
          </w:rPr>
        </w:r>
        <w:r>
          <w:rPr>
            <w:webHidden/>
          </w:rPr>
          <w:fldChar w:fldCharType="separate"/>
        </w:r>
        <w:r w:rsidR="0074082B">
          <w:rPr>
            <w:webHidden/>
          </w:rPr>
          <w:t>29</w:t>
        </w:r>
        <w:r>
          <w:rPr>
            <w:webHidden/>
          </w:rPr>
          <w:fldChar w:fldCharType="end"/>
        </w:r>
      </w:hyperlink>
    </w:p>
    <w:p w14:paraId="79E73E98" w14:textId="203A3E68" w:rsidR="00646EAE" w:rsidRDefault="00646EAE">
      <w:pPr>
        <w:pStyle w:val="TableofFigures"/>
        <w:rPr>
          <w:rFonts w:eastAsiaTheme="minorEastAsia" w:cstheme="minorBidi"/>
          <w:kern w:val="2"/>
          <w:sz w:val="24"/>
          <w:szCs w:val="24"/>
          <w14:ligatures w14:val="standardContextual"/>
        </w:rPr>
      </w:pPr>
      <w:hyperlink w:anchor="_Toc211349745" w:history="1">
        <w:r w:rsidRPr="00AD55B9">
          <w:rPr>
            <w:rStyle w:val="Hyperlink"/>
          </w:rPr>
          <w:t>Figure 50: Opening the Data Dictionary</w:t>
        </w:r>
        <w:r>
          <w:rPr>
            <w:webHidden/>
          </w:rPr>
          <w:tab/>
        </w:r>
        <w:r>
          <w:rPr>
            <w:webHidden/>
          </w:rPr>
          <w:fldChar w:fldCharType="begin"/>
        </w:r>
        <w:r>
          <w:rPr>
            <w:webHidden/>
          </w:rPr>
          <w:instrText xml:space="preserve"> PAGEREF _Toc211349745 \h </w:instrText>
        </w:r>
        <w:r>
          <w:rPr>
            <w:webHidden/>
          </w:rPr>
        </w:r>
        <w:r>
          <w:rPr>
            <w:webHidden/>
          </w:rPr>
          <w:fldChar w:fldCharType="separate"/>
        </w:r>
        <w:r w:rsidR="0074082B">
          <w:rPr>
            <w:webHidden/>
          </w:rPr>
          <w:t>30</w:t>
        </w:r>
        <w:r>
          <w:rPr>
            <w:webHidden/>
          </w:rPr>
          <w:fldChar w:fldCharType="end"/>
        </w:r>
      </w:hyperlink>
    </w:p>
    <w:p w14:paraId="3759507E" w14:textId="38ED0F0B" w:rsidR="00646EAE" w:rsidRDefault="00646EAE">
      <w:pPr>
        <w:pStyle w:val="TableofFigures"/>
        <w:rPr>
          <w:rFonts w:eastAsiaTheme="minorEastAsia" w:cstheme="minorBidi"/>
          <w:kern w:val="2"/>
          <w:sz w:val="24"/>
          <w:szCs w:val="24"/>
          <w14:ligatures w14:val="standardContextual"/>
        </w:rPr>
      </w:pPr>
      <w:hyperlink w:anchor="_Toc211349746" w:history="1">
        <w:r w:rsidRPr="00AD55B9">
          <w:rPr>
            <w:rStyle w:val="Hyperlink"/>
          </w:rPr>
          <w:t>Figure 51: Submissions Displayed from the Data Dictionary Function</w:t>
        </w:r>
        <w:r>
          <w:rPr>
            <w:webHidden/>
          </w:rPr>
          <w:tab/>
        </w:r>
        <w:r>
          <w:rPr>
            <w:webHidden/>
          </w:rPr>
          <w:fldChar w:fldCharType="begin"/>
        </w:r>
        <w:r>
          <w:rPr>
            <w:webHidden/>
          </w:rPr>
          <w:instrText xml:space="preserve"> PAGEREF _Toc211349746 \h </w:instrText>
        </w:r>
        <w:r>
          <w:rPr>
            <w:webHidden/>
          </w:rPr>
        </w:r>
        <w:r>
          <w:rPr>
            <w:webHidden/>
          </w:rPr>
          <w:fldChar w:fldCharType="separate"/>
        </w:r>
        <w:r w:rsidR="0074082B">
          <w:rPr>
            <w:webHidden/>
          </w:rPr>
          <w:t>30</w:t>
        </w:r>
        <w:r>
          <w:rPr>
            <w:webHidden/>
          </w:rPr>
          <w:fldChar w:fldCharType="end"/>
        </w:r>
      </w:hyperlink>
    </w:p>
    <w:p w14:paraId="7871D49A" w14:textId="7BE0E009" w:rsidR="00646EAE" w:rsidRDefault="00646EAE">
      <w:pPr>
        <w:pStyle w:val="TableofFigures"/>
        <w:rPr>
          <w:rFonts w:eastAsiaTheme="minorEastAsia" w:cstheme="minorBidi"/>
          <w:kern w:val="2"/>
          <w:sz w:val="24"/>
          <w:szCs w:val="24"/>
          <w14:ligatures w14:val="standardContextual"/>
        </w:rPr>
      </w:pPr>
      <w:hyperlink w:anchor="_Toc211349747" w:history="1">
        <w:r w:rsidRPr="00AD55B9">
          <w:rPr>
            <w:rStyle w:val="Hyperlink"/>
          </w:rPr>
          <w:t>Figure 52: Selecting a Submission Type</w:t>
        </w:r>
        <w:r>
          <w:rPr>
            <w:webHidden/>
          </w:rPr>
          <w:tab/>
        </w:r>
        <w:r>
          <w:rPr>
            <w:webHidden/>
          </w:rPr>
          <w:fldChar w:fldCharType="begin"/>
        </w:r>
        <w:r>
          <w:rPr>
            <w:webHidden/>
          </w:rPr>
          <w:instrText xml:space="preserve"> PAGEREF _Toc211349747 \h </w:instrText>
        </w:r>
        <w:r>
          <w:rPr>
            <w:webHidden/>
          </w:rPr>
        </w:r>
        <w:r>
          <w:rPr>
            <w:webHidden/>
          </w:rPr>
          <w:fldChar w:fldCharType="separate"/>
        </w:r>
        <w:r w:rsidR="0074082B">
          <w:rPr>
            <w:webHidden/>
          </w:rPr>
          <w:t>31</w:t>
        </w:r>
        <w:r>
          <w:rPr>
            <w:webHidden/>
          </w:rPr>
          <w:fldChar w:fldCharType="end"/>
        </w:r>
      </w:hyperlink>
    </w:p>
    <w:p w14:paraId="41F60830" w14:textId="7661CC65" w:rsidR="00646EAE" w:rsidRDefault="00646EAE">
      <w:pPr>
        <w:pStyle w:val="TableofFigures"/>
        <w:rPr>
          <w:rFonts w:eastAsiaTheme="minorEastAsia" w:cstheme="minorBidi"/>
          <w:kern w:val="2"/>
          <w:sz w:val="24"/>
          <w:szCs w:val="24"/>
          <w14:ligatures w14:val="standardContextual"/>
        </w:rPr>
      </w:pPr>
      <w:hyperlink w:anchor="_Toc211349748" w:history="1">
        <w:r w:rsidRPr="00AD55B9">
          <w:rPr>
            <w:rStyle w:val="Hyperlink"/>
          </w:rPr>
          <w:t>Figure 53: Accessing the Sort and the Filter Functions</w:t>
        </w:r>
        <w:r>
          <w:rPr>
            <w:webHidden/>
          </w:rPr>
          <w:tab/>
        </w:r>
        <w:r>
          <w:rPr>
            <w:webHidden/>
          </w:rPr>
          <w:fldChar w:fldCharType="begin"/>
        </w:r>
        <w:r>
          <w:rPr>
            <w:webHidden/>
          </w:rPr>
          <w:instrText xml:space="preserve"> PAGEREF _Toc211349748 \h </w:instrText>
        </w:r>
        <w:r>
          <w:rPr>
            <w:webHidden/>
          </w:rPr>
        </w:r>
        <w:r>
          <w:rPr>
            <w:webHidden/>
          </w:rPr>
          <w:fldChar w:fldCharType="separate"/>
        </w:r>
        <w:r w:rsidR="0074082B">
          <w:rPr>
            <w:webHidden/>
          </w:rPr>
          <w:t>31</w:t>
        </w:r>
        <w:r>
          <w:rPr>
            <w:webHidden/>
          </w:rPr>
          <w:fldChar w:fldCharType="end"/>
        </w:r>
      </w:hyperlink>
    </w:p>
    <w:p w14:paraId="16A4F72D" w14:textId="7AD034D5" w:rsidR="00646EAE" w:rsidRDefault="00646EAE">
      <w:pPr>
        <w:pStyle w:val="TableofFigures"/>
        <w:rPr>
          <w:rFonts w:eastAsiaTheme="minorEastAsia" w:cstheme="minorBidi"/>
          <w:kern w:val="2"/>
          <w:sz w:val="24"/>
          <w:szCs w:val="24"/>
          <w14:ligatures w14:val="standardContextual"/>
        </w:rPr>
      </w:pPr>
      <w:hyperlink w:anchor="_Toc211349749" w:history="1">
        <w:r w:rsidRPr="00AD55B9">
          <w:rPr>
            <w:rStyle w:val="Hyperlink"/>
          </w:rPr>
          <w:t>Figure 54: Location Data View Options</w:t>
        </w:r>
        <w:r>
          <w:rPr>
            <w:webHidden/>
          </w:rPr>
          <w:tab/>
        </w:r>
        <w:r>
          <w:rPr>
            <w:webHidden/>
          </w:rPr>
          <w:fldChar w:fldCharType="begin"/>
        </w:r>
        <w:r>
          <w:rPr>
            <w:webHidden/>
          </w:rPr>
          <w:instrText xml:space="preserve"> PAGEREF _Toc211349749 \h </w:instrText>
        </w:r>
        <w:r>
          <w:rPr>
            <w:webHidden/>
          </w:rPr>
        </w:r>
        <w:r>
          <w:rPr>
            <w:webHidden/>
          </w:rPr>
          <w:fldChar w:fldCharType="separate"/>
        </w:r>
        <w:r w:rsidR="0074082B">
          <w:rPr>
            <w:webHidden/>
          </w:rPr>
          <w:t>32</w:t>
        </w:r>
        <w:r>
          <w:rPr>
            <w:webHidden/>
          </w:rPr>
          <w:fldChar w:fldCharType="end"/>
        </w:r>
      </w:hyperlink>
    </w:p>
    <w:p w14:paraId="51AB35BD" w14:textId="1580F576" w:rsidR="00646EAE" w:rsidRDefault="00646EAE">
      <w:pPr>
        <w:pStyle w:val="TableofFigures"/>
        <w:rPr>
          <w:rFonts w:eastAsiaTheme="minorEastAsia" w:cstheme="minorBidi"/>
          <w:kern w:val="2"/>
          <w:sz w:val="24"/>
          <w:szCs w:val="24"/>
          <w14:ligatures w14:val="standardContextual"/>
        </w:rPr>
      </w:pPr>
      <w:hyperlink w:anchor="_Toc211349750" w:history="1">
        <w:r w:rsidRPr="00AD55B9">
          <w:rPr>
            <w:rStyle w:val="Hyperlink"/>
          </w:rPr>
          <w:t>Figure 55: Filter Options</w:t>
        </w:r>
        <w:r>
          <w:rPr>
            <w:webHidden/>
          </w:rPr>
          <w:tab/>
        </w:r>
        <w:r>
          <w:rPr>
            <w:webHidden/>
          </w:rPr>
          <w:fldChar w:fldCharType="begin"/>
        </w:r>
        <w:r>
          <w:rPr>
            <w:webHidden/>
          </w:rPr>
          <w:instrText xml:space="preserve"> PAGEREF _Toc211349750 \h </w:instrText>
        </w:r>
        <w:r>
          <w:rPr>
            <w:webHidden/>
          </w:rPr>
        </w:r>
        <w:r>
          <w:rPr>
            <w:webHidden/>
          </w:rPr>
          <w:fldChar w:fldCharType="separate"/>
        </w:r>
        <w:r w:rsidR="0074082B">
          <w:rPr>
            <w:webHidden/>
          </w:rPr>
          <w:t>32</w:t>
        </w:r>
        <w:r>
          <w:rPr>
            <w:webHidden/>
          </w:rPr>
          <w:fldChar w:fldCharType="end"/>
        </w:r>
      </w:hyperlink>
    </w:p>
    <w:p w14:paraId="30397CF0" w14:textId="5C68FAC4" w:rsidR="00646EAE" w:rsidRDefault="00646EAE">
      <w:pPr>
        <w:pStyle w:val="TableofFigures"/>
        <w:rPr>
          <w:rFonts w:eastAsiaTheme="minorEastAsia" w:cstheme="minorBidi"/>
          <w:kern w:val="2"/>
          <w:sz w:val="24"/>
          <w:szCs w:val="24"/>
          <w14:ligatures w14:val="standardContextual"/>
        </w:rPr>
      </w:pPr>
      <w:hyperlink w:anchor="_Toc211349751" w:history="1">
        <w:r w:rsidRPr="00AD55B9">
          <w:rPr>
            <w:rStyle w:val="Hyperlink"/>
          </w:rPr>
          <w:t>Figure 56: The Search Field</w:t>
        </w:r>
        <w:r>
          <w:rPr>
            <w:webHidden/>
          </w:rPr>
          <w:tab/>
        </w:r>
        <w:r>
          <w:rPr>
            <w:webHidden/>
          </w:rPr>
          <w:fldChar w:fldCharType="begin"/>
        </w:r>
        <w:r>
          <w:rPr>
            <w:webHidden/>
          </w:rPr>
          <w:instrText xml:space="preserve"> PAGEREF _Toc211349751 \h </w:instrText>
        </w:r>
        <w:r>
          <w:rPr>
            <w:webHidden/>
          </w:rPr>
        </w:r>
        <w:r>
          <w:rPr>
            <w:webHidden/>
          </w:rPr>
          <w:fldChar w:fldCharType="separate"/>
        </w:r>
        <w:r w:rsidR="0074082B">
          <w:rPr>
            <w:webHidden/>
          </w:rPr>
          <w:t>33</w:t>
        </w:r>
        <w:r>
          <w:rPr>
            <w:webHidden/>
          </w:rPr>
          <w:fldChar w:fldCharType="end"/>
        </w:r>
      </w:hyperlink>
    </w:p>
    <w:p w14:paraId="287ABE88" w14:textId="53D94B28" w:rsidR="00646EAE" w:rsidRDefault="00646EAE">
      <w:pPr>
        <w:pStyle w:val="TableofFigures"/>
        <w:rPr>
          <w:rFonts w:eastAsiaTheme="minorEastAsia" w:cstheme="minorBidi"/>
          <w:kern w:val="2"/>
          <w:sz w:val="24"/>
          <w:szCs w:val="24"/>
          <w14:ligatures w14:val="standardContextual"/>
        </w:rPr>
      </w:pPr>
      <w:hyperlink w:anchor="_Toc211349752" w:history="1">
        <w:r w:rsidRPr="00AD55B9">
          <w:rPr>
            <w:rStyle w:val="Hyperlink"/>
          </w:rPr>
          <w:t>Figure 57: Typical Report Data</w:t>
        </w:r>
        <w:r>
          <w:rPr>
            <w:webHidden/>
          </w:rPr>
          <w:tab/>
        </w:r>
        <w:r>
          <w:rPr>
            <w:webHidden/>
          </w:rPr>
          <w:fldChar w:fldCharType="begin"/>
        </w:r>
        <w:r>
          <w:rPr>
            <w:webHidden/>
          </w:rPr>
          <w:instrText xml:space="preserve"> PAGEREF _Toc211349752 \h </w:instrText>
        </w:r>
        <w:r>
          <w:rPr>
            <w:webHidden/>
          </w:rPr>
        </w:r>
        <w:r>
          <w:rPr>
            <w:webHidden/>
          </w:rPr>
          <w:fldChar w:fldCharType="separate"/>
        </w:r>
        <w:r w:rsidR="0074082B">
          <w:rPr>
            <w:webHidden/>
          </w:rPr>
          <w:t>33</w:t>
        </w:r>
        <w:r>
          <w:rPr>
            <w:webHidden/>
          </w:rPr>
          <w:fldChar w:fldCharType="end"/>
        </w:r>
      </w:hyperlink>
    </w:p>
    <w:p w14:paraId="07EC3BDB" w14:textId="7673ECDC" w:rsidR="00646EAE" w:rsidRDefault="00646EAE">
      <w:pPr>
        <w:pStyle w:val="TableofFigures"/>
        <w:rPr>
          <w:rFonts w:eastAsiaTheme="minorEastAsia" w:cstheme="minorBidi"/>
          <w:kern w:val="2"/>
          <w:sz w:val="24"/>
          <w:szCs w:val="24"/>
          <w14:ligatures w14:val="standardContextual"/>
        </w:rPr>
      </w:pPr>
      <w:hyperlink w:anchor="_Toc211349753" w:history="1">
        <w:r w:rsidRPr="00AD55B9">
          <w:rPr>
            <w:rStyle w:val="Hyperlink"/>
          </w:rPr>
          <w:t>Figure 58: Accessing General Help</w:t>
        </w:r>
        <w:r>
          <w:rPr>
            <w:webHidden/>
          </w:rPr>
          <w:tab/>
        </w:r>
        <w:r>
          <w:rPr>
            <w:webHidden/>
          </w:rPr>
          <w:fldChar w:fldCharType="begin"/>
        </w:r>
        <w:r>
          <w:rPr>
            <w:webHidden/>
          </w:rPr>
          <w:instrText xml:space="preserve"> PAGEREF _Toc211349753 \h </w:instrText>
        </w:r>
        <w:r>
          <w:rPr>
            <w:webHidden/>
          </w:rPr>
        </w:r>
        <w:r>
          <w:rPr>
            <w:webHidden/>
          </w:rPr>
          <w:fldChar w:fldCharType="separate"/>
        </w:r>
        <w:r w:rsidR="0074082B">
          <w:rPr>
            <w:webHidden/>
          </w:rPr>
          <w:t>34</w:t>
        </w:r>
        <w:r>
          <w:rPr>
            <w:webHidden/>
          </w:rPr>
          <w:fldChar w:fldCharType="end"/>
        </w:r>
      </w:hyperlink>
    </w:p>
    <w:p w14:paraId="0CC0E8E0" w14:textId="74BE84DC" w:rsidR="00646EAE" w:rsidRDefault="00646EAE">
      <w:pPr>
        <w:pStyle w:val="TableofFigures"/>
        <w:rPr>
          <w:rFonts w:eastAsiaTheme="minorEastAsia" w:cstheme="minorBidi"/>
          <w:kern w:val="2"/>
          <w:sz w:val="24"/>
          <w:szCs w:val="24"/>
          <w14:ligatures w14:val="standardContextual"/>
        </w:rPr>
      </w:pPr>
      <w:hyperlink w:anchor="_Toc211349754" w:history="1">
        <w:r w:rsidRPr="00AD55B9">
          <w:rPr>
            <w:rStyle w:val="Hyperlink"/>
          </w:rPr>
          <w:t>Figure 59: Accessing Answers to FAQs</w:t>
        </w:r>
        <w:r>
          <w:rPr>
            <w:webHidden/>
          </w:rPr>
          <w:tab/>
        </w:r>
        <w:r>
          <w:rPr>
            <w:webHidden/>
          </w:rPr>
          <w:fldChar w:fldCharType="begin"/>
        </w:r>
        <w:r>
          <w:rPr>
            <w:webHidden/>
          </w:rPr>
          <w:instrText xml:space="preserve"> PAGEREF _Toc211349754 \h </w:instrText>
        </w:r>
        <w:r>
          <w:rPr>
            <w:webHidden/>
          </w:rPr>
        </w:r>
        <w:r>
          <w:rPr>
            <w:webHidden/>
          </w:rPr>
          <w:fldChar w:fldCharType="separate"/>
        </w:r>
        <w:r w:rsidR="0074082B">
          <w:rPr>
            <w:webHidden/>
          </w:rPr>
          <w:t>34</w:t>
        </w:r>
        <w:r>
          <w:rPr>
            <w:webHidden/>
          </w:rPr>
          <w:fldChar w:fldCharType="end"/>
        </w:r>
      </w:hyperlink>
    </w:p>
    <w:p w14:paraId="5FB28236" w14:textId="17E9989E" w:rsidR="00646EAE" w:rsidRDefault="00646EAE">
      <w:pPr>
        <w:pStyle w:val="TableofFigures"/>
        <w:rPr>
          <w:rFonts w:eastAsiaTheme="minorEastAsia" w:cstheme="minorBidi"/>
          <w:kern w:val="2"/>
          <w:sz w:val="24"/>
          <w:szCs w:val="24"/>
          <w14:ligatures w14:val="standardContextual"/>
        </w:rPr>
      </w:pPr>
      <w:hyperlink w:anchor="_Toc211349755" w:history="1">
        <w:r w:rsidRPr="00AD55B9">
          <w:rPr>
            <w:rStyle w:val="Hyperlink"/>
          </w:rPr>
          <w:t>Figure 60: Sample FAQ Detail</w:t>
        </w:r>
        <w:r>
          <w:rPr>
            <w:webHidden/>
          </w:rPr>
          <w:tab/>
        </w:r>
        <w:r>
          <w:rPr>
            <w:webHidden/>
          </w:rPr>
          <w:fldChar w:fldCharType="begin"/>
        </w:r>
        <w:r>
          <w:rPr>
            <w:webHidden/>
          </w:rPr>
          <w:instrText xml:space="preserve"> PAGEREF _Toc211349755 \h </w:instrText>
        </w:r>
        <w:r>
          <w:rPr>
            <w:webHidden/>
          </w:rPr>
        </w:r>
        <w:r>
          <w:rPr>
            <w:webHidden/>
          </w:rPr>
          <w:fldChar w:fldCharType="separate"/>
        </w:r>
        <w:r w:rsidR="0074082B">
          <w:rPr>
            <w:webHidden/>
          </w:rPr>
          <w:t>35</w:t>
        </w:r>
        <w:r>
          <w:rPr>
            <w:webHidden/>
          </w:rPr>
          <w:fldChar w:fldCharType="end"/>
        </w:r>
      </w:hyperlink>
    </w:p>
    <w:p w14:paraId="5E3A2B3B" w14:textId="02A72B25" w:rsidR="00646EAE" w:rsidRDefault="00646EAE">
      <w:pPr>
        <w:pStyle w:val="TableofFigures"/>
        <w:rPr>
          <w:rFonts w:eastAsiaTheme="minorEastAsia" w:cstheme="minorBidi"/>
          <w:kern w:val="2"/>
          <w:sz w:val="24"/>
          <w:szCs w:val="24"/>
          <w14:ligatures w14:val="standardContextual"/>
        </w:rPr>
      </w:pPr>
      <w:hyperlink w:anchor="_Toc211349756" w:history="1">
        <w:r w:rsidRPr="00AD55B9">
          <w:rPr>
            <w:rStyle w:val="Hyperlink"/>
          </w:rPr>
          <w:t>Figure 61: Main Submissions Screen – Download Template Files</w:t>
        </w:r>
        <w:r>
          <w:rPr>
            <w:webHidden/>
          </w:rPr>
          <w:tab/>
        </w:r>
        <w:r>
          <w:rPr>
            <w:webHidden/>
          </w:rPr>
          <w:fldChar w:fldCharType="begin"/>
        </w:r>
        <w:r>
          <w:rPr>
            <w:webHidden/>
          </w:rPr>
          <w:instrText xml:space="preserve"> PAGEREF _Toc211349756 \h </w:instrText>
        </w:r>
        <w:r>
          <w:rPr>
            <w:webHidden/>
          </w:rPr>
        </w:r>
        <w:r>
          <w:rPr>
            <w:webHidden/>
          </w:rPr>
          <w:fldChar w:fldCharType="separate"/>
        </w:r>
        <w:r w:rsidR="0074082B">
          <w:rPr>
            <w:webHidden/>
          </w:rPr>
          <w:t>36</w:t>
        </w:r>
        <w:r>
          <w:rPr>
            <w:webHidden/>
          </w:rPr>
          <w:fldChar w:fldCharType="end"/>
        </w:r>
      </w:hyperlink>
    </w:p>
    <w:p w14:paraId="78995990" w14:textId="39BCA0CA" w:rsidR="00646EAE" w:rsidRDefault="00646EAE">
      <w:pPr>
        <w:pStyle w:val="TableofFigures"/>
        <w:rPr>
          <w:rFonts w:eastAsiaTheme="minorEastAsia" w:cstheme="minorBidi"/>
          <w:kern w:val="2"/>
          <w:sz w:val="24"/>
          <w:szCs w:val="24"/>
          <w14:ligatures w14:val="standardContextual"/>
        </w:rPr>
      </w:pPr>
      <w:hyperlink w:anchor="_Toc211349757" w:history="1">
        <w:r w:rsidRPr="00AD55B9">
          <w:rPr>
            <w:rStyle w:val="Hyperlink"/>
          </w:rPr>
          <w:t>Figure 62: Selecting a New Submission Event</w:t>
        </w:r>
        <w:r>
          <w:rPr>
            <w:webHidden/>
          </w:rPr>
          <w:tab/>
        </w:r>
        <w:r>
          <w:rPr>
            <w:webHidden/>
          </w:rPr>
          <w:fldChar w:fldCharType="begin"/>
        </w:r>
        <w:r>
          <w:rPr>
            <w:webHidden/>
          </w:rPr>
          <w:instrText xml:space="preserve"> PAGEREF _Toc211349757 \h </w:instrText>
        </w:r>
        <w:r>
          <w:rPr>
            <w:webHidden/>
          </w:rPr>
        </w:r>
        <w:r>
          <w:rPr>
            <w:webHidden/>
          </w:rPr>
          <w:fldChar w:fldCharType="separate"/>
        </w:r>
        <w:r w:rsidR="0074082B">
          <w:rPr>
            <w:webHidden/>
          </w:rPr>
          <w:t>36</w:t>
        </w:r>
        <w:r>
          <w:rPr>
            <w:webHidden/>
          </w:rPr>
          <w:fldChar w:fldCharType="end"/>
        </w:r>
      </w:hyperlink>
    </w:p>
    <w:p w14:paraId="2E0DCF11" w14:textId="569EEA5F" w:rsidR="00646EAE" w:rsidRDefault="00646EAE">
      <w:pPr>
        <w:pStyle w:val="TableofFigures"/>
        <w:rPr>
          <w:rFonts w:eastAsiaTheme="minorEastAsia" w:cstheme="minorBidi"/>
          <w:kern w:val="2"/>
          <w:sz w:val="24"/>
          <w:szCs w:val="24"/>
          <w14:ligatures w14:val="standardContextual"/>
        </w:rPr>
      </w:pPr>
      <w:hyperlink w:anchor="_Toc211349758" w:history="1">
        <w:r w:rsidRPr="00AD55B9">
          <w:rPr>
            <w:rStyle w:val="Hyperlink"/>
          </w:rPr>
          <w:t>Figure 63: Select a New Submission WORKBOOK</w:t>
        </w:r>
        <w:r>
          <w:rPr>
            <w:webHidden/>
          </w:rPr>
          <w:tab/>
        </w:r>
        <w:r>
          <w:rPr>
            <w:webHidden/>
          </w:rPr>
          <w:fldChar w:fldCharType="begin"/>
        </w:r>
        <w:r>
          <w:rPr>
            <w:webHidden/>
          </w:rPr>
          <w:instrText xml:space="preserve"> PAGEREF _Toc211349758 \h </w:instrText>
        </w:r>
        <w:r>
          <w:rPr>
            <w:webHidden/>
          </w:rPr>
        </w:r>
        <w:r>
          <w:rPr>
            <w:webHidden/>
          </w:rPr>
          <w:fldChar w:fldCharType="separate"/>
        </w:r>
        <w:r w:rsidR="0074082B">
          <w:rPr>
            <w:webHidden/>
          </w:rPr>
          <w:t>37</w:t>
        </w:r>
        <w:r>
          <w:rPr>
            <w:webHidden/>
          </w:rPr>
          <w:fldChar w:fldCharType="end"/>
        </w:r>
      </w:hyperlink>
    </w:p>
    <w:p w14:paraId="62CD8C6D" w14:textId="656C5E7A" w:rsidR="00646EAE" w:rsidRDefault="00646EAE">
      <w:pPr>
        <w:pStyle w:val="TableofFigures"/>
        <w:rPr>
          <w:rFonts w:eastAsiaTheme="minorEastAsia" w:cstheme="minorBidi"/>
          <w:kern w:val="2"/>
          <w:sz w:val="24"/>
          <w:szCs w:val="24"/>
          <w14:ligatures w14:val="standardContextual"/>
        </w:rPr>
      </w:pPr>
      <w:hyperlink w:anchor="_Toc211349759" w:history="1">
        <w:r w:rsidRPr="00AD55B9">
          <w:rPr>
            <w:rStyle w:val="Hyperlink"/>
          </w:rPr>
          <w:t>Figure 64: Selecting a New Submission File Type for UPLOAD</w:t>
        </w:r>
        <w:r>
          <w:rPr>
            <w:webHidden/>
          </w:rPr>
          <w:tab/>
        </w:r>
        <w:r>
          <w:rPr>
            <w:webHidden/>
          </w:rPr>
          <w:fldChar w:fldCharType="begin"/>
        </w:r>
        <w:r>
          <w:rPr>
            <w:webHidden/>
          </w:rPr>
          <w:instrText xml:space="preserve"> PAGEREF _Toc211349759 \h </w:instrText>
        </w:r>
        <w:r>
          <w:rPr>
            <w:webHidden/>
          </w:rPr>
        </w:r>
        <w:r>
          <w:rPr>
            <w:webHidden/>
          </w:rPr>
          <w:fldChar w:fldCharType="separate"/>
        </w:r>
        <w:r w:rsidR="0074082B">
          <w:rPr>
            <w:webHidden/>
          </w:rPr>
          <w:t>37</w:t>
        </w:r>
        <w:r>
          <w:rPr>
            <w:webHidden/>
          </w:rPr>
          <w:fldChar w:fldCharType="end"/>
        </w:r>
      </w:hyperlink>
    </w:p>
    <w:p w14:paraId="029115DB" w14:textId="5C6B21BA" w:rsidR="00646EAE" w:rsidRDefault="00646EAE">
      <w:pPr>
        <w:pStyle w:val="TableofFigures"/>
        <w:rPr>
          <w:rFonts w:eastAsiaTheme="minorEastAsia" w:cstheme="minorBidi"/>
          <w:kern w:val="2"/>
          <w:sz w:val="24"/>
          <w:szCs w:val="24"/>
          <w14:ligatures w14:val="standardContextual"/>
        </w:rPr>
      </w:pPr>
      <w:hyperlink w:anchor="_Toc211349760" w:history="1">
        <w:r w:rsidRPr="00AD55B9">
          <w:rPr>
            <w:rStyle w:val="Hyperlink"/>
          </w:rPr>
          <w:t>Figure 65: Selecting Template Files by Submission Event</w:t>
        </w:r>
        <w:r>
          <w:rPr>
            <w:webHidden/>
          </w:rPr>
          <w:tab/>
        </w:r>
        <w:r>
          <w:rPr>
            <w:webHidden/>
          </w:rPr>
          <w:fldChar w:fldCharType="begin"/>
        </w:r>
        <w:r>
          <w:rPr>
            <w:webHidden/>
          </w:rPr>
          <w:instrText xml:space="preserve"> PAGEREF _Toc211349760 \h </w:instrText>
        </w:r>
        <w:r>
          <w:rPr>
            <w:webHidden/>
          </w:rPr>
        </w:r>
        <w:r>
          <w:rPr>
            <w:webHidden/>
          </w:rPr>
          <w:fldChar w:fldCharType="separate"/>
        </w:r>
        <w:r w:rsidR="0074082B">
          <w:rPr>
            <w:webHidden/>
          </w:rPr>
          <w:t>38</w:t>
        </w:r>
        <w:r>
          <w:rPr>
            <w:webHidden/>
          </w:rPr>
          <w:fldChar w:fldCharType="end"/>
        </w:r>
      </w:hyperlink>
    </w:p>
    <w:p w14:paraId="13002763" w14:textId="4B08899E" w:rsidR="00646EAE" w:rsidRDefault="00646EAE">
      <w:pPr>
        <w:pStyle w:val="TableofFigures"/>
        <w:rPr>
          <w:rFonts w:eastAsiaTheme="minorEastAsia" w:cstheme="minorBidi"/>
          <w:kern w:val="2"/>
          <w:sz w:val="24"/>
          <w:szCs w:val="24"/>
          <w14:ligatures w14:val="standardContextual"/>
        </w:rPr>
      </w:pPr>
      <w:hyperlink w:anchor="_Toc211349761" w:history="1">
        <w:r w:rsidRPr="00AD55B9">
          <w:rPr>
            <w:rStyle w:val="Hyperlink"/>
          </w:rPr>
          <w:t>Figure 66: DOWNLOAD a Template File</w:t>
        </w:r>
        <w:r>
          <w:rPr>
            <w:webHidden/>
          </w:rPr>
          <w:tab/>
        </w:r>
        <w:r>
          <w:rPr>
            <w:webHidden/>
          </w:rPr>
          <w:fldChar w:fldCharType="begin"/>
        </w:r>
        <w:r>
          <w:rPr>
            <w:webHidden/>
          </w:rPr>
          <w:instrText xml:space="preserve"> PAGEREF _Toc211349761 \h </w:instrText>
        </w:r>
        <w:r>
          <w:rPr>
            <w:webHidden/>
          </w:rPr>
        </w:r>
        <w:r>
          <w:rPr>
            <w:webHidden/>
          </w:rPr>
          <w:fldChar w:fldCharType="separate"/>
        </w:r>
        <w:r w:rsidR="0074082B">
          <w:rPr>
            <w:webHidden/>
          </w:rPr>
          <w:t>38</w:t>
        </w:r>
        <w:r>
          <w:rPr>
            <w:webHidden/>
          </w:rPr>
          <w:fldChar w:fldCharType="end"/>
        </w:r>
      </w:hyperlink>
    </w:p>
    <w:p w14:paraId="07F3B69F" w14:textId="522C2719" w:rsidR="00646EAE" w:rsidRDefault="00646EAE">
      <w:pPr>
        <w:pStyle w:val="TableofFigures"/>
        <w:rPr>
          <w:rFonts w:eastAsiaTheme="minorEastAsia" w:cstheme="minorBidi"/>
          <w:kern w:val="2"/>
          <w:sz w:val="24"/>
          <w:szCs w:val="24"/>
          <w14:ligatures w14:val="standardContextual"/>
        </w:rPr>
      </w:pPr>
      <w:hyperlink w:anchor="_Toc211349762" w:history="1">
        <w:r w:rsidRPr="00AD55B9">
          <w:rPr>
            <w:rStyle w:val="Hyperlink"/>
          </w:rPr>
          <w:t>Figure 67: Selecting Template Files by Submission Event</w:t>
        </w:r>
        <w:r>
          <w:rPr>
            <w:webHidden/>
          </w:rPr>
          <w:tab/>
        </w:r>
        <w:r>
          <w:rPr>
            <w:webHidden/>
          </w:rPr>
          <w:fldChar w:fldCharType="begin"/>
        </w:r>
        <w:r>
          <w:rPr>
            <w:webHidden/>
          </w:rPr>
          <w:instrText xml:space="preserve"> PAGEREF _Toc211349762 \h </w:instrText>
        </w:r>
        <w:r>
          <w:rPr>
            <w:webHidden/>
          </w:rPr>
        </w:r>
        <w:r>
          <w:rPr>
            <w:webHidden/>
          </w:rPr>
          <w:fldChar w:fldCharType="separate"/>
        </w:r>
        <w:r w:rsidR="0074082B">
          <w:rPr>
            <w:webHidden/>
          </w:rPr>
          <w:t>39</w:t>
        </w:r>
        <w:r>
          <w:rPr>
            <w:webHidden/>
          </w:rPr>
          <w:fldChar w:fldCharType="end"/>
        </w:r>
      </w:hyperlink>
    </w:p>
    <w:p w14:paraId="2BB197FA" w14:textId="1DA761A0" w:rsidR="00646EAE" w:rsidRDefault="00646EAE">
      <w:pPr>
        <w:pStyle w:val="TableofFigures"/>
        <w:rPr>
          <w:rFonts w:eastAsiaTheme="minorEastAsia" w:cstheme="minorBidi"/>
          <w:kern w:val="2"/>
          <w:sz w:val="24"/>
          <w:szCs w:val="24"/>
          <w14:ligatures w14:val="standardContextual"/>
        </w:rPr>
      </w:pPr>
      <w:hyperlink w:anchor="_Toc211349763" w:history="1">
        <w:r w:rsidRPr="00AD55B9">
          <w:rPr>
            <w:rStyle w:val="Hyperlink"/>
          </w:rPr>
          <w:t>Figure 68: Database Uploading a Submissions File</w:t>
        </w:r>
        <w:r>
          <w:rPr>
            <w:webHidden/>
          </w:rPr>
          <w:tab/>
        </w:r>
        <w:r>
          <w:rPr>
            <w:webHidden/>
          </w:rPr>
          <w:fldChar w:fldCharType="begin"/>
        </w:r>
        <w:r>
          <w:rPr>
            <w:webHidden/>
          </w:rPr>
          <w:instrText xml:space="preserve"> PAGEREF _Toc211349763 \h </w:instrText>
        </w:r>
        <w:r>
          <w:rPr>
            <w:webHidden/>
          </w:rPr>
        </w:r>
        <w:r>
          <w:rPr>
            <w:webHidden/>
          </w:rPr>
          <w:fldChar w:fldCharType="separate"/>
        </w:r>
        <w:r w:rsidR="0074082B">
          <w:rPr>
            <w:webHidden/>
          </w:rPr>
          <w:t>39</w:t>
        </w:r>
        <w:r>
          <w:rPr>
            <w:webHidden/>
          </w:rPr>
          <w:fldChar w:fldCharType="end"/>
        </w:r>
      </w:hyperlink>
    </w:p>
    <w:p w14:paraId="57201DB9" w14:textId="23411DB8" w:rsidR="00646EAE" w:rsidRDefault="00646EAE">
      <w:pPr>
        <w:pStyle w:val="TableofFigures"/>
        <w:rPr>
          <w:rFonts w:eastAsiaTheme="minorEastAsia" w:cstheme="minorBidi"/>
          <w:kern w:val="2"/>
          <w:sz w:val="24"/>
          <w:szCs w:val="24"/>
          <w14:ligatures w14:val="standardContextual"/>
        </w:rPr>
      </w:pPr>
      <w:hyperlink w:anchor="_Toc211349764" w:history="1">
        <w:r w:rsidRPr="00AD55B9">
          <w:rPr>
            <w:rStyle w:val="Hyperlink"/>
          </w:rPr>
          <w:t>Figure 69: Exiting the Upload Template Window</w:t>
        </w:r>
        <w:r>
          <w:rPr>
            <w:webHidden/>
          </w:rPr>
          <w:tab/>
        </w:r>
        <w:r>
          <w:rPr>
            <w:webHidden/>
          </w:rPr>
          <w:fldChar w:fldCharType="begin"/>
        </w:r>
        <w:r>
          <w:rPr>
            <w:webHidden/>
          </w:rPr>
          <w:instrText xml:space="preserve"> PAGEREF _Toc211349764 \h </w:instrText>
        </w:r>
        <w:r>
          <w:rPr>
            <w:webHidden/>
          </w:rPr>
        </w:r>
        <w:r>
          <w:rPr>
            <w:webHidden/>
          </w:rPr>
          <w:fldChar w:fldCharType="separate"/>
        </w:r>
        <w:r w:rsidR="0074082B">
          <w:rPr>
            <w:webHidden/>
          </w:rPr>
          <w:t>40</w:t>
        </w:r>
        <w:r>
          <w:rPr>
            <w:webHidden/>
          </w:rPr>
          <w:fldChar w:fldCharType="end"/>
        </w:r>
      </w:hyperlink>
    </w:p>
    <w:p w14:paraId="06211C20" w14:textId="56A74E76" w:rsidR="00646EAE" w:rsidRDefault="00646EAE">
      <w:pPr>
        <w:pStyle w:val="TableofFigures"/>
        <w:rPr>
          <w:rFonts w:eastAsiaTheme="minorEastAsia" w:cstheme="minorBidi"/>
          <w:kern w:val="2"/>
          <w:sz w:val="24"/>
          <w:szCs w:val="24"/>
          <w14:ligatures w14:val="standardContextual"/>
        </w:rPr>
      </w:pPr>
      <w:hyperlink w:anchor="_Toc211349765" w:history="1">
        <w:r w:rsidRPr="00AD55B9">
          <w:rPr>
            <w:rStyle w:val="Hyperlink"/>
          </w:rPr>
          <w:t>Figure 70: SUBMIT CHANGES FOR REVIEW Window</w:t>
        </w:r>
        <w:r>
          <w:rPr>
            <w:webHidden/>
          </w:rPr>
          <w:tab/>
        </w:r>
        <w:r>
          <w:rPr>
            <w:webHidden/>
          </w:rPr>
          <w:fldChar w:fldCharType="begin"/>
        </w:r>
        <w:r>
          <w:rPr>
            <w:webHidden/>
          </w:rPr>
          <w:instrText xml:space="preserve"> PAGEREF _Toc211349765 \h </w:instrText>
        </w:r>
        <w:r>
          <w:rPr>
            <w:webHidden/>
          </w:rPr>
        </w:r>
        <w:r>
          <w:rPr>
            <w:webHidden/>
          </w:rPr>
          <w:fldChar w:fldCharType="separate"/>
        </w:r>
        <w:r w:rsidR="0074082B">
          <w:rPr>
            <w:webHidden/>
          </w:rPr>
          <w:t>40</w:t>
        </w:r>
        <w:r>
          <w:rPr>
            <w:webHidden/>
          </w:rPr>
          <w:fldChar w:fldCharType="end"/>
        </w:r>
      </w:hyperlink>
    </w:p>
    <w:p w14:paraId="3F40A9E7" w14:textId="3D505834" w:rsidR="00646EAE" w:rsidRDefault="00646EAE">
      <w:pPr>
        <w:pStyle w:val="TableofFigures"/>
        <w:rPr>
          <w:rFonts w:eastAsiaTheme="minorEastAsia" w:cstheme="minorBidi"/>
          <w:kern w:val="2"/>
          <w:sz w:val="24"/>
          <w:szCs w:val="24"/>
          <w14:ligatures w14:val="standardContextual"/>
        </w:rPr>
      </w:pPr>
      <w:hyperlink w:anchor="_Toc211349766" w:history="1">
        <w:r w:rsidRPr="00AD55B9">
          <w:rPr>
            <w:rStyle w:val="Hyperlink"/>
          </w:rPr>
          <w:t>Figure 71: Upload Template Complete</w:t>
        </w:r>
        <w:r>
          <w:rPr>
            <w:webHidden/>
          </w:rPr>
          <w:tab/>
        </w:r>
        <w:r>
          <w:rPr>
            <w:webHidden/>
          </w:rPr>
          <w:fldChar w:fldCharType="begin"/>
        </w:r>
        <w:r>
          <w:rPr>
            <w:webHidden/>
          </w:rPr>
          <w:instrText xml:space="preserve"> PAGEREF _Toc211349766 \h </w:instrText>
        </w:r>
        <w:r>
          <w:rPr>
            <w:webHidden/>
          </w:rPr>
        </w:r>
        <w:r>
          <w:rPr>
            <w:webHidden/>
          </w:rPr>
          <w:fldChar w:fldCharType="separate"/>
        </w:r>
        <w:r w:rsidR="0074082B">
          <w:rPr>
            <w:webHidden/>
          </w:rPr>
          <w:t>41</w:t>
        </w:r>
        <w:r>
          <w:rPr>
            <w:webHidden/>
          </w:rPr>
          <w:fldChar w:fldCharType="end"/>
        </w:r>
      </w:hyperlink>
    </w:p>
    <w:p w14:paraId="2EC2D830" w14:textId="1CF11BEC" w:rsidR="00646EAE" w:rsidRDefault="00646EAE">
      <w:pPr>
        <w:pStyle w:val="TableofFigures"/>
        <w:rPr>
          <w:rFonts w:eastAsiaTheme="minorEastAsia" w:cstheme="minorBidi"/>
          <w:kern w:val="2"/>
          <w:sz w:val="24"/>
          <w:szCs w:val="24"/>
          <w14:ligatures w14:val="standardContextual"/>
        </w:rPr>
      </w:pPr>
      <w:hyperlink w:anchor="_Toc211349767" w:history="1">
        <w:r w:rsidRPr="00AD55B9">
          <w:rPr>
            <w:rStyle w:val="Hyperlink"/>
          </w:rPr>
          <w:t>Figure 72: Error Detected in File Window</w:t>
        </w:r>
        <w:r>
          <w:rPr>
            <w:webHidden/>
          </w:rPr>
          <w:tab/>
        </w:r>
        <w:r>
          <w:rPr>
            <w:webHidden/>
          </w:rPr>
          <w:fldChar w:fldCharType="begin"/>
        </w:r>
        <w:r>
          <w:rPr>
            <w:webHidden/>
          </w:rPr>
          <w:instrText xml:space="preserve"> PAGEREF _Toc211349767 \h </w:instrText>
        </w:r>
        <w:r>
          <w:rPr>
            <w:webHidden/>
          </w:rPr>
        </w:r>
        <w:r>
          <w:rPr>
            <w:webHidden/>
          </w:rPr>
          <w:fldChar w:fldCharType="separate"/>
        </w:r>
        <w:r w:rsidR="0074082B">
          <w:rPr>
            <w:webHidden/>
          </w:rPr>
          <w:t>42</w:t>
        </w:r>
        <w:r>
          <w:rPr>
            <w:webHidden/>
          </w:rPr>
          <w:fldChar w:fldCharType="end"/>
        </w:r>
      </w:hyperlink>
    </w:p>
    <w:p w14:paraId="03EC780B" w14:textId="7E5C7D21" w:rsidR="00646EAE" w:rsidRDefault="00646EAE">
      <w:pPr>
        <w:pStyle w:val="TableofFigures"/>
        <w:rPr>
          <w:rFonts w:eastAsiaTheme="minorEastAsia" w:cstheme="minorBidi"/>
          <w:kern w:val="2"/>
          <w:sz w:val="24"/>
          <w:szCs w:val="24"/>
          <w14:ligatures w14:val="standardContextual"/>
        </w:rPr>
      </w:pPr>
      <w:hyperlink w:anchor="_Toc211349768" w:history="1">
        <w:r w:rsidRPr="00AD55B9">
          <w:rPr>
            <w:rStyle w:val="Hyperlink"/>
          </w:rPr>
          <w:t>Figure 73: DOWNLOAD ERROR FILE Window</w:t>
        </w:r>
        <w:r>
          <w:rPr>
            <w:webHidden/>
          </w:rPr>
          <w:tab/>
        </w:r>
        <w:r>
          <w:rPr>
            <w:webHidden/>
          </w:rPr>
          <w:fldChar w:fldCharType="begin"/>
        </w:r>
        <w:r>
          <w:rPr>
            <w:webHidden/>
          </w:rPr>
          <w:instrText xml:space="preserve"> PAGEREF _Toc211349768 \h </w:instrText>
        </w:r>
        <w:r>
          <w:rPr>
            <w:webHidden/>
          </w:rPr>
        </w:r>
        <w:r>
          <w:rPr>
            <w:webHidden/>
          </w:rPr>
          <w:fldChar w:fldCharType="separate"/>
        </w:r>
        <w:r w:rsidR="0074082B">
          <w:rPr>
            <w:webHidden/>
          </w:rPr>
          <w:t>42</w:t>
        </w:r>
        <w:r>
          <w:rPr>
            <w:webHidden/>
          </w:rPr>
          <w:fldChar w:fldCharType="end"/>
        </w:r>
      </w:hyperlink>
    </w:p>
    <w:p w14:paraId="21C5DFDE" w14:textId="5BCB3FCA" w:rsidR="00646EAE" w:rsidRDefault="00646EAE">
      <w:pPr>
        <w:pStyle w:val="TableofFigures"/>
        <w:rPr>
          <w:rFonts w:eastAsiaTheme="minorEastAsia" w:cstheme="minorBidi"/>
          <w:kern w:val="2"/>
          <w:sz w:val="24"/>
          <w:szCs w:val="24"/>
          <w14:ligatures w14:val="standardContextual"/>
        </w:rPr>
      </w:pPr>
      <w:hyperlink w:anchor="_Toc211349769" w:history="1">
        <w:r w:rsidRPr="00AD55B9">
          <w:rPr>
            <w:rStyle w:val="Hyperlink"/>
          </w:rPr>
          <w:t>Figure 74: RE-UPLOAD EXCEL FILE Window</w:t>
        </w:r>
        <w:r>
          <w:rPr>
            <w:webHidden/>
          </w:rPr>
          <w:tab/>
        </w:r>
        <w:r>
          <w:rPr>
            <w:webHidden/>
          </w:rPr>
          <w:fldChar w:fldCharType="begin"/>
        </w:r>
        <w:r>
          <w:rPr>
            <w:webHidden/>
          </w:rPr>
          <w:instrText xml:space="preserve"> PAGEREF _Toc211349769 \h </w:instrText>
        </w:r>
        <w:r>
          <w:rPr>
            <w:webHidden/>
          </w:rPr>
        </w:r>
        <w:r>
          <w:rPr>
            <w:webHidden/>
          </w:rPr>
          <w:fldChar w:fldCharType="separate"/>
        </w:r>
        <w:r w:rsidR="0074082B">
          <w:rPr>
            <w:webHidden/>
          </w:rPr>
          <w:t>43</w:t>
        </w:r>
        <w:r>
          <w:rPr>
            <w:webHidden/>
          </w:rPr>
          <w:fldChar w:fldCharType="end"/>
        </w:r>
      </w:hyperlink>
    </w:p>
    <w:p w14:paraId="3F29FF05" w14:textId="02822A19" w:rsidR="00646EAE" w:rsidRDefault="00646EAE">
      <w:pPr>
        <w:pStyle w:val="TableofFigures"/>
        <w:rPr>
          <w:rFonts w:eastAsiaTheme="minorEastAsia" w:cstheme="minorBidi"/>
          <w:kern w:val="2"/>
          <w:sz w:val="24"/>
          <w:szCs w:val="24"/>
          <w14:ligatures w14:val="standardContextual"/>
        </w:rPr>
      </w:pPr>
      <w:hyperlink w:anchor="_Toc211349770" w:history="1">
        <w:r w:rsidRPr="00AD55B9">
          <w:rPr>
            <w:rStyle w:val="Hyperlink"/>
          </w:rPr>
          <w:t>Figure 75: Submission Query Window</w:t>
        </w:r>
        <w:r>
          <w:rPr>
            <w:webHidden/>
          </w:rPr>
          <w:tab/>
        </w:r>
        <w:r>
          <w:rPr>
            <w:webHidden/>
          </w:rPr>
          <w:fldChar w:fldCharType="begin"/>
        </w:r>
        <w:r>
          <w:rPr>
            <w:webHidden/>
          </w:rPr>
          <w:instrText xml:space="preserve"> PAGEREF _Toc211349770 \h </w:instrText>
        </w:r>
        <w:r>
          <w:rPr>
            <w:webHidden/>
          </w:rPr>
        </w:r>
        <w:r>
          <w:rPr>
            <w:webHidden/>
          </w:rPr>
          <w:fldChar w:fldCharType="separate"/>
        </w:r>
        <w:r w:rsidR="0074082B">
          <w:rPr>
            <w:webHidden/>
          </w:rPr>
          <w:t>44</w:t>
        </w:r>
        <w:r>
          <w:rPr>
            <w:webHidden/>
          </w:rPr>
          <w:fldChar w:fldCharType="end"/>
        </w:r>
      </w:hyperlink>
    </w:p>
    <w:p w14:paraId="49294592" w14:textId="46FD91FA" w:rsidR="00646EAE" w:rsidRDefault="00646EAE">
      <w:pPr>
        <w:pStyle w:val="TableofFigures"/>
        <w:rPr>
          <w:rFonts w:eastAsiaTheme="minorEastAsia" w:cstheme="minorBidi"/>
          <w:kern w:val="2"/>
          <w:sz w:val="24"/>
          <w:szCs w:val="24"/>
          <w14:ligatures w14:val="standardContextual"/>
        </w:rPr>
      </w:pPr>
      <w:hyperlink w:anchor="_Toc211349771" w:history="1">
        <w:r w:rsidRPr="00AD55B9">
          <w:rPr>
            <w:rStyle w:val="Hyperlink"/>
          </w:rPr>
          <w:t>Figure 76: The Projects Main Window</w:t>
        </w:r>
        <w:r>
          <w:rPr>
            <w:webHidden/>
          </w:rPr>
          <w:tab/>
        </w:r>
        <w:r>
          <w:rPr>
            <w:webHidden/>
          </w:rPr>
          <w:fldChar w:fldCharType="begin"/>
        </w:r>
        <w:r>
          <w:rPr>
            <w:webHidden/>
          </w:rPr>
          <w:instrText xml:space="preserve"> PAGEREF _Toc211349771 \h </w:instrText>
        </w:r>
        <w:r>
          <w:rPr>
            <w:webHidden/>
          </w:rPr>
        </w:r>
        <w:r>
          <w:rPr>
            <w:webHidden/>
          </w:rPr>
          <w:fldChar w:fldCharType="separate"/>
        </w:r>
        <w:r w:rsidR="0074082B">
          <w:rPr>
            <w:webHidden/>
          </w:rPr>
          <w:t>45</w:t>
        </w:r>
        <w:r>
          <w:rPr>
            <w:webHidden/>
          </w:rPr>
          <w:fldChar w:fldCharType="end"/>
        </w:r>
      </w:hyperlink>
    </w:p>
    <w:p w14:paraId="4F5EDB50" w14:textId="17622C30" w:rsidR="00646EAE" w:rsidRDefault="00646EAE">
      <w:pPr>
        <w:pStyle w:val="TableofFigures"/>
        <w:rPr>
          <w:rFonts w:eastAsiaTheme="minorEastAsia" w:cstheme="minorBidi"/>
          <w:kern w:val="2"/>
          <w:sz w:val="24"/>
          <w:szCs w:val="24"/>
          <w14:ligatures w14:val="standardContextual"/>
        </w:rPr>
      </w:pPr>
      <w:hyperlink w:anchor="_Toc211349772" w:history="1">
        <w:r w:rsidRPr="00AD55B9">
          <w:rPr>
            <w:rStyle w:val="Hyperlink"/>
          </w:rPr>
          <w:t>Figure 77: The Project Details Window</w:t>
        </w:r>
        <w:r>
          <w:rPr>
            <w:webHidden/>
          </w:rPr>
          <w:tab/>
        </w:r>
        <w:r>
          <w:rPr>
            <w:webHidden/>
          </w:rPr>
          <w:fldChar w:fldCharType="begin"/>
        </w:r>
        <w:r>
          <w:rPr>
            <w:webHidden/>
          </w:rPr>
          <w:instrText xml:space="preserve"> PAGEREF _Toc211349772 \h </w:instrText>
        </w:r>
        <w:r>
          <w:rPr>
            <w:webHidden/>
          </w:rPr>
        </w:r>
        <w:r>
          <w:rPr>
            <w:webHidden/>
          </w:rPr>
          <w:fldChar w:fldCharType="separate"/>
        </w:r>
        <w:r w:rsidR="0074082B">
          <w:rPr>
            <w:webHidden/>
          </w:rPr>
          <w:t>47</w:t>
        </w:r>
        <w:r>
          <w:rPr>
            <w:webHidden/>
          </w:rPr>
          <w:fldChar w:fldCharType="end"/>
        </w:r>
      </w:hyperlink>
    </w:p>
    <w:p w14:paraId="05106DC6" w14:textId="0EEC4D07" w:rsidR="00646EAE" w:rsidRDefault="00646EAE">
      <w:pPr>
        <w:pStyle w:val="TableofFigures"/>
        <w:rPr>
          <w:rFonts w:eastAsiaTheme="minorEastAsia" w:cstheme="minorBidi"/>
          <w:kern w:val="2"/>
          <w:sz w:val="24"/>
          <w:szCs w:val="24"/>
          <w14:ligatures w14:val="standardContextual"/>
        </w:rPr>
      </w:pPr>
      <w:hyperlink w:anchor="_Toc211349773" w:history="1">
        <w:r w:rsidRPr="00AD55B9">
          <w:rPr>
            <w:rStyle w:val="Hyperlink"/>
          </w:rPr>
          <w:t>Figure 78: UPLOAD a Shape File</w:t>
        </w:r>
        <w:r>
          <w:rPr>
            <w:webHidden/>
          </w:rPr>
          <w:tab/>
        </w:r>
        <w:r>
          <w:rPr>
            <w:webHidden/>
          </w:rPr>
          <w:fldChar w:fldCharType="begin"/>
        </w:r>
        <w:r>
          <w:rPr>
            <w:webHidden/>
          </w:rPr>
          <w:instrText xml:space="preserve"> PAGEREF _Toc211349773 \h </w:instrText>
        </w:r>
        <w:r>
          <w:rPr>
            <w:webHidden/>
          </w:rPr>
        </w:r>
        <w:r>
          <w:rPr>
            <w:webHidden/>
          </w:rPr>
          <w:fldChar w:fldCharType="separate"/>
        </w:r>
        <w:r w:rsidR="0074082B">
          <w:rPr>
            <w:webHidden/>
          </w:rPr>
          <w:t>48</w:t>
        </w:r>
        <w:r>
          <w:rPr>
            <w:webHidden/>
          </w:rPr>
          <w:fldChar w:fldCharType="end"/>
        </w:r>
      </w:hyperlink>
    </w:p>
    <w:p w14:paraId="624FF302" w14:textId="1C465FF4" w:rsidR="00646EAE" w:rsidRDefault="00646EAE">
      <w:pPr>
        <w:pStyle w:val="TableofFigures"/>
        <w:rPr>
          <w:rFonts w:eastAsiaTheme="minorEastAsia" w:cstheme="minorBidi"/>
          <w:kern w:val="2"/>
          <w:sz w:val="24"/>
          <w:szCs w:val="24"/>
          <w14:ligatures w14:val="standardContextual"/>
        </w:rPr>
      </w:pPr>
      <w:hyperlink w:anchor="_Toc211349774" w:history="1">
        <w:r w:rsidRPr="00AD55B9">
          <w:rPr>
            <w:rStyle w:val="Hyperlink"/>
          </w:rPr>
          <w:t>Figure 79: The Shape File Upload Window</w:t>
        </w:r>
        <w:r>
          <w:rPr>
            <w:webHidden/>
          </w:rPr>
          <w:tab/>
        </w:r>
        <w:r>
          <w:rPr>
            <w:webHidden/>
          </w:rPr>
          <w:fldChar w:fldCharType="begin"/>
        </w:r>
        <w:r>
          <w:rPr>
            <w:webHidden/>
          </w:rPr>
          <w:instrText xml:space="preserve"> PAGEREF _Toc211349774 \h </w:instrText>
        </w:r>
        <w:r>
          <w:rPr>
            <w:webHidden/>
          </w:rPr>
        </w:r>
        <w:r>
          <w:rPr>
            <w:webHidden/>
          </w:rPr>
          <w:fldChar w:fldCharType="separate"/>
        </w:r>
        <w:r w:rsidR="0074082B">
          <w:rPr>
            <w:webHidden/>
          </w:rPr>
          <w:t>48</w:t>
        </w:r>
        <w:r>
          <w:rPr>
            <w:webHidden/>
          </w:rPr>
          <w:fldChar w:fldCharType="end"/>
        </w:r>
      </w:hyperlink>
    </w:p>
    <w:p w14:paraId="302A88C4" w14:textId="54501D1F" w:rsidR="00646EAE" w:rsidRDefault="00646EAE">
      <w:pPr>
        <w:pStyle w:val="TableofFigures"/>
        <w:rPr>
          <w:rFonts w:eastAsiaTheme="minorEastAsia" w:cstheme="minorBidi"/>
          <w:kern w:val="2"/>
          <w:sz w:val="24"/>
          <w:szCs w:val="24"/>
          <w14:ligatures w14:val="standardContextual"/>
        </w:rPr>
      </w:pPr>
      <w:hyperlink w:anchor="_Toc211349775" w:history="1">
        <w:r w:rsidRPr="00AD55B9">
          <w:rPr>
            <w:rStyle w:val="Hyperlink"/>
          </w:rPr>
          <w:t>Figure 80: Shape File Selected</w:t>
        </w:r>
        <w:r>
          <w:rPr>
            <w:webHidden/>
          </w:rPr>
          <w:tab/>
        </w:r>
        <w:r>
          <w:rPr>
            <w:webHidden/>
          </w:rPr>
          <w:fldChar w:fldCharType="begin"/>
        </w:r>
        <w:r>
          <w:rPr>
            <w:webHidden/>
          </w:rPr>
          <w:instrText xml:space="preserve"> PAGEREF _Toc211349775 \h </w:instrText>
        </w:r>
        <w:r>
          <w:rPr>
            <w:webHidden/>
          </w:rPr>
        </w:r>
        <w:r>
          <w:rPr>
            <w:webHidden/>
          </w:rPr>
          <w:fldChar w:fldCharType="separate"/>
        </w:r>
        <w:r w:rsidR="0074082B">
          <w:rPr>
            <w:webHidden/>
          </w:rPr>
          <w:t>49</w:t>
        </w:r>
        <w:r>
          <w:rPr>
            <w:webHidden/>
          </w:rPr>
          <w:fldChar w:fldCharType="end"/>
        </w:r>
      </w:hyperlink>
    </w:p>
    <w:p w14:paraId="6ACD9666" w14:textId="062DCCC2" w:rsidR="00646EAE" w:rsidRDefault="00646EAE">
      <w:pPr>
        <w:pStyle w:val="TableofFigures"/>
        <w:rPr>
          <w:rFonts w:eastAsiaTheme="minorEastAsia" w:cstheme="minorBidi"/>
          <w:kern w:val="2"/>
          <w:sz w:val="24"/>
          <w:szCs w:val="24"/>
          <w14:ligatures w14:val="standardContextual"/>
        </w:rPr>
      </w:pPr>
      <w:hyperlink w:anchor="_Toc211349776" w:history="1">
        <w:r w:rsidRPr="00AD55B9">
          <w:rPr>
            <w:rStyle w:val="Hyperlink"/>
          </w:rPr>
          <w:t>Figure 81: Shape File Processing</w:t>
        </w:r>
        <w:r>
          <w:rPr>
            <w:webHidden/>
          </w:rPr>
          <w:tab/>
        </w:r>
        <w:r>
          <w:rPr>
            <w:webHidden/>
          </w:rPr>
          <w:fldChar w:fldCharType="begin"/>
        </w:r>
        <w:r>
          <w:rPr>
            <w:webHidden/>
          </w:rPr>
          <w:instrText xml:space="preserve"> PAGEREF _Toc211349776 \h </w:instrText>
        </w:r>
        <w:r>
          <w:rPr>
            <w:webHidden/>
          </w:rPr>
        </w:r>
        <w:r>
          <w:rPr>
            <w:webHidden/>
          </w:rPr>
          <w:fldChar w:fldCharType="separate"/>
        </w:r>
        <w:r w:rsidR="0074082B">
          <w:rPr>
            <w:webHidden/>
          </w:rPr>
          <w:t>49</w:t>
        </w:r>
        <w:r>
          <w:rPr>
            <w:webHidden/>
          </w:rPr>
          <w:fldChar w:fldCharType="end"/>
        </w:r>
      </w:hyperlink>
    </w:p>
    <w:p w14:paraId="6C0FC708" w14:textId="08A630E8" w:rsidR="00646EAE" w:rsidRDefault="00646EAE">
      <w:pPr>
        <w:pStyle w:val="TableofFigures"/>
        <w:rPr>
          <w:rFonts w:eastAsiaTheme="minorEastAsia" w:cstheme="minorBidi"/>
          <w:kern w:val="2"/>
          <w:sz w:val="24"/>
          <w:szCs w:val="24"/>
          <w14:ligatures w14:val="standardContextual"/>
        </w:rPr>
      </w:pPr>
      <w:hyperlink w:anchor="_Toc211349777" w:history="1">
        <w:r w:rsidRPr="00AD55B9">
          <w:rPr>
            <w:rStyle w:val="Hyperlink"/>
          </w:rPr>
          <w:t>Figure 82: Shape File Processing Failed Error Message</w:t>
        </w:r>
        <w:r>
          <w:rPr>
            <w:webHidden/>
          </w:rPr>
          <w:tab/>
        </w:r>
        <w:r>
          <w:rPr>
            <w:webHidden/>
          </w:rPr>
          <w:fldChar w:fldCharType="begin"/>
        </w:r>
        <w:r>
          <w:rPr>
            <w:webHidden/>
          </w:rPr>
          <w:instrText xml:space="preserve"> PAGEREF _Toc211349777 \h </w:instrText>
        </w:r>
        <w:r>
          <w:rPr>
            <w:webHidden/>
          </w:rPr>
        </w:r>
        <w:r>
          <w:rPr>
            <w:webHidden/>
          </w:rPr>
          <w:fldChar w:fldCharType="separate"/>
        </w:r>
        <w:r w:rsidR="0074082B">
          <w:rPr>
            <w:webHidden/>
          </w:rPr>
          <w:t>50</w:t>
        </w:r>
        <w:r>
          <w:rPr>
            <w:webHidden/>
          </w:rPr>
          <w:fldChar w:fldCharType="end"/>
        </w:r>
      </w:hyperlink>
    </w:p>
    <w:p w14:paraId="2B0E4625" w14:textId="3453610A" w:rsidR="007872CE" w:rsidRDefault="003B0BB3" w:rsidP="007B3C82">
      <w:pPr>
        <w:pStyle w:val="TableofFigures"/>
      </w:pPr>
      <w:r>
        <w:fldChar w:fldCharType="end"/>
      </w:r>
    </w:p>
    <w:p w14:paraId="3CFD0303" w14:textId="77777777" w:rsidR="00BA5FA9" w:rsidRDefault="00BA5FA9" w:rsidP="00B8147F">
      <w:pPr>
        <w:rPr>
          <w:noProof/>
        </w:rPr>
        <w:sectPr w:rsidR="00BA5FA9" w:rsidSect="007E069B">
          <w:headerReference w:type="first" r:id="rId12"/>
          <w:pgSz w:w="12240" w:h="15840" w:code="1"/>
          <w:pgMar w:top="1800" w:right="1080" w:bottom="1080" w:left="1080" w:header="720" w:footer="720" w:gutter="0"/>
          <w:pgNumType w:fmt="lowerRoman"/>
          <w:cols w:space="720"/>
          <w:docGrid w:linePitch="360"/>
        </w:sectPr>
      </w:pPr>
    </w:p>
    <w:p w14:paraId="268C77FD" w14:textId="58CE3533" w:rsidR="009A1C11" w:rsidRPr="00A63342" w:rsidRDefault="00D73F28" w:rsidP="00A63342">
      <w:pPr>
        <w:pStyle w:val="Heading1"/>
      </w:pPr>
      <w:bookmarkStart w:id="3" w:name="_Toc211349778"/>
      <w:bookmarkEnd w:id="1"/>
      <w:r w:rsidRPr="00A63342">
        <w:lastRenderedPageBreak/>
        <w:t xml:space="preserve">RPS Database </w:t>
      </w:r>
      <w:r w:rsidR="004A20BC">
        <w:t>Introduction &amp; Access</w:t>
      </w:r>
      <w:bookmarkEnd w:id="3"/>
    </w:p>
    <w:p w14:paraId="75E3DCBB" w14:textId="02769AB7" w:rsidR="009A1C11" w:rsidRPr="00A7608A" w:rsidRDefault="004A20BC" w:rsidP="00A7608A">
      <w:pPr>
        <w:pStyle w:val="Heading2"/>
      </w:pPr>
      <w:bookmarkStart w:id="4" w:name="Safety_and_Enforcement_Division_(SED)_Ch"/>
      <w:bookmarkStart w:id="5" w:name="_Toc166509588"/>
      <w:bookmarkStart w:id="6" w:name="_Toc211349779"/>
      <w:bookmarkEnd w:id="4"/>
      <w:r>
        <w:t>Background</w:t>
      </w:r>
      <w:bookmarkEnd w:id="5"/>
      <w:bookmarkEnd w:id="6"/>
    </w:p>
    <w:bookmarkEnd w:id="0"/>
    <w:p w14:paraId="4197D823" w14:textId="5D079CD4" w:rsidR="00EE3DF1" w:rsidRDefault="000B7217" w:rsidP="00F11EAB">
      <w:pPr>
        <w:rPr>
          <w:rStyle w:val="BodyTextIndent3Char"/>
          <w:rFonts w:cstheme="majorBidi"/>
        </w:rPr>
      </w:pPr>
      <w:r>
        <w:rPr>
          <w:rStyle w:val="BodyTextIndent3Char"/>
          <w:rFonts w:cstheme="majorBidi"/>
        </w:rPr>
        <w:t xml:space="preserve">In </w:t>
      </w:r>
      <w:r w:rsidR="00EC2AC1">
        <w:rPr>
          <w:rStyle w:val="BodyTextIndent3Char"/>
          <w:rFonts w:cstheme="majorBidi"/>
        </w:rPr>
        <w:t>August</w:t>
      </w:r>
      <w:r>
        <w:rPr>
          <w:rStyle w:val="BodyTextIndent3Char"/>
          <w:rFonts w:cstheme="majorBidi"/>
        </w:rPr>
        <w:t xml:space="preserve"> of 2024, the Renewables Portfolio Standard (RPS) team at the California Public Utilities Commission (CPUC) </w:t>
      </w:r>
      <w:r w:rsidR="007507D6">
        <w:rPr>
          <w:rStyle w:val="BodyTextIndent3Char"/>
          <w:rFonts w:cstheme="majorBidi"/>
        </w:rPr>
        <w:t>launch</w:t>
      </w:r>
      <w:r w:rsidR="00EC2AC1">
        <w:rPr>
          <w:rStyle w:val="BodyTextIndent3Char"/>
          <w:rFonts w:cstheme="majorBidi"/>
        </w:rPr>
        <w:t>ed</w:t>
      </w:r>
      <w:r w:rsidR="007507D6">
        <w:rPr>
          <w:rStyle w:val="BodyTextIndent3Char"/>
          <w:rFonts w:cstheme="majorBidi"/>
        </w:rPr>
        <w:t xml:space="preserve"> </w:t>
      </w:r>
      <w:r>
        <w:rPr>
          <w:rStyle w:val="BodyTextIndent3Char"/>
          <w:rFonts w:cstheme="majorBidi"/>
        </w:rPr>
        <w:t>the new RPS Database. The database expand</w:t>
      </w:r>
      <w:r w:rsidR="00392F14">
        <w:rPr>
          <w:rStyle w:val="BodyTextIndent3Char"/>
          <w:rFonts w:cstheme="majorBidi"/>
        </w:rPr>
        <w:t>ed</w:t>
      </w:r>
      <w:r>
        <w:rPr>
          <w:rStyle w:val="BodyTextIndent3Char"/>
          <w:rFonts w:cstheme="majorBidi"/>
        </w:rPr>
        <w:t xml:space="preserve"> upon the </w:t>
      </w:r>
      <w:r w:rsidR="00392F14">
        <w:rPr>
          <w:rStyle w:val="BodyTextIndent3Char"/>
          <w:rFonts w:cstheme="majorBidi"/>
        </w:rPr>
        <w:t xml:space="preserve">previous </w:t>
      </w:r>
      <w:r>
        <w:rPr>
          <w:rStyle w:val="BodyTextIndent3Char"/>
          <w:rFonts w:cstheme="majorBidi"/>
        </w:rPr>
        <w:t xml:space="preserve">system </w:t>
      </w:r>
      <w:r w:rsidR="00392F14">
        <w:rPr>
          <w:rStyle w:val="BodyTextIndent3Char"/>
          <w:rFonts w:cstheme="majorBidi"/>
        </w:rPr>
        <w:t>that was</w:t>
      </w:r>
      <w:r>
        <w:rPr>
          <w:rStyle w:val="BodyTextIndent3Char"/>
          <w:rFonts w:cstheme="majorBidi"/>
        </w:rPr>
        <w:t xml:space="preserve"> available</w:t>
      </w:r>
      <w:r w:rsidR="00EB0E77">
        <w:rPr>
          <w:rStyle w:val="BodyTextIndent3Char"/>
          <w:rFonts w:cstheme="majorBidi"/>
        </w:rPr>
        <w:t xml:space="preserve"> only</w:t>
      </w:r>
      <w:r>
        <w:rPr>
          <w:rStyle w:val="BodyTextIndent3Char"/>
          <w:rFonts w:cstheme="majorBidi"/>
        </w:rPr>
        <w:t xml:space="preserve"> to the large investor-owned utilities (IOUs)</w:t>
      </w:r>
      <w:r w:rsidR="0089544E">
        <w:rPr>
          <w:rStyle w:val="BodyTextIndent3Char"/>
          <w:rFonts w:cstheme="majorBidi"/>
        </w:rPr>
        <w:t xml:space="preserve">. The RPS Database </w:t>
      </w:r>
      <w:r w:rsidR="006E7C13">
        <w:rPr>
          <w:rStyle w:val="BodyTextIndent3Char"/>
          <w:rFonts w:cstheme="majorBidi"/>
        </w:rPr>
        <w:t xml:space="preserve">is </w:t>
      </w:r>
      <w:r w:rsidR="0089544E">
        <w:rPr>
          <w:rStyle w:val="BodyTextIndent3Char"/>
          <w:rFonts w:cstheme="majorBidi"/>
        </w:rPr>
        <w:t>now</w:t>
      </w:r>
      <w:r w:rsidR="00D50F24">
        <w:rPr>
          <w:rStyle w:val="BodyTextIndent3Char"/>
          <w:rFonts w:cstheme="majorBidi"/>
        </w:rPr>
        <w:t xml:space="preserve"> </w:t>
      </w:r>
      <w:r>
        <w:rPr>
          <w:rStyle w:val="BodyTextIndent3Char"/>
          <w:rFonts w:cstheme="majorBidi"/>
        </w:rPr>
        <w:t>available to all CPUC RPS retail sellers, including the IOU</w:t>
      </w:r>
      <w:r w:rsidR="00D50F24">
        <w:rPr>
          <w:rStyle w:val="BodyTextIndent3Char"/>
          <w:rFonts w:cstheme="majorBidi"/>
        </w:rPr>
        <w:t>s</w:t>
      </w:r>
      <w:r>
        <w:rPr>
          <w:rStyle w:val="BodyTextIndent3Char"/>
          <w:rFonts w:cstheme="majorBidi"/>
        </w:rPr>
        <w:t xml:space="preserve">, small multijurisdictional utilities (SMJUs), </w:t>
      </w:r>
      <w:r w:rsidR="00A9613B">
        <w:rPr>
          <w:rStyle w:val="BodyTextIndent3Char"/>
          <w:rFonts w:cstheme="majorBidi"/>
        </w:rPr>
        <w:t>c</w:t>
      </w:r>
      <w:r>
        <w:rPr>
          <w:rStyle w:val="BodyTextIndent3Char"/>
          <w:rFonts w:cstheme="majorBidi"/>
        </w:rPr>
        <w:t>ommunity choice aggregators (CCAs), and electric service providers (ESPs).</w:t>
      </w:r>
    </w:p>
    <w:p w14:paraId="743C8EE3" w14:textId="0DE805C1" w:rsidR="00F92594" w:rsidRDefault="00A9613B" w:rsidP="00516ECE">
      <w:r>
        <w:t>CPUC RPS retail sellers will use the new RPS Database to submit all RPS-related data and reports</w:t>
      </w:r>
      <w:r w:rsidR="00516ECE">
        <w:t>.</w:t>
      </w:r>
    </w:p>
    <w:p w14:paraId="4C7B6F6A" w14:textId="37F520A6" w:rsidR="003B0FB9" w:rsidRDefault="003B0FB9" w:rsidP="00516ECE">
      <w:r>
        <w:t xml:space="preserve">The RPS Database can be accessed at: </w:t>
      </w:r>
      <w:hyperlink r:id="rId13" w:history="1">
        <w:r w:rsidR="00DD2A15" w:rsidRPr="005D386B">
          <w:rPr>
            <w:rStyle w:val="Hyperlink"/>
            <w:b/>
            <w:bCs/>
          </w:rPr>
          <w:t>https://rpsd.cpuc.ca.gov</w:t>
        </w:r>
      </w:hyperlink>
      <w:r w:rsidR="00DD2A15">
        <w:t xml:space="preserve">. </w:t>
      </w:r>
    </w:p>
    <w:p w14:paraId="79E9B9F2" w14:textId="68189334" w:rsidR="00F57E6C" w:rsidRDefault="00794ED7" w:rsidP="00050F5E">
      <w:pPr>
        <w:pStyle w:val="Heading2"/>
      </w:pPr>
      <w:bookmarkStart w:id="7" w:name="_Toc211349780"/>
      <w:r>
        <w:t>User Roles</w:t>
      </w:r>
      <w:bookmarkEnd w:id="7"/>
    </w:p>
    <w:p w14:paraId="0EFD42A4" w14:textId="56D644FE" w:rsidR="00794ED7" w:rsidRDefault="00F660F0" w:rsidP="00516ECE">
      <w:r>
        <w:t>Your</w:t>
      </w:r>
      <w:r w:rsidR="00C255E3">
        <w:t xml:space="preserve"> user</w:t>
      </w:r>
      <w:r>
        <w:t xml:space="preserve"> </w:t>
      </w:r>
      <w:r w:rsidR="006663A3">
        <w:t>r</w:t>
      </w:r>
      <w:r>
        <w:t xml:space="preserve">ole </w:t>
      </w:r>
      <w:r w:rsidR="000A6E49">
        <w:t xml:space="preserve">determines </w:t>
      </w:r>
      <w:r w:rsidR="006A7556">
        <w:t>which</w:t>
      </w:r>
      <w:r w:rsidR="000A6E49">
        <w:t xml:space="preserve"> </w:t>
      </w:r>
      <w:r w:rsidR="00A865B6">
        <w:t xml:space="preserve">database </w:t>
      </w:r>
      <w:r w:rsidR="000A6E49">
        <w:t>function</w:t>
      </w:r>
      <w:r w:rsidR="004E427F">
        <w:t>s a</w:t>
      </w:r>
      <w:r w:rsidR="00EE00EA">
        <w:t>nd</w:t>
      </w:r>
      <w:r w:rsidR="004E427F">
        <w:t xml:space="preserve"> areas you </w:t>
      </w:r>
      <w:r w:rsidR="00A84815">
        <w:t>can</w:t>
      </w:r>
      <w:r w:rsidR="004E427F">
        <w:t xml:space="preserve"> access</w:t>
      </w:r>
      <w:r w:rsidR="00A84815">
        <w:t>.</w:t>
      </w:r>
      <w:r w:rsidR="004E427F">
        <w:t xml:space="preserve"> </w:t>
      </w:r>
      <w:r w:rsidR="00FE625C">
        <w:t xml:space="preserve">Your Organizational Admin (or CPUC Admin) </w:t>
      </w:r>
      <w:r w:rsidR="00FC3440">
        <w:t>assign</w:t>
      </w:r>
      <w:r w:rsidR="00FE625C">
        <w:t xml:space="preserve">s your </w:t>
      </w:r>
      <w:r w:rsidR="00100FBD">
        <w:t>r</w:t>
      </w:r>
      <w:r w:rsidR="00FE625C">
        <w:t xml:space="preserve">ole when you </w:t>
      </w:r>
      <w:r w:rsidR="00C52ECC">
        <w:t xml:space="preserve">initially </w:t>
      </w:r>
      <w:r w:rsidR="00FE625C">
        <w:t xml:space="preserve">register </w:t>
      </w:r>
      <w:r w:rsidR="00B70C2A">
        <w:t xml:space="preserve">to access the </w:t>
      </w:r>
      <w:r w:rsidR="00A865B6">
        <w:t>database</w:t>
      </w:r>
      <w:r w:rsidR="00B412D3">
        <w:t xml:space="preserve"> and can update it in the future </w:t>
      </w:r>
      <w:r w:rsidR="00D4336E">
        <w:t>as needed.</w:t>
      </w:r>
      <w:r w:rsidR="00B412D3">
        <w:t xml:space="preserve"> </w:t>
      </w:r>
    </w:p>
    <w:p w14:paraId="03E1D3E1" w14:textId="733793CE" w:rsidR="00C255E3" w:rsidRDefault="00C255E3" w:rsidP="00516ECE">
      <w:r>
        <w:t>There are four tiers of user roles within the RPS Database. Everyone using the database is assigned a role depending on specific position activities and requirements.</w:t>
      </w:r>
      <w:r w:rsidR="00B11D09">
        <w:t xml:space="preserve"> Roles are hierarchical and </w:t>
      </w:r>
      <w:r w:rsidR="0088610B">
        <w:t xml:space="preserve">roles of a higher level have all the functionality and access as the roles below it. </w:t>
      </w:r>
    </w:p>
    <w:p w14:paraId="2497B7E2" w14:textId="3FB60BD1" w:rsidR="005E3F06" w:rsidRPr="005E42E0" w:rsidRDefault="005E3F06" w:rsidP="00050F5E">
      <w:pPr>
        <w:pStyle w:val="Heading4"/>
      </w:pPr>
      <w:r w:rsidRPr="005E42E0">
        <w:t>Admin</w:t>
      </w:r>
      <w:r w:rsidR="006663A3">
        <w:t xml:space="preserve"> (Organizational)</w:t>
      </w:r>
      <w:r w:rsidRPr="005E42E0">
        <w:t>:</w:t>
      </w:r>
    </w:p>
    <w:p w14:paraId="6B761378" w14:textId="7A2605AD" w:rsidR="005E3F06" w:rsidRDefault="005E3F06" w:rsidP="00050F5E">
      <w:pPr>
        <w:pStyle w:val="ListBullet"/>
      </w:pPr>
      <w:r>
        <w:t xml:space="preserve">Can manage </w:t>
      </w:r>
      <w:r w:rsidR="00A865B6">
        <w:t>u</w:t>
      </w:r>
      <w:r>
        <w:t xml:space="preserve">ser </w:t>
      </w:r>
      <w:r w:rsidR="00A865B6">
        <w:t>r</w:t>
      </w:r>
      <w:r>
        <w:t xml:space="preserve">oles, </w:t>
      </w:r>
      <w:r w:rsidR="00C651C8">
        <w:t xml:space="preserve">and </w:t>
      </w:r>
      <w:r>
        <w:t xml:space="preserve">review and approve new </w:t>
      </w:r>
      <w:r w:rsidR="00D4336E">
        <w:t>u</w:t>
      </w:r>
      <w:r>
        <w:t>sers for the</w:t>
      </w:r>
      <w:r w:rsidR="00185BDE">
        <w:t>ir</w:t>
      </w:r>
      <w:r>
        <w:t xml:space="preserve"> org</w:t>
      </w:r>
      <w:r w:rsidR="00C651C8">
        <w:t>anization</w:t>
      </w:r>
      <w:r>
        <w:t>. Can also do any other action for the roles below.</w:t>
      </w:r>
    </w:p>
    <w:p w14:paraId="4487BF2B" w14:textId="77777777" w:rsidR="005E3F06" w:rsidRDefault="005E3F06" w:rsidP="00050F5E">
      <w:pPr>
        <w:pStyle w:val="Heading4"/>
      </w:pPr>
      <w:r>
        <w:t>Attestor:</w:t>
      </w:r>
    </w:p>
    <w:p w14:paraId="26BDACE3" w14:textId="0E4B0587" w:rsidR="005E3F06" w:rsidRDefault="005E3F06" w:rsidP="00050F5E">
      <w:pPr>
        <w:pStyle w:val="ListBullet"/>
      </w:pPr>
      <w:r>
        <w:t xml:space="preserve">Can </w:t>
      </w:r>
      <w:r w:rsidRPr="00050F5E">
        <w:rPr>
          <w:b/>
          <w:bCs/>
        </w:rPr>
        <w:t>Attest</w:t>
      </w:r>
      <w:r>
        <w:t xml:space="preserve"> to </w:t>
      </w:r>
      <w:r w:rsidR="0075545A">
        <w:t xml:space="preserve">data </w:t>
      </w:r>
      <w:r w:rsidR="00ED7C6E" w:rsidRPr="00050F5E">
        <w:rPr>
          <w:b/>
          <w:bCs/>
        </w:rPr>
        <w:t>S</w:t>
      </w:r>
      <w:r w:rsidRPr="00050F5E">
        <w:rPr>
          <w:b/>
          <w:bCs/>
        </w:rPr>
        <w:t>ubmissions</w:t>
      </w:r>
      <w:r>
        <w:t xml:space="preserve"> which is the final step in submitting them for approval </w:t>
      </w:r>
      <w:r w:rsidR="00ED7C6E">
        <w:t>by</w:t>
      </w:r>
      <w:r>
        <w:t xml:space="preserve"> CPUC. Can also do any other action for the roles below.</w:t>
      </w:r>
    </w:p>
    <w:p w14:paraId="562D3FA5" w14:textId="77777777" w:rsidR="005E3F06" w:rsidRDefault="005E3F06" w:rsidP="00050F5E">
      <w:pPr>
        <w:pStyle w:val="Heading4"/>
      </w:pPr>
      <w:r>
        <w:t>Submitter:</w:t>
      </w:r>
    </w:p>
    <w:p w14:paraId="20EF8C49" w14:textId="0315CFED" w:rsidR="005E3F06" w:rsidRDefault="005E3F06" w:rsidP="00050F5E">
      <w:pPr>
        <w:pStyle w:val="ListBullet"/>
      </w:pPr>
      <w:r>
        <w:t>Can create</w:t>
      </w:r>
      <w:r w:rsidR="00F21327">
        <w:t xml:space="preserve"> and edit</w:t>
      </w:r>
      <w:r w:rsidR="0075545A">
        <w:t xml:space="preserve"> data</w:t>
      </w:r>
      <w:r>
        <w:t xml:space="preserve"> </w:t>
      </w:r>
      <w:r w:rsidR="00ED7C6E" w:rsidRPr="00050F5E">
        <w:rPr>
          <w:b/>
          <w:bCs/>
        </w:rPr>
        <w:t>S</w:t>
      </w:r>
      <w:r w:rsidRPr="00050F5E">
        <w:rPr>
          <w:b/>
          <w:bCs/>
        </w:rPr>
        <w:t>ubmissions</w:t>
      </w:r>
      <w:r>
        <w:t xml:space="preserve">. Can submit for </w:t>
      </w:r>
      <w:r w:rsidR="00ED7C6E" w:rsidRPr="00050F5E">
        <w:rPr>
          <w:b/>
          <w:bCs/>
        </w:rPr>
        <w:t>A</w:t>
      </w:r>
      <w:r w:rsidRPr="00050F5E">
        <w:rPr>
          <w:b/>
          <w:bCs/>
        </w:rPr>
        <w:t>ttestation</w:t>
      </w:r>
      <w:r w:rsidR="0066023B">
        <w:t>,</w:t>
      </w:r>
      <w:r>
        <w:t xml:space="preserve"> but cannot </w:t>
      </w:r>
      <w:r w:rsidR="00C640EC" w:rsidRPr="00050F5E">
        <w:rPr>
          <w:b/>
          <w:bCs/>
        </w:rPr>
        <w:t>A</w:t>
      </w:r>
      <w:r w:rsidRPr="00050F5E">
        <w:rPr>
          <w:b/>
          <w:bCs/>
        </w:rPr>
        <w:t>ttest</w:t>
      </w:r>
      <w:r>
        <w:t xml:space="preserve"> themselves. Can also do any other action for the role below.</w:t>
      </w:r>
    </w:p>
    <w:p w14:paraId="090CB7B4" w14:textId="77777777" w:rsidR="005E3F06" w:rsidRDefault="005E3F06" w:rsidP="00050F5E">
      <w:pPr>
        <w:pStyle w:val="Heading4"/>
      </w:pPr>
      <w:r>
        <w:t>User:</w:t>
      </w:r>
    </w:p>
    <w:p w14:paraId="47F032E1" w14:textId="28CDDB3D" w:rsidR="005E3F06" w:rsidRDefault="005E3F06" w:rsidP="00050F5E">
      <w:pPr>
        <w:pStyle w:val="ListBullet"/>
      </w:pPr>
      <w:r>
        <w:t xml:space="preserve">Can view </w:t>
      </w:r>
      <w:r w:rsidR="004E6E9A" w:rsidRPr="00050F5E">
        <w:rPr>
          <w:b/>
          <w:bCs/>
        </w:rPr>
        <w:t>D</w:t>
      </w:r>
      <w:r w:rsidRPr="00050F5E">
        <w:rPr>
          <w:b/>
          <w:bCs/>
        </w:rPr>
        <w:t>ashboard</w:t>
      </w:r>
      <w:r>
        <w:t>,</w:t>
      </w:r>
      <w:r w:rsidR="0075545A">
        <w:t xml:space="preserve"> data</w:t>
      </w:r>
      <w:r>
        <w:t xml:space="preserve"> </w:t>
      </w:r>
      <w:r w:rsidR="004E6E9A" w:rsidRPr="00050F5E">
        <w:rPr>
          <w:b/>
          <w:bCs/>
        </w:rPr>
        <w:t>S</w:t>
      </w:r>
      <w:r w:rsidRPr="00050F5E">
        <w:rPr>
          <w:b/>
          <w:bCs/>
        </w:rPr>
        <w:t>ubmission</w:t>
      </w:r>
      <w:r w:rsidR="004E6E9A" w:rsidRPr="00050F5E">
        <w:rPr>
          <w:b/>
          <w:bCs/>
        </w:rPr>
        <w:t>s</w:t>
      </w:r>
      <w:r>
        <w:t xml:space="preserve">, </w:t>
      </w:r>
      <w:r w:rsidR="005E7DF5">
        <w:t xml:space="preserve">and </w:t>
      </w:r>
      <w:r w:rsidR="004E6E9A" w:rsidRPr="00050F5E">
        <w:rPr>
          <w:b/>
          <w:bCs/>
        </w:rPr>
        <w:t>P</w:t>
      </w:r>
      <w:r w:rsidRPr="00050F5E">
        <w:rPr>
          <w:b/>
          <w:bCs/>
        </w:rPr>
        <w:t>rojects</w:t>
      </w:r>
      <w:r w:rsidR="00AE6024">
        <w:t>,</w:t>
      </w:r>
      <w:r>
        <w:t xml:space="preserve"> </w:t>
      </w:r>
      <w:r w:rsidR="004E6E9A">
        <w:t xml:space="preserve">and </w:t>
      </w:r>
      <w:r>
        <w:t xml:space="preserve">create </w:t>
      </w:r>
      <w:r w:rsidR="004E6E9A" w:rsidRPr="00050F5E">
        <w:rPr>
          <w:b/>
          <w:bCs/>
        </w:rPr>
        <w:t>T</w:t>
      </w:r>
      <w:r w:rsidRPr="00050F5E">
        <w:rPr>
          <w:b/>
          <w:bCs/>
        </w:rPr>
        <w:t>asks</w:t>
      </w:r>
      <w:r>
        <w:t xml:space="preserve"> and </w:t>
      </w:r>
      <w:r w:rsidR="004E6E9A" w:rsidRPr="00050F5E">
        <w:rPr>
          <w:b/>
          <w:bCs/>
        </w:rPr>
        <w:t>S</w:t>
      </w:r>
      <w:r w:rsidRPr="00050F5E">
        <w:rPr>
          <w:b/>
          <w:bCs/>
        </w:rPr>
        <w:t xml:space="preserve">upport </w:t>
      </w:r>
      <w:r w:rsidR="004E6E9A" w:rsidRPr="00050F5E">
        <w:rPr>
          <w:b/>
          <w:bCs/>
        </w:rPr>
        <w:t>T</w:t>
      </w:r>
      <w:r w:rsidRPr="00050F5E">
        <w:rPr>
          <w:b/>
          <w:bCs/>
        </w:rPr>
        <w:t>ickets</w:t>
      </w:r>
      <w:r>
        <w:t>.</w:t>
      </w:r>
    </w:p>
    <w:p w14:paraId="193168F3" w14:textId="77777777" w:rsidR="00F92594" w:rsidRDefault="00F92594">
      <w:pPr>
        <w:spacing w:before="0" w:after="160"/>
      </w:pPr>
      <w:r>
        <w:br w:type="page"/>
      </w:r>
    </w:p>
    <w:p w14:paraId="5637B7FC" w14:textId="77777777" w:rsidR="00C76B46" w:rsidRPr="00FB36E4" w:rsidRDefault="00C76B46" w:rsidP="00A7608A">
      <w:pPr>
        <w:pStyle w:val="Heading2"/>
      </w:pPr>
      <w:bookmarkStart w:id="8" w:name="_Toc166509598"/>
      <w:bookmarkStart w:id="9" w:name="_Toc211349781"/>
      <w:r>
        <w:lastRenderedPageBreak/>
        <w:t>Data Submission</w:t>
      </w:r>
      <w:bookmarkEnd w:id="8"/>
      <w:bookmarkEnd w:id="9"/>
    </w:p>
    <w:p w14:paraId="4F697E0E" w14:textId="76D669AC" w:rsidR="008E7399" w:rsidRDefault="000A024F" w:rsidP="00C76B46">
      <w:r>
        <w:t>Organizations</w:t>
      </w:r>
      <w:r w:rsidR="00FC10C4">
        <w:t xml:space="preserve"> are required</w:t>
      </w:r>
      <w:r w:rsidR="00102E86">
        <w:t xml:space="preserve"> to</w:t>
      </w:r>
      <w:r w:rsidRPr="000A024F">
        <w:t xml:space="preserve"> submit report</w:t>
      </w:r>
      <w:r w:rsidR="00102E86">
        <w:t>ing</w:t>
      </w:r>
      <w:r w:rsidRPr="000A024F">
        <w:t xml:space="preserve"> </w:t>
      </w:r>
      <w:r w:rsidR="008E7399">
        <w:t xml:space="preserve">data </w:t>
      </w:r>
      <w:r w:rsidR="00DC23C2">
        <w:t>to</w:t>
      </w:r>
      <w:r w:rsidRPr="000A024F">
        <w:t xml:space="preserve"> the </w:t>
      </w:r>
      <w:r w:rsidR="00DC23C2">
        <w:t>CPUC</w:t>
      </w:r>
      <w:r w:rsidR="00102E86">
        <w:t xml:space="preserve"> </w:t>
      </w:r>
      <w:r w:rsidRPr="000A024F">
        <w:t>to demonstrate compliance with the state's RPS program</w:t>
      </w:r>
      <w:r w:rsidR="00102E86">
        <w:t>. RPS</w:t>
      </w:r>
      <w:r w:rsidRPr="000A024F">
        <w:t xml:space="preserve"> mandates a certain percentage of electricity sold by retail sellers must come from renewable energy sources</w:t>
      </w:r>
      <w:r w:rsidR="00102E86">
        <w:t xml:space="preserve">, and the </w:t>
      </w:r>
      <w:r w:rsidR="00A045A7">
        <w:t>reporting</w:t>
      </w:r>
      <w:r w:rsidRPr="000A024F">
        <w:t xml:space="preserve"> detail</w:t>
      </w:r>
      <w:r w:rsidR="00715EDF">
        <w:t>s</w:t>
      </w:r>
      <w:r w:rsidRPr="000A024F">
        <w:t xml:space="preserve"> how much renewable energy a</w:t>
      </w:r>
      <w:r w:rsidR="00024CA6">
        <w:t>n organization</w:t>
      </w:r>
      <w:r w:rsidRPr="000A024F">
        <w:t xml:space="preserve"> has procured to meet the RPS standards.</w:t>
      </w:r>
    </w:p>
    <w:p w14:paraId="206D6218" w14:textId="77777777" w:rsidR="006D39DA" w:rsidRDefault="006D39DA" w:rsidP="006D39DA">
      <w:r w:rsidRPr="6565843A">
        <w:rPr>
          <w:rFonts w:eastAsiaTheme="minorEastAsia"/>
        </w:rPr>
        <w:t xml:space="preserve">Data will be submitted to the RPS Database using CPUC-predefined </w:t>
      </w:r>
      <w:r>
        <w:rPr>
          <w:rFonts w:eastAsiaTheme="minorEastAsia"/>
        </w:rPr>
        <w:t>Excel</w:t>
      </w:r>
      <w:r w:rsidRPr="6565843A">
        <w:rPr>
          <w:rFonts w:eastAsiaTheme="minorEastAsia"/>
        </w:rPr>
        <w:t xml:space="preserve"> file templates. Apart from </w:t>
      </w:r>
      <w:r>
        <w:rPr>
          <w:rFonts w:eastAsiaTheme="minorEastAsia"/>
        </w:rPr>
        <w:t>E</w:t>
      </w:r>
      <w:r w:rsidRPr="6565843A">
        <w:rPr>
          <w:rFonts w:eastAsiaTheme="minorEastAsia"/>
        </w:rPr>
        <w:t xml:space="preserve">xcel files, narrative documents, contract documents, and geographical shapefiles that denote RPS project sites may </w:t>
      </w:r>
      <w:r>
        <w:rPr>
          <w:rFonts w:eastAsiaTheme="minorEastAsia"/>
        </w:rPr>
        <w:t xml:space="preserve">also </w:t>
      </w:r>
      <w:r w:rsidRPr="6565843A">
        <w:rPr>
          <w:rFonts w:eastAsiaTheme="minorEastAsia"/>
        </w:rPr>
        <w:t>be sub</w:t>
      </w:r>
      <w:r>
        <w:t>mitted through the system.</w:t>
      </w:r>
    </w:p>
    <w:p w14:paraId="329A281F" w14:textId="0DF4F0F0" w:rsidR="00C76B46" w:rsidRDefault="004B3EB3" w:rsidP="00C76B46">
      <w:r>
        <w:fldChar w:fldCharType="begin"/>
      </w:r>
      <w:r>
        <w:instrText xml:space="preserve"> REF _Ref179287425 \h </w:instrText>
      </w:r>
      <w:r>
        <w:fldChar w:fldCharType="separate"/>
      </w:r>
      <w:r w:rsidR="0074082B" w:rsidRPr="00C267CA">
        <w:t xml:space="preserve">Table </w:t>
      </w:r>
      <w:r w:rsidR="0074082B">
        <w:rPr>
          <w:noProof/>
        </w:rPr>
        <w:t>1</w:t>
      </w:r>
      <w:r w:rsidR="0074082B" w:rsidRPr="00C267CA">
        <w:t>: Data Submissions</w:t>
      </w:r>
      <w:r>
        <w:fldChar w:fldCharType="end"/>
      </w:r>
      <w:r w:rsidR="00C76B46">
        <w:t xml:space="preserve">below identifies the full list of data </w:t>
      </w:r>
      <w:r w:rsidR="00630D61">
        <w:t>s</w:t>
      </w:r>
      <w:r w:rsidR="00FD3260">
        <w:t>ubmission</w:t>
      </w:r>
      <w:r w:rsidR="00C76B46">
        <w:t xml:space="preserve"> types, </w:t>
      </w:r>
      <w:r w:rsidR="00313835">
        <w:t xml:space="preserve">what </w:t>
      </w:r>
      <w:r w:rsidR="00C76B46">
        <w:t>type</w:t>
      </w:r>
      <w:r w:rsidR="0089544E">
        <w:t>s</w:t>
      </w:r>
      <w:r w:rsidR="00C76B46">
        <w:t xml:space="preserve"> of organization may need to submit, and what data files may be included.</w:t>
      </w:r>
      <w:r w:rsidR="00F8319E">
        <w:t xml:space="preserve"> Due dates are as below in Table 1, unless otherwise communicated to retail sellers by the CPUC.</w:t>
      </w:r>
    </w:p>
    <w:p w14:paraId="4EA82D34" w14:textId="7295BD8A" w:rsidR="00F87293" w:rsidRDefault="00F87293" w:rsidP="00C76B46">
      <w:r>
        <w:t xml:space="preserve">Please note that </w:t>
      </w:r>
      <w:r w:rsidR="00A461A3">
        <w:t xml:space="preserve">the CPUC may require additional reporting to be submitted into the RPS Database in the future. </w:t>
      </w:r>
    </w:p>
    <w:p w14:paraId="21FA7F82" w14:textId="2E12A909" w:rsidR="004B3EB3" w:rsidRPr="00C267CA" w:rsidRDefault="004B3EB3" w:rsidP="008A25E5">
      <w:pPr>
        <w:pStyle w:val="Caption-Table"/>
      </w:pPr>
      <w:bookmarkStart w:id="10" w:name="_Ref179287425"/>
      <w:r w:rsidRPr="00C267CA">
        <w:t xml:space="preserve">Table </w:t>
      </w:r>
      <w:fldSimple w:instr=" SEQ Table \* ARABIC ">
        <w:r w:rsidR="0074082B">
          <w:rPr>
            <w:noProof/>
          </w:rPr>
          <w:t>1</w:t>
        </w:r>
      </w:fldSimple>
      <w:r w:rsidRPr="00C267CA">
        <w:t>: Data Submissions</w:t>
      </w:r>
      <w:bookmarkEnd w:id="10"/>
    </w:p>
    <w:tbl>
      <w:tblPr>
        <w:tblStyle w:val="TableGrid"/>
        <w:tblW w:w="10080" w:type="dxa"/>
        <w:tblLayout w:type="fixed"/>
        <w:tblLook w:val="06A0" w:firstRow="1" w:lastRow="0" w:firstColumn="1" w:lastColumn="0" w:noHBand="1" w:noVBand="1"/>
      </w:tblPr>
      <w:tblGrid>
        <w:gridCol w:w="805"/>
        <w:gridCol w:w="1530"/>
        <w:gridCol w:w="3510"/>
        <w:gridCol w:w="1980"/>
        <w:gridCol w:w="2255"/>
      </w:tblGrid>
      <w:tr w:rsidR="007962DE" w:rsidRPr="004B3EB3" w14:paraId="466BB2D7" w14:textId="77777777" w:rsidTr="005D386B">
        <w:trPr>
          <w:trHeight w:val="302"/>
          <w:tblHeader/>
        </w:trPr>
        <w:tc>
          <w:tcPr>
            <w:tcW w:w="805" w:type="dxa"/>
            <w:shd w:val="clear" w:color="auto" w:fill="D9D9D9" w:themeFill="background1" w:themeFillShade="D9"/>
          </w:tcPr>
          <w:p w14:paraId="286FD81E" w14:textId="77777777" w:rsidR="00C76B46" w:rsidRPr="004B3EB3" w:rsidRDefault="00C76B46" w:rsidP="008A25E5">
            <w:pPr>
              <w:pStyle w:val="TableHead"/>
            </w:pPr>
            <w:r w:rsidRPr="004B3EB3">
              <w:t>Num</w:t>
            </w:r>
          </w:p>
        </w:tc>
        <w:tc>
          <w:tcPr>
            <w:tcW w:w="1530" w:type="dxa"/>
            <w:shd w:val="clear" w:color="auto" w:fill="D9D9D9" w:themeFill="background1" w:themeFillShade="D9"/>
          </w:tcPr>
          <w:p w14:paraId="65C2B829" w14:textId="77777777" w:rsidR="00C76B46" w:rsidRPr="004B3EB3" w:rsidRDefault="00C76B46" w:rsidP="008A25E5">
            <w:pPr>
              <w:pStyle w:val="TableHead"/>
            </w:pPr>
            <w:r w:rsidRPr="004B3EB3">
              <w:t>Data Submission</w:t>
            </w:r>
          </w:p>
        </w:tc>
        <w:tc>
          <w:tcPr>
            <w:tcW w:w="3510" w:type="dxa"/>
            <w:shd w:val="clear" w:color="auto" w:fill="D9D9D9" w:themeFill="background1" w:themeFillShade="D9"/>
          </w:tcPr>
          <w:p w14:paraId="7A1FDEBF" w14:textId="77777777" w:rsidR="00C76B46" w:rsidRPr="004B3EB3" w:rsidRDefault="00C76B46" w:rsidP="008A25E5">
            <w:pPr>
              <w:pStyle w:val="TableHead"/>
            </w:pPr>
            <w:r w:rsidRPr="004B3EB3">
              <w:t>Files</w:t>
            </w:r>
          </w:p>
        </w:tc>
        <w:tc>
          <w:tcPr>
            <w:tcW w:w="1980" w:type="dxa"/>
            <w:shd w:val="clear" w:color="auto" w:fill="D9D9D9" w:themeFill="background1" w:themeFillShade="D9"/>
          </w:tcPr>
          <w:p w14:paraId="33B14E22" w14:textId="77777777" w:rsidR="00C76B46" w:rsidRPr="004B3EB3" w:rsidRDefault="00C76B46" w:rsidP="008A25E5">
            <w:pPr>
              <w:pStyle w:val="TableHead"/>
            </w:pPr>
            <w:r w:rsidRPr="004B3EB3">
              <w:t>Retail Sellers</w:t>
            </w:r>
          </w:p>
        </w:tc>
        <w:tc>
          <w:tcPr>
            <w:tcW w:w="2255" w:type="dxa"/>
            <w:shd w:val="clear" w:color="auto" w:fill="D9D9D9" w:themeFill="background1" w:themeFillShade="D9"/>
          </w:tcPr>
          <w:p w14:paraId="340F34DC" w14:textId="77777777" w:rsidR="00C76B46" w:rsidRPr="004B3EB3" w:rsidRDefault="00C76B46" w:rsidP="008A25E5">
            <w:pPr>
              <w:pStyle w:val="TableHead"/>
            </w:pPr>
            <w:r w:rsidRPr="004B3EB3">
              <w:t>Due Date</w:t>
            </w:r>
          </w:p>
        </w:tc>
      </w:tr>
      <w:tr w:rsidR="008A25E5" w:rsidRPr="008A25E5" w14:paraId="30C899F2" w14:textId="77777777" w:rsidTr="005D386B">
        <w:trPr>
          <w:trHeight w:val="300"/>
        </w:trPr>
        <w:tc>
          <w:tcPr>
            <w:tcW w:w="805" w:type="dxa"/>
          </w:tcPr>
          <w:p w14:paraId="2CB8B08F" w14:textId="77777777" w:rsidR="00C76B46" w:rsidRPr="004B3EB3" w:rsidRDefault="00C76B46" w:rsidP="008A25E5">
            <w:pPr>
              <w:pStyle w:val="Tabletext"/>
            </w:pPr>
            <w:r w:rsidRPr="004B3EB3">
              <w:t>1</w:t>
            </w:r>
          </w:p>
        </w:tc>
        <w:tc>
          <w:tcPr>
            <w:tcW w:w="1530" w:type="dxa"/>
          </w:tcPr>
          <w:p w14:paraId="445A183E" w14:textId="77777777" w:rsidR="00C76B46" w:rsidRPr="004B3EB3" w:rsidRDefault="00C76B46" w:rsidP="008A25E5">
            <w:pPr>
              <w:pStyle w:val="Tabletext"/>
            </w:pPr>
            <w:r w:rsidRPr="004B3EB3">
              <w:t>Monthly Report</w:t>
            </w:r>
          </w:p>
        </w:tc>
        <w:tc>
          <w:tcPr>
            <w:tcW w:w="3510" w:type="dxa"/>
          </w:tcPr>
          <w:p w14:paraId="4F60E880" w14:textId="77777777" w:rsidR="00C76B46" w:rsidRPr="004B3EB3" w:rsidRDefault="00C76B46" w:rsidP="008A25E5">
            <w:pPr>
              <w:pStyle w:val="TableBullet"/>
            </w:pPr>
            <w:r w:rsidRPr="004B3EB3">
              <w:t>Monthly Submittal File of Executed RPS Projects</w:t>
            </w:r>
          </w:p>
          <w:p w14:paraId="53C45881" w14:textId="77777777" w:rsidR="00C76B46" w:rsidRPr="004B3EB3" w:rsidRDefault="00C76B46" w:rsidP="008A25E5">
            <w:pPr>
              <w:pStyle w:val="TableBullet"/>
            </w:pPr>
            <w:r w:rsidRPr="004B3EB3">
              <w:t>Confidentiality Declaration</w:t>
            </w:r>
          </w:p>
          <w:p w14:paraId="2E843D2F" w14:textId="77777777" w:rsidR="00C76B46" w:rsidRPr="004B3EB3" w:rsidRDefault="00C76B46" w:rsidP="008A25E5">
            <w:pPr>
              <w:pStyle w:val="TableBullet"/>
            </w:pPr>
            <w:r w:rsidRPr="004B3EB3">
              <w:t>Attestation</w:t>
            </w:r>
          </w:p>
        </w:tc>
        <w:tc>
          <w:tcPr>
            <w:tcW w:w="1980" w:type="dxa"/>
          </w:tcPr>
          <w:p w14:paraId="222BF244" w14:textId="2E0FEEAC" w:rsidR="00C76B46" w:rsidRPr="004B3EB3" w:rsidRDefault="00C76B46" w:rsidP="008A25E5">
            <w:pPr>
              <w:pStyle w:val="Tabletext"/>
            </w:pPr>
            <w:r w:rsidRPr="004B3EB3">
              <w:t>IOU</w:t>
            </w:r>
            <w:r w:rsidR="00635957" w:rsidRPr="004B3EB3">
              <w:t xml:space="preserve">s </w:t>
            </w:r>
            <w:r w:rsidRPr="004B3EB3">
              <w:t>(PG&amp;E, SCE, and SDG&amp;E)</w:t>
            </w:r>
          </w:p>
        </w:tc>
        <w:tc>
          <w:tcPr>
            <w:tcW w:w="2255" w:type="dxa"/>
          </w:tcPr>
          <w:p w14:paraId="0AF9EB68" w14:textId="7D49DBA6" w:rsidR="00C76B46" w:rsidRPr="004B3EB3" w:rsidRDefault="00C76B46" w:rsidP="008A25E5">
            <w:pPr>
              <w:pStyle w:val="Tabletext"/>
            </w:pPr>
            <w:r w:rsidRPr="004B3EB3">
              <w:t>15</w:t>
            </w:r>
            <w:r w:rsidRPr="008A25E5">
              <w:t>th</w:t>
            </w:r>
            <w:r w:rsidRPr="004B3EB3">
              <w:t xml:space="preserve"> monthly</w:t>
            </w:r>
            <w:r w:rsidR="00E14174">
              <w:t xml:space="preserve">, </w:t>
            </w:r>
            <w:r w:rsidR="00A04B6A">
              <w:t xml:space="preserve">except </w:t>
            </w:r>
            <w:r w:rsidR="008926F0">
              <w:t xml:space="preserve">in </w:t>
            </w:r>
            <w:r w:rsidR="00A04B6A">
              <w:t xml:space="preserve">months </w:t>
            </w:r>
            <w:r w:rsidR="007F6BC0">
              <w:t>when</w:t>
            </w:r>
            <w:r w:rsidR="008926F0">
              <w:t xml:space="preserve"> a Semi-Annual PCIA Report is due</w:t>
            </w:r>
          </w:p>
        </w:tc>
      </w:tr>
      <w:tr w:rsidR="00C76B46" w:rsidRPr="008A25E5" w14:paraId="39DC924A" w14:textId="77777777" w:rsidTr="005D386B">
        <w:trPr>
          <w:trHeight w:val="300"/>
        </w:trPr>
        <w:tc>
          <w:tcPr>
            <w:tcW w:w="805" w:type="dxa"/>
          </w:tcPr>
          <w:p w14:paraId="1AC6B65A" w14:textId="77777777" w:rsidR="00C76B46" w:rsidRPr="004B3EB3" w:rsidRDefault="00C76B46" w:rsidP="008A25E5">
            <w:pPr>
              <w:pStyle w:val="Tabletext"/>
            </w:pPr>
            <w:r w:rsidRPr="004B3EB3">
              <w:t>2</w:t>
            </w:r>
          </w:p>
        </w:tc>
        <w:tc>
          <w:tcPr>
            <w:tcW w:w="1530" w:type="dxa"/>
          </w:tcPr>
          <w:p w14:paraId="544E6194" w14:textId="5ADE0C47" w:rsidR="00C76B46" w:rsidRPr="004B3EB3" w:rsidRDefault="00C76B46" w:rsidP="008A25E5">
            <w:pPr>
              <w:pStyle w:val="Tabletext"/>
            </w:pPr>
            <w:r w:rsidRPr="004B3EB3">
              <w:t xml:space="preserve">Semi-Annual </w:t>
            </w:r>
            <w:r w:rsidR="008926F0">
              <w:t xml:space="preserve">PCIA </w:t>
            </w:r>
            <w:r w:rsidRPr="004B3EB3">
              <w:t>Report</w:t>
            </w:r>
          </w:p>
        </w:tc>
        <w:tc>
          <w:tcPr>
            <w:tcW w:w="3510" w:type="dxa"/>
          </w:tcPr>
          <w:p w14:paraId="5E023E29" w14:textId="77777777" w:rsidR="00C76B46" w:rsidRDefault="00C76B46" w:rsidP="008A25E5">
            <w:pPr>
              <w:pStyle w:val="TableBullet"/>
            </w:pPr>
            <w:r w:rsidRPr="004B3EB3">
              <w:t>Semi-Annual Submittal File of Executed RPS Projects</w:t>
            </w:r>
          </w:p>
          <w:p w14:paraId="4F7652D8" w14:textId="7E2EE163" w:rsidR="008836C2" w:rsidRPr="004B3EB3" w:rsidRDefault="008836C2" w:rsidP="008A25E5">
            <w:pPr>
              <w:pStyle w:val="TableBullet"/>
            </w:pPr>
            <w:r>
              <w:t>GHG Free Data Request</w:t>
            </w:r>
          </w:p>
          <w:p w14:paraId="17178B1B" w14:textId="77777777" w:rsidR="00C76B46" w:rsidRPr="004B3EB3" w:rsidRDefault="00C76B46" w:rsidP="008A25E5">
            <w:pPr>
              <w:pStyle w:val="TableBullet"/>
            </w:pPr>
            <w:r w:rsidRPr="004B3EB3">
              <w:t>Confidentiality Declaration</w:t>
            </w:r>
          </w:p>
          <w:p w14:paraId="7D4046F9" w14:textId="77777777" w:rsidR="00C76B46" w:rsidRPr="004B3EB3" w:rsidRDefault="00C76B46" w:rsidP="008A25E5">
            <w:pPr>
              <w:pStyle w:val="TableBullet"/>
            </w:pPr>
            <w:r w:rsidRPr="004B3EB3">
              <w:t>Attestation</w:t>
            </w:r>
          </w:p>
        </w:tc>
        <w:tc>
          <w:tcPr>
            <w:tcW w:w="1980" w:type="dxa"/>
          </w:tcPr>
          <w:p w14:paraId="25EFB931" w14:textId="77777777" w:rsidR="00C76B46" w:rsidRPr="004B3EB3" w:rsidRDefault="00C76B46" w:rsidP="008A25E5">
            <w:pPr>
              <w:pStyle w:val="Tabletext"/>
            </w:pPr>
            <w:r w:rsidRPr="004B3EB3">
              <w:t>All</w:t>
            </w:r>
          </w:p>
        </w:tc>
        <w:tc>
          <w:tcPr>
            <w:tcW w:w="2255" w:type="dxa"/>
          </w:tcPr>
          <w:p w14:paraId="78A054A7" w14:textId="4E8BED08" w:rsidR="00C76B46" w:rsidRPr="004B3EB3" w:rsidRDefault="00C76B46" w:rsidP="008A25E5">
            <w:pPr>
              <w:pStyle w:val="Tabletext"/>
            </w:pPr>
            <w:r w:rsidRPr="004B3EB3">
              <w:t>Sept. 1 and February 1 annually</w:t>
            </w:r>
          </w:p>
        </w:tc>
      </w:tr>
      <w:tr w:rsidR="00C76B46" w:rsidRPr="008A25E5" w14:paraId="31833A3F" w14:textId="77777777" w:rsidTr="005D386B">
        <w:trPr>
          <w:trHeight w:val="300"/>
        </w:trPr>
        <w:tc>
          <w:tcPr>
            <w:tcW w:w="805" w:type="dxa"/>
          </w:tcPr>
          <w:p w14:paraId="5DE4F207" w14:textId="77777777" w:rsidR="00C76B46" w:rsidRPr="004B3EB3" w:rsidRDefault="00C76B46" w:rsidP="008A25E5">
            <w:pPr>
              <w:pStyle w:val="Tabletext"/>
            </w:pPr>
            <w:r w:rsidRPr="004B3EB3">
              <w:t>3</w:t>
            </w:r>
          </w:p>
        </w:tc>
        <w:tc>
          <w:tcPr>
            <w:tcW w:w="1530" w:type="dxa"/>
          </w:tcPr>
          <w:p w14:paraId="3325EBE2" w14:textId="77777777" w:rsidR="00C76B46" w:rsidRPr="004B3EB3" w:rsidRDefault="00C76B46" w:rsidP="008A25E5">
            <w:pPr>
              <w:pStyle w:val="Tabletext"/>
            </w:pPr>
            <w:r w:rsidRPr="004B3EB3">
              <w:t>Offer Report</w:t>
            </w:r>
          </w:p>
        </w:tc>
        <w:tc>
          <w:tcPr>
            <w:tcW w:w="3510" w:type="dxa"/>
          </w:tcPr>
          <w:p w14:paraId="50D701CF" w14:textId="77777777" w:rsidR="00C76B46" w:rsidRPr="004B3EB3" w:rsidRDefault="00C76B46" w:rsidP="008A25E5">
            <w:pPr>
              <w:pStyle w:val="TableBullet"/>
            </w:pPr>
            <w:r w:rsidRPr="004B3EB3">
              <w:t>RPS Offers against an active RPS Solicitation</w:t>
            </w:r>
          </w:p>
          <w:p w14:paraId="636D51B1" w14:textId="77777777" w:rsidR="00C76B46" w:rsidRPr="004B3EB3" w:rsidRDefault="00C76B46" w:rsidP="008A25E5">
            <w:pPr>
              <w:pStyle w:val="TableBullet"/>
            </w:pPr>
            <w:r w:rsidRPr="004B3EB3">
              <w:t>Confidentiality Declaration</w:t>
            </w:r>
          </w:p>
          <w:p w14:paraId="73E3D7ED" w14:textId="77777777" w:rsidR="00C76B46" w:rsidRPr="004B3EB3" w:rsidRDefault="00C76B46" w:rsidP="008A25E5">
            <w:pPr>
              <w:pStyle w:val="TableBullet"/>
            </w:pPr>
            <w:r w:rsidRPr="004B3EB3">
              <w:t>Attestation</w:t>
            </w:r>
          </w:p>
        </w:tc>
        <w:tc>
          <w:tcPr>
            <w:tcW w:w="1980" w:type="dxa"/>
          </w:tcPr>
          <w:p w14:paraId="06DF9D22" w14:textId="3443FC66" w:rsidR="00C76B46" w:rsidRPr="004B3EB3" w:rsidRDefault="00C76B46" w:rsidP="008A25E5">
            <w:pPr>
              <w:pStyle w:val="Tabletext"/>
            </w:pPr>
            <w:r w:rsidRPr="004B3EB3">
              <w:t>IOU</w:t>
            </w:r>
            <w:r w:rsidR="00761F65" w:rsidRPr="004B3EB3">
              <w:t>s</w:t>
            </w:r>
            <w:r w:rsidRPr="004B3EB3">
              <w:t xml:space="preserve"> (PG&amp;E, SCE, and SDG&amp;E)</w:t>
            </w:r>
          </w:p>
        </w:tc>
        <w:tc>
          <w:tcPr>
            <w:tcW w:w="2255" w:type="dxa"/>
          </w:tcPr>
          <w:p w14:paraId="4B9BC28B" w14:textId="267E0FCC" w:rsidR="00C76B46" w:rsidRPr="004B3EB3" w:rsidRDefault="00C76B46" w:rsidP="008A25E5">
            <w:pPr>
              <w:pStyle w:val="Tabletext"/>
            </w:pPr>
            <w:r w:rsidRPr="004B3EB3">
              <w:t>Ad-hoc</w:t>
            </w:r>
          </w:p>
        </w:tc>
      </w:tr>
      <w:tr w:rsidR="00C76B46" w:rsidRPr="008A25E5" w14:paraId="234E8386" w14:textId="77777777" w:rsidTr="005D386B">
        <w:trPr>
          <w:trHeight w:val="300"/>
        </w:trPr>
        <w:tc>
          <w:tcPr>
            <w:tcW w:w="805" w:type="dxa"/>
          </w:tcPr>
          <w:p w14:paraId="125E3E02" w14:textId="77777777" w:rsidR="00C76B46" w:rsidRPr="004B3EB3" w:rsidRDefault="00C76B46" w:rsidP="008A25E5">
            <w:pPr>
              <w:pStyle w:val="Tabletext"/>
            </w:pPr>
            <w:r w:rsidRPr="004B3EB3">
              <w:t>4</w:t>
            </w:r>
          </w:p>
        </w:tc>
        <w:tc>
          <w:tcPr>
            <w:tcW w:w="1530" w:type="dxa"/>
          </w:tcPr>
          <w:p w14:paraId="447D9244" w14:textId="77777777" w:rsidR="00C76B46" w:rsidRPr="004B3EB3" w:rsidRDefault="00C76B46" w:rsidP="008A25E5">
            <w:pPr>
              <w:pStyle w:val="Tabletext"/>
            </w:pPr>
            <w:r w:rsidRPr="004B3EB3">
              <w:t>Procurement Plan</w:t>
            </w:r>
          </w:p>
        </w:tc>
        <w:tc>
          <w:tcPr>
            <w:tcW w:w="3510" w:type="dxa"/>
          </w:tcPr>
          <w:p w14:paraId="206115BE" w14:textId="77777777" w:rsidR="00C76B46" w:rsidRPr="004B3EB3" w:rsidRDefault="00C76B46" w:rsidP="008A25E5">
            <w:pPr>
              <w:pStyle w:val="TableBullet"/>
            </w:pPr>
            <w:r w:rsidRPr="004B3EB3">
              <w:t>Renewables Net Short (RNS)</w:t>
            </w:r>
          </w:p>
          <w:p w14:paraId="478BE819" w14:textId="77777777" w:rsidR="00C76B46" w:rsidRPr="004B3EB3" w:rsidRDefault="00C76B46" w:rsidP="008A25E5">
            <w:pPr>
              <w:pStyle w:val="TableBullet"/>
            </w:pPr>
            <w:r w:rsidRPr="004B3EB3">
              <w:t>Cost Quantifications</w:t>
            </w:r>
          </w:p>
          <w:p w14:paraId="5D53EB42" w14:textId="77777777" w:rsidR="00C76B46" w:rsidRPr="004B3EB3" w:rsidRDefault="00C76B46" w:rsidP="008A25E5">
            <w:pPr>
              <w:pStyle w:val="TableBullet"/>
            </w:pPr>
            <w:r w:rsidRPr="004B3EB3">
              <w:t>Project Development Status Update/Report</w:t>
            </w:r>
          </w:p>
          <w:p w14:paraId="77753D8E" w14:textId="77777777" w:rsidR="00C76B46" w:rsidRPr="004B3EB3" w:rsidRDefault="00C76B46" w:rsidP="008A25E5">
            <w:pPr>
              <w:pStyle w:val="TableBullet"/>
            </w:pPr>
            <w:r w:rsidRPr="004B3EB3">
              <w:t>SB 1174 Data Report</w:t>
            </w:r>
          </w:p>
          <w:p w14:paraId="7CA6A03A" w14:textId="77777777" w:rsidR="00731563" w:rsidRPr="004B3EB3" w:rsidRDefault="00C76B46" w:rsidP="008A25E5">
            <w:pPr>
              <w:pStyle w:val="TableBullet"/>
            </w:pPr>
            <w:r w:rsidRPr="004B3EB3">
              <w:t>Procurement Plan Narrative</w:t>
            </w:r>
          </w:p>
          <w:p w14:paraId="67C77715" w14:textId="6DF49274" w:rsidR="00C76B46" w:rsidRPr="004B3EB3" w:rsidRDefault="00731563" w:rsidP="008A25E5">
            <w:pPr>
              <w:pStyle w:val="TableBullet"/>
            </w:pPr>
            <w:r w:rsidRPr="004B3EB3">
              <w:t>Procurement Plan Narrative - redacted</w:t>
            </w:r>
          </w:p>
          <w:p w14:paraId="6A303C44" w14:textId="77777777" w:rsidR="00C76B46" w:rsidRPr="004B3EB3" w:rsidRDefault="00C76B46" w:rsidP="008A25E5">
            <w:pPr>
              <w:pStyle w:val="TableBullet"/>
            </w:pPr>
            <w:r w:rsidRPr="004B3EB3">
              <w:t>Confidentiality Declaration</w:t>
            </w:r>
          </w:p>
          <w:p w14:paraId="5784DC29" w14:textId="77777777" w:rsidR="00C76B46" w:rsidRPr="004B3EB3" w:rsidRDefault="00C76B46" w:rsidP="008A25E5">
            <w:pPr>
              <w:pStyle w:val="TableBullet"/>
            </w:pPr>
            <w:r w:rsidRPr="004B3EB3">
              <w:t>Attestation</w:t>
            </w:r>
          </w:p>
        </w:tc>
        <w:tc>
          <w:tcPr>
            <w:tcW w:w="1980" w:type="dxa"/>
          </w:tcPr>
          <w:p w14:paraId="1EFEFA79" w14:textId="77777777" w:rsidR="00C76B46" w:rsidRPr="004B3EB3" w:rsidRDefault="00C76B46" w:rsidP="008A25E5">
            <w:pPr>
              <w:pStyle w:val="Tabletext"/>
            </w:pPr>
            <w:r w:rsidRPr="004B3EB3">
              <w:t>All</w:t>
            </w:r>
          </w:p>
        </w:tc>
        <w:tc>
          <w:tcPr>
            <w:tcW w:w="2255" w:type="dxa"/>
          </w:tcPr>
          <w:p w14:paraId="36DBA4D0" w14:textId="7BAFF0E8" w:rsidR="00C91893" w:rsidRPr="004B3EB3" w:rsidRDefault="00C76B46" w:rsidP="008A25E5">
            <w:pPr>
              <w:pStyle w:val="Tabletext"/>
            </w:pPr>
            <w:r w:rsidRPr="004B3EB3">
              <w:t xml:space="preserve">July 1 annually </w:t>
            </w:r>
            <w:r w:rsidR="00E14174">
              <w:t xml:space="preserve">for </w:t>
            </w:r>
            <w:r w:rsidRPr="004B3EB3">
              <w:t>draft plan</w:t>
            </w:r>
            <w:r w:rsidR="00E14174">
              <w:t>, and as communicated by the CPUC</w:t>
            </w:r>
            <w:r w:rsidR="00C91893" w:rsidRPr="004B3EB3">
              <w:t xml:space="preserve"> </w:t>
            </w:r>
            <w:r w:rsidR="00E14174">
              <w:t>for f</w:t>
            </w:r>
            <w:r w:rsidR="00C91893" w:rsidRPr="004B3EB3">
              <w:t>inal plan</w:t>
            </w:r>
            <w:r w:rsidR="00E14174">
              <w:t>s</w:t>
            </w:r>
          </w:p>
        </w:tc>
      </w:tr>
      <w:tr w:rsidR="00C76B46" w14:paraId="41B2F965" w14:textId="77777777" w:rsidTr="005D386B">
        <w:trPr>
          <w:trHeight w:val="300"/>
        </w:trPr>
        <w:tc>
          <w:tcPr>
            <w:tcW w:w="805" w:type="dxa"/>
          </w:tcPr>
          <w:p w14:paraId="16187BDB" w14:textId="77777777" w:rsidR="00C76B46" w:rsidRPr="00DB4A30" w:rsidRDefault="00C76B46" w:rsidP="008A25E5">
            <w:pPr>
              <w:pStyle w:val="Tabletext"/>
            </w:pPr>
            <w:r w:rsidRPr="275052AD">
              <w:lastRenderedPageBreak/>
              <w:t>5</w:t>
            </w:r>
          </w:p>
        </w:tc>
        <w:tc>
          <w:tcPr>
            <w:tcW w:w="1530" w:type="dxa"/>
          </w:tcPr>
          <w:p w14:paraId="445441AC" w14:textId="77777777" w:rsidR="00C76B46" w:rsidRPr="00DB4A30" w:rsidRDefault="00C76B46" w:rsidP="008A25E5">
            <w:pPr>
              <w:pStyle w:val="Tabletext"/>
            </w:pPr>
            <w:r w:rsidRPr="275052AD">
              <w:t>Compliance Report</w:t>
            </w:r>
          </w:p>
        </w:tc>
        <w:tc>
          <w:tcPr>
            <w:tcW w:w="3510" w:type="dxa"/>
          </w:tcPr>
          <w:p w14:paraId="6F683767" w14:textId="77777777" w:rsidR="00C76B46" w:rsidRPr="000D56EE" w:rsidRDefault="00C76B46" w:rsidP="008A25E5">
            <w:pPr>
              <w:pStyle w:val="TableBullet"/>
            </w:pPr>
            <w:r>
              <w:t>Compliance Report (SMJU specific or IOU/CCA/ESP version)</w:t>
            </w:r>
          </w:p>
          <w:p w14:paraId="0C22550B" w14:textId="77777777" w:rsidR="00C76B46" w:rsidRPr="000D56EE" w:rsidRDefault="00C76B46" w:rsidP="008A25E5">
            <w:pPr>
              <w:pStyle w:val="TableBullet"/>
            </w:pPr>
            <w:r w:rsidRPr="275052AD">
              <w:t>e-Tag Summary Report</w:t>
            </w:r>
          </w:p>
          <w:p w14:paraId="1C254CC2" w14:textId="77777777" w:rsidR="00C76B46" w:rsidRPr="00974A8A" w:rsidRDefault="00C76B46" w:rsidP="008A25E5">
            <w:pPr>
              <w:pStyle w:val="TableBullet"/>
            </w:pPr>
            <w:r w:rsidRPr="275052AD">
              <w:t>Hourly Meter and e-Tag reconciliation Report</w:t>
            </w:r>
          </w:p>
          <w:p w14:paraId="5DFE6612" w14:textId="77777777" w:rsidR="00C76B46" w:rsidRPr="00974A8A" w:rsidRDefault="00C76B46" w:rsidP="008A25E5">
            <w:pPr>
              <w:pStyle w:val="TableBullet"/>
            </w:pPr>
            <w:r>
              <w:t>Compliance Report Narrative</w:t>
            </w:r>
          </w:p>
          <w:p w14:paraId="039EB834" w14:textId="77777777" w:rsidR="00C76B46" w:rsidRPr="00974A8A" w:rsidRDefault="00C76B46" w:rsidP="008A25E5">
            <w:pPr>
              <w:pStyle w:val="TableBullet"/>
            </w:pPr>
            <w:r>
              <w:t>Compliance Report Narrative - redacted</w:t>
            </w:r>
          </w:p>
          <w:p w14:paraId="7B0D596F" w14:textId="77777777" w:rsidR="00C76B46" w:rsidRPr="00974A8A" w:rsidRDefault="00C76B46" w:rsidP="008A25E5">
            <w:pPr>
              <w:pStyle w:val="TableBullet"/>
            </w:pPr>
            <w:r>
              <w:t>Contract documents related to RECs purchased or sold</w:t>
            </w:r>
          </w:p>
          <w:p w14:paraId="4A2D0085" w14:textId="77777777" w:rsidR="00C76B46" w:rsidRPr="00974A8A" w:rsidRDefault="00C76B46" w:rsidP="008A25E5">
            <w:pPr>
              <w:pStyle w:val="TableBullet"/>
            </w:pPr>
            <w:r>
              <w:t>Confidentiality Declaration</w:t>
            </w:r>
          </w:p>
          <w:p w14:paraId="3B79B845" w14:textId="77777777" w:rsidR="00C76B46" w:rsidRPr="00DB4A30" w:rsidRDefault="00C76B46" w:rsidP="008A25E5">
            <w:pPr>
              <w:pStyle w:val="TableBullet"/>
            </w:pPr>
            <w:r>
              <w:t>Attestation</w:t>
            </w:r>
          </w:p>
        </w:tc>
        <w:tc>
          <w:tcPr>
            <w:tcW w:w="1980" w:type="dxa"/>
          </w:tcPr>
          <w:p w14:paraId="479F139F" w14:textId="77777777" w:rsidR="00C76B46" w:rsidRPr="00DB4A30" w:rsidRDefault="00C76B46" w:rsidP="008A25E5">
            <w:pPr>
              <w:pStyle w:val="Tabletext"/>
            </w:pPr>
            <w:r w:rsidRPr="275052AD">
              <w:t>All</w:t>
            </w:r>
          </w:p>
        </w:tc>
        <w:tc>
          <w:tcPr>
            <w:tcW w:w="2255" w:type="dxa"/>
          </w:tcPr>
          <w:p w14:paraId="3CC08B76" w14:textId="1D40D957" w:rsidR="00C76B46" w:rsidRPr="00DB4A30" w:rsidRDefault="00C76B46" w:rsidP="008A25E5">
            <w:pPr>
              <w:pStyle w:val="Tabletext"/>
            </w:pPr>
            <w:r w:rsidRPr="275052AD">
              <w:t>August 1</w:t>
            </w:r>
            <w:r>
              <w:t xml:space="preserve"> annually</w:t>
            </w:r>
          </w:p>
        </w:tc>
      </w:tr>
      <w:tr w:rsidR="00C76B46" w14:paraId="39C0E1F2" w14:textId="77777777" w:rsidTr="005D386B">
        <w:trPr>
          <w:trHeight w:val="300"/>
        </w:trPr>
        <w:tc>
          <w:tcPr>
            <w:tcW w:w="805" w:type="dxa"/>
          </w:tcPr>
          <w:p w14:paraId="0A167521" w14:textId="77777777" w:rsidR="00C76B46" w:rsidRPr="00DB4A30" w:rsidRDefault="00C76B46" w:rsidP="008A25E5">
            <w:pPr>
              <w:pStyle w:val="Tabletext"/>
            </w:pPr>
            <w:r w:rsidRPr="275052AD">
              <w:t>6</w:t>
            </w:r>
          </w:p>
        </w:tc>
        <w:tc>
          <w:tcPr>
            <w:tcW w:w="1530" w:type="dxa"/>
          </w:tcPr>
          <w:p w14:paraId="1A9839E0" w14:textId="77777777" w:rsidR="00C76B46" w:rsidRPr="00DB4A30" w:rsidRDefault="00C76B46" w:rsidP="008A25E5">
            <w:pPr>
              <w:pStyle w:val="Tabletext"/>
            </w:pPr>
            <w:r w:rsidRPr="275052AD">
              <w:t>Contract Documents</w:t>
            </w:r>
          </w:p>
        </w:tc>
        <w:tc>
          <w:tcPr>
            <w:tcW w:w="3510" w:type="dxa"/>
          </w:tcPr>
          <w:p w14:paraId="5CF0F368" w14:textId="21FF40BA" w:rsidR="00C76B46" w:rsidRPr="00974A8A" w:rsidRDefault="00C76B46" w:rsidP="008A25E5">
            <w:pPr>
              <w:pStyle w:val="TableBullet"/>
            </w:pPr>
            <w:r>
              <w:t>Contract document</w:t>
            </w:r>
            <w:r w:rsidR="00F17920">
              <w:t>s</w:t>
            </w:r>
            <w:r>
              <w:t xml:space="preserve"> may be uploaded </w:t>
            </w:r>
            <w:r w:rsidR="00F17920">
              <w:t xml:space="preserve">for </w:t>
            </w:r>
            <w:r>
              <w:t>a chosen RPS Project</w:t>
            </w:r>
          </w:p>
          <w:p w14:paraId="22B6BCFE" w14:textId="77777777" w:rsidR="00C76B46" w:rsidRPr="00974A8A" w:rsidRDefault="00C76B46" w:rsidP="008A25E5">
            <w:pPr>
              <w:pStyle w:val="TableBullet"/>
            </w:pPr>
            <w:r>
              <w:t>Confidentiality Declaration</w:t>
            </w:r>
          </w:p>
          <w:p w14:paraId="577D1871" w14:textId="77777777" w:rsidR="00C76B46" w:rsidRPr="00974A8A" w:rsidRDefault="00C76B46" w:rsidP="008A25E5">
            <w:pPr>
              <w:pStyle w:val="TableBullet"/>
            </w:pPr>
            <w:r>
              <w:t>Attestation</w:t>
            </w:r>
          </w:p>
        </w:tc>
        <w:tc>
          <w:tcPr>
            <w:tcW w:w="1980" w:type="dxa"/>
          </w:tcPr>
          <w:p w14:paraId="751F7B6B" w14:textId="34E8289A" w:rsidR="00C76B46" w:rsidRPr="00DB4A30" w:rsidRDefault="00C76B46" w:rsidP="008A25E5">
            <w:pPr>
              <w:pStyle w:val="Tabletext"/>
            </w:pPr>
            <w:r w:rsidRPr="275052AD">
              <w:t>A</w:t>
            </w:r>
            <w:r w:rsidR="00C2735B">
              <w:t>ll</w:t>
            </w:r>
          </w:p>
        </w:tc>
        <w:tc>
          <w:tcPr>
            <w:tcW w:w="2255" w:type="dxa"/>
          </w:tcPr>
          <w:p w14:paraId="53CEA5F1" w14:textId="498F3B13" w:rsidR="00C76B46" w:rsidRPr="00DB4A30" w:rsidRDefault="00C76B46" w:rsidP="008A25E5">
            <w:pPr>
              <w:pStyle w:val="Tabletext"/>
            </w:pPr>
            <w:r w:rsidRPr="275052AD">
              <w:t>Ad-Hoc</w:t>
            </w:r>
          </w:p>
        </w:tc>
      </w:tr>
      <w:tr w:rsidR="00C76B46" w14:paraId="6AC07C9E" w14:textId="77777777" w:rsidTr="005D386B">
        <w:trPr>
          <w:trHeight w:val="300"/>
        </w:trPr>
        <w:tc>
          <w:tcPr>
            <w:tcW w:w="805" w:type="dxa"/>
          </w:tcPr>
          <w:p w14:paraId="37A8E11F" w14:textId="77777777" w:rsidR="00C76B46" w:rsidRPr="00DB4A30" w:rsidRDefault="00C76B46" w:rsidP="008A25E5">
            <w:pPr>
              <w:pStyle w:val="Tabletext"/>
            </w:pPr>
            <w:r w:rsidRPr="275052AD">
              <w:t>7</w:t>
            </w:r>
          </w:p>
        </w:tc>
        <w:tc>
          <w:tcPr>
            <w:tcW w:w="1530" w:type="dxa"/>
          </w:tcPr>
          <w:p w14:paraId="64D144CA" w14:textId="77777777" w:rsidR="00C76B46" w:rsidRPr="00DB4A30" w:rsidRDefault="00C76B46" w:rsidP="008A25E5">
            <w:pPr>
              <w:pStyle w:val="Tabletext"/>
            </w:pPr>
            <w:r w:rsidRPr="275052AD">
              <w:t>Shapefile</w:t>
            </w:r>
          </w:p>
        </w:tc>
        <w:tc>
          <w:tcPr>
            <w:tcW w:w="3510" w:type="dxa"/>
          </w:tcPr>
          <w:p w14:paraId="4B48F41D" w14:textId="1E15DF5A" w:rsidR="00C76B46" w:rsidRPr="00974A8A" w:rsidRDefault="00C76B46" w:rsidP="008A25E5">
            <w:pPr>
              <w:pStyle w:val="TableBullet"/>
            </w:pPr>
            <w:r>
              <w:t xml:space="preserve">Shapefiles may be uploaded </w:t>
            </w:r>
            <w:r w:rsidR="00F17920">
              <w:t>for</w:t>
            </w:r>
            <w:r>
              <w:t xml:space="preserve"> a RPS project</w:t>
            </w:r>
          </w:p>
          <w:p w14:paraId="48C9EA9B" w14:textId="77777777" w:rsidR="00C76B46" w:rsidRPr="00974A8A" w:rsidRDefault="00C76B46" w:rsidP="008A25E5">
            <w:pPr>
              <w:pStyle w:val="TableBullet"/>
            </w:pPr>
            <w:r>
              <w:t>Confidentiality Declaration</w:t>
            </w:r>
          </w:p>
          <w:p w14:paraId="053A0FA2" w14:textId="77777777" w:rsidR="00C76B46" w:rsidRPr="00974A8A" w:rsidRDefault="00C76B46" w:rsidP="008A25E5">
            <w:pPr>
              <w:pStyle w:val="TableBullet"/>
            </w:pPr>
            <w:r>
              <w:t>Attestation</w:t>
            </w:r>
          </w:p>
        </w:tc>
        <w:tc>
          <w:tcPr>
            <w:tcW w:w="1980" w:type="dxa"/>
          </w:tcPr>
          <w:p w14:paraId="1D360239" w14:textId="48265424" w:rsidR="00C76B46" w:rsidRPr="002056B0" w:rsidRDefault="00C76B46" w:rsidP="008A25E5">
            <w:pPr>
              <w:pStyle w:val="Tabletext"/>
            </w:pPr>
            <w:r w:rsidRPr="275052AD">
              <w:t>IOU</w:t>
            </w:r>
            <w:r w:rsidR="00C2735B">
              <w:t>s</w:t>
            </w:r>
            <w:r w:rsidRPr="275052AD">
              <w:t xml:space="preserve"> (required)</w:t>
            </w:r>
            <w:r w:rsidR="00151CD2">
              <w:t xml:space="preserve"> </w:t>
            </w:r>
            <w:r w:rsidR="003E4835">
              <w:t xml:space="preserve">and </w:t>
            </w:r>
            <w:r>
              <w:t>SMJU/CCA/ESP (optional)</w:t>
            </w:r>
          </w:p>
        </w:tc>
        <w:tc>
          <w:tcPr>
            <w:tcW w:w="2255" w:type="dxa"/>
          </w:tcPr>
          <w:p w14:paraId="3C0018B4" w14:textId="7F10B9F3" w:rsidR="00C76B46" w:rsidRPr="00DB4A30" w:rsidRDefault="00C76B46" w:rsidP="008A25E5">
            <w:pPr>
              <w:pStyle w:val="Tabletext"/>
            </w:pPr>
            <w:r w:rsidRPr="275052AD">
              <w:t>Ad-Hoc</w:t>
            </w:r>
          </w:p>
        </w:tc>
      </w:tr>
    </w:tbl>
    <w:p w14:paraId="02054394" w14:textId="77777777" w:rsidR="00B3157D" w:rsidRPr="00EF37B5" w:rsidRDefault="00B3157D" w:rsidP="00EF37B5">
      <w:r w:rsidRPr="00B3157D">
        <w:br w:type="page"/>
      </w:r>
    </w:p>
    <w:p w14:paraId="22DC3674" w14:textId="0176B7C2" w:rsidR="00820402" w:rsidRPr="007E6313" w:rsidRDefault="005075FE" w:rsidP="00EF37B5">
      <w:pPr>
        <w:pStyle w:val="Heading2"/>
      </w:pPr>
      <w:bookmarkStart w:id="11" w:name="_Toc211349782"/>
      <w:r>
        <w:lastRenderedPageBreak/>
        <w:t xml:space="preserve">Accessing the </w:t>
      </w:r>
      <w:r w:rsidR="00550FBA">
        <w:t xml:space="preserve">RPSD </w:t>
      </w:r>
      <w:r w:rsidR="00A865B6">
        <w:t>Database</w:t>
      </w:r>
      <w:r w:rsidR="00550FBA" w:rsidDel="00550FBA">
        <w:t xml:space="preserve"> </w:t>
      </w:r>
      <w:r w:rsidR="008F6A5E">
        <w:t>for the First Time</w:t>
      </w:r>
      <w:bookmarkEnd w:id="11"/>
    </w:p>
    <w:p w14:paraId="01B6DADE" w14:textId="73E9B368" w:rsidR="008514D4" w:rsidRPr="00FB36E4" w:rsidRDefault="00B95CDA" w:rsidP="00EF37B5">
      <w:pPr>
        <w:pStyle w:val="Heading3"/>
      </w:pPr>
      <w:bookmarkStart w:id="12" w:name="_Toc166509593"/>
      <w:r>
        <w:t xml:space="preserve">Organization </w:t>
      </w:r>
      <w:r w:rsidR="00195D3A">
        <w:t>Registration</w:t>
      </w:r>
    </w:p>
    <w:p w14:paraId="40524634" w14:textId="7CA8DE4A" w:rsidR="00413461" w:rsidRDefault="00F91D5B" w:rsidP="00AC5971">
      <w:r>
        <w:t xml:space="preserve">RPS retail sellers must </w:t>
      </w:r>
      <w:r w:rsidR="00787D3A">
        <w:t xml:space="preserve">register </w:t>
      </w:r>
      <w:r w:rsidR="00B95CDA">
        <w:t>their organization</w:t>
      </w:r>
      <w:r>
        <w:t xml:space="preserve"> </w:t>
      </w:r>
      <w:r w:rsidR="00B95CDA">
        <w:t xml:space="preserve">with the CPUC before any of its users can access and use the </w:t>
      </w:r>
      <w:r w:rsidR="00A865B6">
        <w:t>database</w:t>
      </w:r>
      <w:r w:rsidR="00413461">
        <w:t>.</w:t>
      </w:r>
    </w:p>
    <w:p w14:paraId="23C27FD7" w14:textId="49EECABB" w:rsidR="00787D3A" w:rsidRPr="001219F4" w:rsidRDefault="00787D3A" w:rsidP="00787D3A">
      <w:pPr>
        <w:pStyle w:val="Procedure"/>
      </w:pPr>
      <w:bookmarkStart w:id="13" w:name="_Toc211349783"/>
      <w:r w:rsidRPr="006B1741">
        <w:t>Procedure</w:t>
      </w:r>
      <w:r>
        <w:t>: New Organization Sign Up</w:t>
      </w:r>
      <w:bookmarkEnd w:id="13"/>
    </w:p>
    <w:p w14:paraId="77AF1AF1" w14:textId="20EEEFD5" w:rsidR="00787D3A" w:rsidRPr="00FD2795" w:rsidRDefault="00787D3A" w:rsidP="00806FED">
      <w:pPr>
        <w:pStyle w:val="List"/>
      </w:pPr>
      <w:r w:rsidRPr="00FD2795">
        <w:t xml:space="preserve">Begin by browsing to the RPS Database registration page at </w:t>
      </w:r>
      <w:hyperlink r:id="rId14" w:history="1">
        <w:r w:rsidRPr="00823894">
          <w:rPr>
            <w:rStyle w:val="HyperlinkStyleChar"/>
          </w:rPr>
          <w:t>https://rpsd.cpuc.ca.gov</w:t>
        </w:r>
      </w:hyperlink>
      <w:r w:rsidRPr="00806FED">
        <w:t>.</w:t>
      </w:r>
      <w:r w:rsidRPr="00FD2795">
        <w:t xml:space="preserve"> Click </w:t>
      </w:r>
      <w:r w:rsidR="00186700" w:rsidRPr="00806FED">
        <w:rPr>
          <w:rStyle w:val="Button"/>
        </w:rPr>
        <w:t>S</w:t>
      </w:r>
      <w:r w:rsidR="00960180">
        <w:rPr>
          <w:rStyle w:val="Button"/>
        </w:rPr>
        <w:t>ign up</w:t>
      </w:r>
      <w:r w:rsidRPr="00FD2795">
        <w:t xml:space="preserve"> to proceed.</w:t>
      </w:r>
    </w:p>
    <w:p w14:paraId="325F671B" w14:textId="4D74E12B" w:rsidR="00C267CA" w:rsidRPr="00391DE5" w:rsidRDefault="001507A6" w:rsidP="00B3157D">
      <w:pPr>
        <w:pStyle w:val="Graphic"/>
      </w:pPr>
      <w:r>
        <mc:AlternateContent>
          <mc:Choice Requires="wps">
            <w:drawing>
              <wp:anchor distT="0" distB="0" distL="114300" distR="114300" simplePos="0" relativeHeight="251658344" behindDoc="0" locked="0" layoutInCell="1" allowOverlap="1" wp14:anchorId="4900F255" wp14:editId="5A8A9C42">
                <wp:simplePos x="0" y="0"/>
                <wp:positionH relativeFrom="column">
                  <wp:posOffset>2596989</wp:posOffset>
                </wp:positionH>
                <wp:positionV relativeFrom="paragraph">
                  <wp:posOffset>2138680</wp:posOffset>
                </wp:positionV>
                <wp:extent cx="342199" cy="165798"/>
                <wp:effectExtent l="0" t="0" r="20320" b="24765"/>
                <wp:wrapNone/>
                <wp:docPr id="717010746" name="Rectangle 140"/>
                <wp:cNvGraphicFramePr/>
                <a:graphic xmlns:a="http://schemas.openxmlformats.org/drawingml/2006/main">
                  <a:graphicData uri="http://schemas.microsoft.com/office/word/2010/wordprocessingShape">
                    <wps:wsp>
                      <wps:cNvSpPr/>
                      <wps:spPr>
                        <a:xfrm>
                          <a:off x="0" y="0"/>
                          <a:ext cx="342199"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04.5pt;margin-top:168.4pt;width:26.95pt;height:13.05pt;z-index:251705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E96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yTlhQIAAGg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"/>
            </w:pict>
          </mc:Fallback>
        </mc:AlternateContent>
      </w:r>
      <w:r w:rsidR="006C47C1" w:rsidRPr="00391DE5">
        <w:drawing>
          <wp:inline distT="0" distB="0" distL="0" distR="0" wp14:anchorId="7082FF8B" wp14:editId="735745FC">
            <wp:extent cx="5486400" cy="2962656"/>
            <wp:effectExtent l="19050" t="19050" r="19050" b="28575"/>
            <wp:docPr id="107115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9208" name="Picture 1"/>
                    <pic:cNvPicPr/>
                  </pic:nvPicPr>
                  <pic:blipFill rotWithShape="1">
                    <a:blip r:embed="rId15" cstate="print">
                      <a:extLst>
                        <a:ext uri="{28A0092B-C50C-407E-A947-70E740481C1C}">
                          <a14:useLocalDpi xmlns:a14="http://schemas.microsoft.com/office/drawing/2010/main" val="0"/>
                        </a:ext>
                      </a:extLst>
                    </a:blip>
                    <a:srcRect l="47" r="177"/>
                    <a:stretch/>
                  </pic:blipFill>
                  <pic:spPr bwMode="auto">
                    <a:xfrm>
                      <a:off x="0" y="0"/>
                      <a:ext cx="5486400" cy="296265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1456B4" w14:textId="51C836C0" w:rsidR="006C47C1" w:rsidRDefault="00C267CA" w:rsidP="00D12CB5">
      <w:pPr>
        <w:pStyle w:val="Caption"/>
      </w:pPr>
      <w:bookmarkStart w:id="14" w:name="_Ref180141977"/>
      <w:bookmarkStart w:id="15" w:name="_Toc211349696"/>
      <w:r w:rsidRPr="000D4683">
        <w:t xml:space="preserve">Figure </w:t>
      </w:r>
      <w:r w:rsidRPr="000D4683">
        <w:fldChar w:fldCharType="begin"/>
      </w:r>
      <w:r w:rsidRPr="000D4683">
        <w:instrText xml:space="preserve"> SEQ Figure \* ARABIC </w:instrText>
      </w:r>
      <w:r w:rsidRPr="000D4683">
        <w:fldChar w:fldCharType="separate"/>
      </w:r>
      <w:r w:rsidR="0074082B">
        <w:t>1</w:t>
      </w:r>
      <w:r w:rsidRPr="000D4683">
        <w:fldChar w:fldCharType="end"/>
      </w:r>
      <w:bookmarkEnd w:id="14"/>
      <w:r w:rsidRPr="000D4683">
        <w:t xml:space="preserve">: RPSD </w:t>
      </w:r>
      <w:r w:rsidR="00A865B6">
        <w:t>Database</w:t>
      </w:r>
      <w:r w:rsidRPr="000D4683">
        <w:t xml:space="preserve"> Sign In Page</w:t>
      </w:r>
      <w:bookmarkEnd w:id="15"/>
    </w:p>
    <w:p w14:paraId="4BCFFCDC" w14:textId="70F476BE" w:rsidR="006F145C" w:rsidRDefault="00AC3B2B" w:rsidP="00806FED">
      <w:pPr>
        <w:pStyle w:val="List"/>
        <w:keepNext/>
      </w:pPr>
      <w:r>
        <w:t xml:space="preserve">Click </w:t>
      </w:r>
      <w:r w:rsidR="00B019E9">
        <w:t xml:space="preserve">the </w:t>
      </w:r>
      <w:r w:rsidRPr="005D1A02">
        <w:rPr>
          <w:rStyle w:val="Button"/>
        </w:rPr>
        <w:t>Terms and Conditions</w:t>
      </w:r>
      <w:r>
        <w:t xml:space="preserve"> </w:t>
      </w:r>
      <w:r w:rsidR="00B019E9">
        <w:t xml:space="preserve">link </w:t>
      </w:r>
      <w:r>
        <w:t xml:space="preserve">to view </w:t>
      </w:r>
      <w:r w:rsidR="00B019E9">
        <w:t xml:space="preserve">the site </w:t>
      </w:r>
      <w:r w:rsidR="009A750F" w:rsidRPr="005D1A02">
        <w:rPr>
          <w:b/>
          <w:bCs/>
        </w:rPr>
        <w:t>Condition of Use</w:t>
      </w:r>
      <w:r w:rsidR="00CF1FA1">
        <w:t xml:space="preserve">, </w:t>
      </w:r>
      <w:r w:rsidR="0061374C">
        <w:t>which will open in a new browser tab. Once you have reviewed the terms, close</w:t>
      </w:r>
      <w:r w:rsidR="00CF1FA1">
        <w:t xml:space="preserve"> the browser tab.</w:t>
      </w:r>
    </w:p>
    <w:p w14:paraId="1B780F31" w14:textId="60B7DD82" w:rsidR="007D7C0D" w:rsidRDefault="00313835" w:rsidP="007D7C0D">
      <w:pPr>
        <w:pStyle w:val="Graphic"/>
      </w:pPr>
      <w:r>
        <mc:AlternateContent>
          <mc:Choice Requires="wps">
            <w:drawing>
              <wp:anchor distT="0" distB="0" distL="114300" distR="114300" simplePos="0" relativeHeight="251658327" behindDoc="0" locked="0" layoutInCell="1" allowOverlap="1" wp14:anchorId="7E9F4F96" wp14:editId="4CF61AFD">
                <wp:simplePos x="0" y="0"/>
                <wp:positionH relativeFrom="column">
                  <wp:posOffset>1986280</wp:posOffset>
                </wp:positionH>
                <wp:positionV relativeFrom="paragraph">
                  <wp:posOffset>660979</wp:posOffset>
                </wp:positionV>
                <wp:extent cx="476250" cy="165798"/>
                <wp:effectExtent l="0" t="0" r="19050" b="24765"/>
                <wp:wrapNone/>
                <wp:docPr id="856867180" name="Rectangle 140"/>
                <wp:cNvGraphicFramePr/>
                <a:graphic xmlns:a="http://schemas.openxmlformats.org/drawingml/2006/main">
                  <a:graphicData uri="http://schemas.microsoft.com/office/word/2010/wordprocessingShape">
                    <wps:wsp>
                      <wps:cNvSpPr/>
                      <wps:spPr>
                        <a:xfrm>
                          <a:off x="0" y="0"/>
                          <a:ext cx="476250"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56.4pt;margin-top:52.05pt;width:37.5pt;height:13.0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6013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kRlhAIAAGg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"/>
            </w:pict>
          </mc:Fallback>
        </mc:AlternateContent>
      </w:r>
      <w:r>
        <mc:AlternateContent>
          <mc:Choice Requires="wps">
            <w:drawing>
              <wp:anchor distT="0" distB="0" distL="114300" distR="114300" simplePos="0" relativeHeight="251658271" behindDoc="0" locked="0" layoutInCell="1" allowOverlap="1" wp14:anchorId="2BD8B4DD" wp14:editId="045A3E9B">
                <wp:simplePos x="0" y="0"/>
                <wp:positionH relativeFrom="column">
                  <wp:posOffset>2467927</wp:posOffset>
                </wp:positionH>
                <wp:positionV relativeFrom="paragraph">
                  <wp:posOffset>694055</wp:posOffset>
                </wp:positionV>
                <wp:extent cx="305435" cy="45085"/>
                <wp:effectExtent l="0" t="57150" r="37465" b="50165"/>
                <wp:wrapNone/>
                <wp:docPr id="48927006" name="Straight Arrow Connector 77"/>
                <wp:cNvGraphicFramePr/>
                <a:graphic xmlns:a="http://schemas.openxmlformats.org/drawingml/2006/main">
                  <a:graphicData uri="http://schemas.microsoft.com/office/word/2010/wordprocessingShape">
                    <wps:wsp>
                      <wps:cNvCnPr/>
                      <wps:spPr>
                        <a:xfrm flipV="1">
                          <a:off x="0" y="0"/>
                          <a:ext cx="305435"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type id="_x0000_t32" coordsize="21600,21600" o:oned="t" filled="f" o:spt="32" path="m,l21600,21600e" w14:anchorId="5C3E2E4C">
                <v:path fillok="f" arrowok="t" o:connecttype="none"/>
                <o:lock v:ext="edit" shapetype="t"/>
              </v:shapetype>
              <v:shape id="Straight Arrow Connector 77" style="position:absolute;margin-left:194.3pt;margin-top:54.65pt;width:24.05pt;height:3.55pt;flip:y;z-index:251657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">
                <v:stroke endarrow="block"/>
              </v:shape>
            </w:pict>
          </mc:Fallback>
        </mc:AlternateContent>
      </w:r>
      <w:r w:rsidR="009E58CA" w:rsidRPr="0015392E">
        <w:drawing>
          <wp:anchor distT="0" distB="0" distL="114300" distR="114300" simplePos="0" relativeHeight="251658270" behindDoc="0" locked="0" layoutInCell="1" allowOverlap="1" wp14:anchorId="56F88738" wp14:editId="7FE4B755">
            <wp:simplePos x="0" y="0"/>
            <wp:positionH relativeFrom="column">
              <wp:posOffset>2790825</wp:posOffset>
            </wp:positionH>
            <wp:positionV relativeFrom="paragraph">
              <wp:posOffset>49530</wp:posOffset>
            </wp:positionV>
            <wp:extent cx="3656330" cy="1971040"/>
            <wp:effectExtent l="38100" t="38100" r="39370" b="29210"/>
            <wp:wrapNone/>
            <wp:docPr id="75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0703"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330" cy="1971040"/>
                    </a:xfrm>
                    <a:prstGeom prst="rect">
                      <a:avLst/>
                    </a:prstGeom>
                    <a:ln w="25400">
                      <a:solidFill>
                        <a:srgbClr val="FF0000"/>
                      </a:solidFill>
                    </a:ln>
                    <a:effectLst/>
                  </pic:spPr>
                </pic:pic>
              </a:graphicData>
            </a:graphic>
            <wp14:sizeRelH relativeFrom="page">
              <wp14:pctWidth>0</wp14:pctWidth>
            </wp14:sizeRelH>
            <wp14:sizeRelV relativeFrom="page">
              <wp14:pctHeight>0</wp14:pctHeight>
            </wp14:sizeRelV>
          </wp:anchor>
        </w:drawing>
      </w:r>
      <w:r w:rsidR="006F145C" w:rsidRPr="0015392E">
        <w:drawing>
          <wp:inline distT="0" distB="0" distL="0" distR="0" wp14:anchorId="66158202" wp14:editId="2F8B90A7">
            <wp:extent cx="3288030" cy="1775536"/>
            <wp:effectExtent l="19050" t="19050" r="26670" b="15240"/>
            <wp:docPr id="182100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6637"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9332" cy="1781639"/>
                    </a:xfrm>
                    <a:prstGeom prst="rect">
                      <a:avLst/>
                    </a:prstGeom>
                    <a:ln w="12700">
                      <a:solidFill>
                        <a:schemeClr val="tx1"/>
                      </a:solidFill>
                    </a:ln>
                  </pic:spPr>
                </pic:pic>
              </a:graphicData>
            </a:graphic>
          </wp:inline>
        </w:drawing>
      </w:r>
    </w:p>
    <w:p w14:paraId="1547A7C8" w14:textId="7CA3DEC1" w:rsidR="007D7C0D" w:rsidRDefault="007D7C0D" w:rsidP="005D1A02">
      <w:pPr>
        <w:pStyle w:val="Caption"/>
      </w:pPr>
      <w:bookmarkStart w:id="16" w:name="_Toc211349697"/>
      <w:r>
        <w:t xml:space="preserve">Figure </w:t>
      </w:r>
      <w:r>
        <w:fldChar w:fldCharType="begin"/>
      </w:r>
      <w:r>
        <w:instrText xml:space="preserve"> SEQ Figure \* ARABIC </w:instrText>
      </w:r>
      <w:r>
        <w:fldChar w:fldCharType="separate"/>
      </w:r>
      <w:r w:rsidR="0074082B">
        <w:t>2</w:t>
      </w:r>
      <w:r>
        <w:fldChar w:fldCharType="end"/>
      </w:r>
      <w:r>
        <w:t>: View the CPUC Site Terms and Conditions</w:t>
      </w:r>
      <w:bookmarkEnd w:id="16"/>
    </w:p>
    <w:p w14:paraId="50A5EFE0" w14:textId="77777777" w:rsidR="00272F9A" w:rsidRDefault="00272F9A">
      <w:pPr>
        <w:spacing w:before="0" w:after="160"/>
      </w:pPr>
      <w:r>
        <w:br w:type="page"/>
      </w:r>
    </w:p>
    <w:p w14:paraId="6DDB484A" w14:textId="0169BDE0" w:rsidR="00970E8B" w:rsidRPr="006F145C" w:rsidRDefault="00970E8B" w:rsidP="00806FED">
      <w:pPr>
        <w:pStyle w:val="List"/>
      </w:pPr>
      <w:r>
        <w:lastRenderedPageBreak/>
        <w:t xml:space="preserve">Click the </w:t>
      </w:r>
      <w:r w:rsidRPr="005D1A02">
        <w:rPr>
          <w:rStyle w:val="Button"/>
        </w:rPr>
        <w:t>ACCEPT TERM</w:t>
      </w:r>
      <w:r w:rsidR="00AA5664" w:rsidRPr="005D1A02">
        <w:rPr>
          <w:rStyle w:val="Button"/>
        </w:rPr>
        <w:t>S</w:t>
      </w:r>
      <w:r w:rsidRPr="005D1A02">
        <w:rPr>
          <w:rStyle w:val="Button"/>
        </w:rPr>
        <w:t xml:space="preserve"> AND CREATE ACCOUNT</w:t>
      </w:r>
      <w:r w:rsidR="00AA5664">
        <w:t xml:space="preserve"> button to submit your </w:t>
      </w:r>
      <w:r w:rsidR="007B33C6">
        <w:t>account information.</w:t>
      </w:r>
    </w:p>
    <w:p w14:paraId="26CCF8C8" w14:textId="0288C44F" w:rsidR="00970E8B" w:rsidRDefault="00313835" w:rsidP="005D1A02">
      <w:pPr>
        <w:pStyle w:val="Graphic"/>
      </w:pPr>
      <w:r>
        <mc:AlternateContent>
          <mc:Choice Requires="wps">
            <w:drawing>
              <wp:anchor distT="0" distB="0" distL="114300" distR="114300" simplePos="0" relativeHeight="251658328" behindDoc="0" locked="0" layoutInCell="1" allowOverlap="1" wp14:anchorId="4445E238" wp14:editId="18764496">
                <wp:simplePos x="0" y="0"/>
                <wp:positionH relativeFrom="column">
                  <wp:posOffset>3248025</wp:posOffset>
                </wp:positionH>
                <wp:positionV relativeFrom="paragraph">
                  <wp:posOffset>1870236</wp:posOffset>
                </wp:positionV>
                <wp:extent cx="944545" cy="165798"/>
                <wp:effectExtent l="0" t="0" r="27305" b="24765"/>
                <wp:wrapNone/>
                <wp:docPr id="1243588038" name="Rectangle 140"/>
                <wp:cNvGraphicFramePr/>
                <a:graphic xmlns:a="http://schemas.openxmlformats.org/drawingml/2006/main">
                  <a:graphicData uri="http://schemas.microsoft.com/office/word/2010/wordprocessingShape">
                    <wps:wsp>
                      <wps:cNvSpPr/>
                      <wps:spPr>
                        <a:xfrm>
                          <a:off x="0" y="0"/>
                          <a:ext cx="944545"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55.75pt;margin-top:147.25pt;width:74.35pt;height:13.05pt;z-index:251660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D549A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"/>
            </w:pict>
          </mc:Fallback>
        </mc:AlternateContent>
      </w:r>
      <w:r w:rsidR="00970E8B" w:rsidRPr="0015392E">
        <w:drawing>
          <wp:inline distT="0" distB="0" distL="0" distR="0" wp14:anchorId="5CE0FCA9" wp14:editId="62B07464">
            <wp:extent cx="5486397" cy="2957288"/>
            <wp:effectExtent l="19050" t="19050" r="19685" b="14605"/>
            <wp:docPr id="83564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49182"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397" cy="2957288"/>
                    </a:xfrm>
                    <a:prstGeom prst="rect">
                      <a:avLst/>
                    </a:prstGeom>
                    <a:ln w="12700">
                      <a:solidFill>
                        <a:schemeClr val="tx1"/>
                      </a:solidFill>
                    </a:ln>
                  </pic:spPr>
                </pic:pic>
              </a:graphicData>
            </a:graphic>
          </wp:inline>
        </w:drawing>
      </w:r>
    </w:p>
    <w:p w14:paraId="2070D43E" w14:textId="77E02714" w:rsidR="00970E8B" w:rsidRDefault="00970E8B" w:rsidP="005D1A02">
      <w:pPr>
        <w:pStyle w:val="Caption"/>
      </w:pPr>
      <w:bookmarkStart w:id="17" w:name="_Toc211349698"/>
      <w:r>
        <w:t xml:space="preserve">Figure </w:t>
      </w:r>
      <w:r>
        <w:fldChar w:fldCharType="begin"/>
      </w:r>
      <w:r>
        <w:instrText xml:space="preserve"> SEQ Figure \* ARABIC </w:instrText>
      </w:r>
      <w:r>
        <w:fldChar w:fldCharType="separate"/>
      </w:r>
      <w:r w:rsidR="0074082B">
        <w:t>3</w:t>
      </w:r>
      <w:r>
        <w:fldChar w:fldCharType="end"/>
      </w:r>
      <w:r>
        <w:t xml:space="preserve">: </w:t>
      </w:r>
      <w:r w:rsidR="00A0704E">
        <w:t>Accept Terms and Create a New Account</w:t>
      </w:r>
      <w:bookmarkEnd w:id="17"/>
    </w:p>
    <w:p w14:paraId="638F1B93" w14:textId="666F07DC" w:rsidR="00544788" w:rsidRDefault="00620921" w:rsidP="00013BB6">
      <w:pPr>
        <w:pStyle w:val="Note"/>
      </w:pPr>
      <w:r>
        <w:t xml:space="preserve">Note: </w:t>
      </w:r>
      <w:r w:rsidR="00013BB6">
        <w:t>you</w:t>
      </w:r>
      <w:r w:rsidRPr="00097483">
        <w:t xml:space="preserve"> can click the </w:t>
      </w:r>
      <w:r w:rsidR="00073549">
        <w:rPr>
          <w:rStyle w:val="Button"/>
        </w:rPr>
        <w:t>BACK</w:t>
      </w:r>
      <w:r w:rsidR="00073549" w:rsidRPr="00013BB6">
        <w:t xml:space="preserve"> </w:t>
      </w:r>
      <w:r w:rsidRPr="00097483">
        <w:t xml:space="preserve">button to review </w:t>
      </w:r>
      <w:r>
        <w:t>previous pages</w:t>
      </w:r>
      <w:r w:rsidR="00A0704E">
        <w:t xml:space="preserve"> before submitting your new </w:t>
      </w:r>
      <w:r w:rsidR="00D20510">
        <w:t xml:space="preserve">Organization </w:t>
      </w:r>
      <w:r w:rsidR="00A0704E">
        <w:t>account information</w:t>
      </w:r>
      <w:r w:rsidR="00013BB6">
        <w:t>.</w:t>
      </w:r>
    </w:p>
    <w:p w14:paraId="5A3721D4" w14:textId="2878E941" w:rsidR="00C9046E" w:rsidRDefault="03219462" w:rsidP="00806FED">
      <w:pPr>
        <w:pStyle w:val="List"/>
        <w:keepNext/>
      </w:pPr>
      <w:r>
        <w:lastRenderedPageBreak/>
        <w:t xml:space="preserve">The </w:t>
      </w:r>
      <w:r w:rsidR="00A865B6">
        <w:t>database</w:t>
      </w:r>
      <w:r>
        <w:t xml:space="preserve"> will advance to the </w:t>
      </w:r>
      <w:r w:rsidRPr="005D1A02">
        <w:rPr>
          <w:b/>
          <w:bCs/>
        </w:rPr>
        <w:t>Email Confirmation</w:t>
      </w:r>
      <w:r w:rsidR="7D5A9EEE">
        <w:t xml:space="preserve"> screen</w:t>
      </w:r>
      <w:r w:rsidR="1E2ED4F6">
        <w:t>. Y</w:t>
      </w:r>
      <w:r w:rsidR="7D5A9EEE">
        <w:t>ou will receive a</w:t>
      </w:r>
      <w:r w:rsidR="4830940E">
        <w:t xml:space="preserve"> Confirmation Code </w:t>
      </w:r>
      <w:r w:rsidR="1E2ED4F6">
        <w:t xml:space="preserve">email </w:t>
      </w:r>
      <w:r w:rsidR="4830940E">
        <w:t xml:space="preserve">from </w:t>
      </w:r>
      <w:hyperlink r:id="rId19" w:history="1">
        <w:r w:rsidR="36530614" w:rsidRPr="6DA294E6">
          <w:rPr>
            <w:rStyle w:val="Hyperlink"/>
          </w:rPr>
          <w:t>noreply_rpsd_email@cpuc.ca.gov</w:t>
        </w:r>
      </w:hyperlink>
      <w:r w:rsidR="00527160">
        <w:t xml:space="preserve"> </w:t>
      </w:r>
      <w:r w:rsidR="7D5A9EEE">
        <w:t>at the address</w:t>
      </w:r>
      <w:r w:rsidR="00527160">
        <w:t xml:space="preserve"> you</w:t>
      </w:r>
      <w:r w:rsidR="7D5A9EEE">
        <w:t xml:space="preserve"> provided</w:t>
      </w:r>
      <w:r w:rsidR="3B4CE32A">
        <w:t>.</w:t>
      </w:r>
    </w:p>
    <w:p w14:paraId="5333F160" w14:textId="4DB8C7A5" w:rsidR="00453191" w:rsidRPr="006F145C" w:rsidRDefault="00D20510" w:rsidP="00806FED">
      <w:pPr>
        <w:pStyle w:val="Note"/>
        <w:keepNext/>
      </w:pPr>
      <w:r>
        <w:t xml:space="preserve">Note: </w:t>
      </w:r>
      <w:r w:rsidR="00453191">
        <w:t>If you do not receive a code</w:t>
      </w:r>
      <w:r w:rsidR="0013670D">
        <w:t xml:space="preserve">, first check your SPAM/JUNK email folder. If </w:t>
      </w:r>
      <w:r w:rsidR="006036EE">
        <w:t xml:space="preserve">a Confirmation email is not present, click the </w:t>
      </w:r>
      <w:r w:rsidR="006036EE" w:rsidRPr="00806FED">
        <w:rPr>
          <w:rStyle w:val="Button"/>
        </w:rPr>
        <w:t>RE-SEND</w:t>
      </w:r>
      <w:r w:rsidR="006036EE">
        <w:t xml:space="preserve"> button to </w:t>
      </w:r>
      <w:r w:rsidR="000011AA">
        <w:t>request another code.</w:t>
      </w:r>
    </w:p>
    <w:p w14:paraId="1019A107" w14:textId="63C77965" w:rsidR="00C9046E" w:rsidRDefault="00313835" w:rsidP="005D1A02">
      <w:pPr>
        <w:pStyle w:val="Graphic"/>
      </w:pPr>
      <w:r>
        <mc:AlternateContent>
          <mc:Choice Requires="wps">
            <w:drawing>
              <wp:anchor distT="0" distB="0" distL="114300" distR="114300" simplePos="0" relativeHeight="251658329" behindDoc="0" locked="0" layoutInCell="1" allowOverlap="1" wp14:anchorId="391E5058" wp14:editId="0C31FED2">
                <wp:simplePos x="0" y="0"/>
                <wp:positionH relativeFrom="column">
                  <wp:posOffset>5026025</wp:posOffset>
                </wp:positionH>
                <wp:positionV relativeFrom="paragraph">
                  <wp:posOffset>617220</wp:posOffset>
                </wp:positionV>
                <wp:extent cx="340995" cy="165735"/>
                <wp:effectExtent l="0" t="0" r="20955" b="24765"/>
                <wp:wrapNone/>
                <wp:docPr id="1430074252" name="Rectangle 140"/>
                <wp:cNvGraphicFramePr/>
                <a:graphic xmlns:a="http://schemas.openxmlformats.org/drawingml/2006/main">
                  <a:graphicData uri="http://schemas.microsoft.com/office/word/2010/wordprocessingShape">
                    <wps:wsp>
                      <wps:cNvSpPr/>
                      <wps:spPr>
                        <a:xfrm>
                          <a:off x="0" y="0"/>
                          <a:ext cx="340995" cy="16573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395.75pt;margin-top:48.6pt;width:26.85pt;height:13.05pt;z-index:251664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35706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"/>
            </w:pict>
          </mc:Fallback>
        </mc:AlternateContent>
      </w:r>
      <w:r w:rsidR="00C9046E" w:rsidRPr="0015392E">
        <w:drawing>
          <wp:inline distT="0" distB="0" distL="0" distR="0" wp14:anchorId="4D2BB5F3" wp14:editId="597564B5">
            <wp:extent cx="5486397" cy="2957287"/>
            <wp:effectExtent l="19050" t="19050" r="19685" b="14605"/>
            <wp:docPr id="86379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6582"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397" cy="2957287"/>
                    </a:xfrm>
                    <a:prstGeom prst="rect">
                      <a:avLst/>
                    </a:prstGeom>
                    <a:ln w="12700">
                      <a:solidFill>
                        <a:schemeClr val="tx1"/>
                      </a:solidFill>
                    </a:ln>
                  </pic:spPr>
                </pic:pic>
              </a:graphicData>
            </a:graphic>
          </wp:inline>
        </w:drawing>
      </w:r>
    </w:p>
    <w:p w14:paraId="4243494F" w14:textId="5A53C5B2" w:rsidR="00C9046E" w:rsidRDefault="00C9046E" w:rsidP="00D12CB5">
      <w:pPr>
        <w:pStyle w:val="Caption"/>
      </w:pPr>
      <w:bookmarkStart w:id="18" w:name="_Toc211349699"/>
      <w:r>
        <w:t xml:space="preserve">Figure </w:t>
      </w:r>
      <w:r>
        <w:fldChar w:fldCharType="begin"/>
      </w:r>
      <w:r>
        <w:instrText xml:space="preserve"> SEQ Figure \* ARABIC </w:instrText>
      </w:r>
      <w:r>
        <w:fldChar w:fldCharType="separate"/>
      </w:r>
      <w:r w:rsidR="0074082B">
        <w:t>4</w:t>
      </w:r>
      <w:r>
        <w:fldChar w:fldCharType="end"/>
      </w:r>
      <w:r>
        <w:t xml:space="preserve">: </w:t>
      </w:r>
      <w:r w:rsidR="0031145D">
        <w:t>The Email Confirmation and RE-SEND Code Screen</w:t>
      </w:r>
      <w:bookmarkEnd w:id="18"/>
    </w:p>
    <w:p w14:paraId="29640DCD" w14:textId="4E0DB536" w:rsidR="00F22B93" w:rsidRDefault="00F22B93" w:rsidP="00F22B93">
      <w:pPr>
        <w:pStyle w:val="Note"/>
      </w:pPr>
      <w:r>
        <w:t xml:space="preserve">Note: </w:t>
      </w:r>
      <w:r w:rsidR="0031145D">
        <w:t xml:space="preserve">contact </w:t>
      </w:r>
      <w:r w:rsidR="000D28A0">
        <w:t>the</w:t>
      </w:r>
      <w:r w:rsidR="0031145D">
        <w:t xml:space="preserve"> CPUC RPS admin for assistance </w:t>
      </w:r>
      <w:r>
        <w:t xml:space="preserve">if you </w:t>
      </w:r>
      <w:r w:rsidR="00B91D90">
        <w:t>do not receive a Confirmation Email</w:t>
      </w:r>
      <w:r>
        <w:t>.</w:t>
      </w:r>
    </w:p>
    <w:p w14:paraId="2FB86F81" w14:textId="07236D0B" w:rsidR="00C574BA" w:rsidRDefault="005A1E26" w:rsidP="00806FED">
      <w:pPr>
        <w:pStyle w:val="List"/>
      </w:pPr>
      <w:r>
        <w:t xml:space="preserve">Copy the </w:t>
      </w:r>
      <w:r w:rsidR="00EF415B" w:rsidRPr="00806FED">
        <w:rPr>
          <w:b/>
          <w:bCs/>
        </w:rPr>
        <w:t>Confirmation C</w:t>
      </w:r>
      <w:r w:rsidRPr="00806FED">
        <w:rPr>
          <w:b/>
          <w:bCs/>
        </w:rPr>
        <w:t>ode</w:t>
      </w:r>
      <w:r w:rsidR="00EF415B">
        <w:t xml:space="preserve"> from the email</w:t>
      </w:r>
      <w:r w:rsidR="000C5E5A">
        <w:t>.</w:t>
      </w:r>
    </w:p>
    <w:p w14:paraId="30FFEEA5" w14:textId="44711B1F" w:rsidR="00966C84" w:rsidRPr="00B05AE9" w:rsidRDefault="00FA72D5" w:rsidP="005D1A02">
      <w:pPr>
        <w:pStyle w:val="Graphic"/>
        <w:keepNext w:val="0"/>
      </w:pPr>
      <w:r>
        <mc:AlternateContent>
          <mc:Choice Requires="wps">
            <w:drawing>
              <wp:anchor distT="0" distB="0" distL="114300" distR="114300" simplePos="0" relativeHeight="251658330" behindDoc="0" locked="0" layoutInCell="1" allowOverlap="1" wp14:anchorId="0F4FC2D2" wp14:editId="750966F9">
                <wp:simplePos x="0" y="0"/>
                <wp:positionH relativeFrom="column">
                  <wp:posOffset>2976245</wp:posOffset>
                </wp:positionH>
                <wp:positionV relativeFrom="paragraph">
                  <wp:posOffset>706811</wp:posOffset>
                </wp:positionV>
                <wp:extent cx="281354" cy="165798"/>
                <wp:effectExtent l="0" t="0" r="23495" b="24765"/>
                <wp:wrapNone/>
                <wp:docPr id="523608428" name="Rectangle 140"/>
                <wp:cNvGraphicFramePr/>
                <a:graphic xmlns:a="http://schemas.openxmlformats.org/drawingml/2006/main">
                  <a:graphicData uri="http://schemas.microsoft.com/office/word/2010/wordprocessingShape">
                    <wps:wsp>
                      <wps:cNvSpPr/>
                      <wps:spPr>
                        <a:xfrm>
                          <a:off x="0" y="0"/>
                          <a:ext cx="281354"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34.35pt;margin-top:55.65pt;width:22.15pt;height:13.05pt;z-index:251666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77635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HOgw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"/>
            </w:pict>
          </mc:Fallback>
        </mc:AlternateContent>
      </w:r>
      <w:r w:rsidR="00966C84" w:rsidRPr="00B05AE9">
        <w:drawing>
          <wp:inline distT="0" distB="0" distL="0" distR="0" wp14:anchorId="74E3D61A" wp14:editId="71E0D6EE">
            <wp:extent cx="5486397" cy="2957287"/>
            <wp:effectExtent l="19050" t="19050" r="19685" b="14605"/>
            <wp:docPr id="77631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931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397" cy="2957287"/>
                    </a:xfrm>
                    <a:prstGeom prst="rect">
                      <a:avLst/>
                    </a:prstGeom>
                    <a:ln w="12700">
                      <a:solidFill>
                        <a:schemeClr val="tx1"/>
                      </a:solidFill>
                    </a:ln>
                  </pic:spPr>
                </pic:pic>
              </a:graphicData>
            </a:graphic>
          </wp:inline>
        </w:drawing>
      </w:r>
    </w:p>
    <w:p w14:paraId="17C47162" w14:textId="59BC2B55" w:rsidR="00966C84" w:rsidRDefault="00966C84" w:rsidP="005D1A02">
      <w:pPr>
        <w:pStyle w:val="Caption"/>
      </w:pPr>
      <w:bookmarkStart w:id="19" w:name="_Toc211349700"/>
      <w:r>
        <w:t xml:space="preserve">Figure </w:t>
      </w:r>
      <w:r>
        <w:fldChar w:fldCharType="begin"/>
      </w:r>
      <w:r>
        <w:instrText xml:space="preserve"> SEQ Figure \* ARABIC </w:instrText>
      </w:r>
      <w:r>
        <w:fldChar w:fldCharType="separate"/>
      </w:r>
      <w:r w:rsidR="0074082B">
        <w:t>5</w:t>
      </w:r>
      <w:r>
        <w:fldChar w:fldCharType="end"/>
      </w:r>
      <w:r>
        <w:t xml:space="preserve">: </w:t>
      </w:r>
      <w:r w:rsidR="00A15556">
        <w:t>Confirmation Code Email</w:t>
      </w:r>
      <w:bookmarkEnd w:id="19"/>
    </w:p>
    <w:p w14:paraId="4467B529" w14:textId="4A755A15" w:rsidR="007A49F4" w:rsidRPr="006F145C" w:rsidRDefault="00F07FBB">
      <w:pPr>
        <w:pStyle w:val="List"/>
      </w:pPr>
      <w:r>
        <w:lastRenderedPageBreak/>
        <w:t>P</w:t>
      </w:r>
      <w:r w:rsidR="000C5E5A">
        <w:t xml:space="preserve">aste the code in the </w:t>
      </w:r>
      <w:r w:rsidR="000C5E5A" w:rsidRPr="0043792A">
        <w:rPr>
          <w:b/>
          <w:bCs/>
        </w:rPr>
        <w:t>Email Confirmation</w:t>
      </w:r>
      <w:r w:rsidR="000C5E5A">
        <w:t xml:space="preserve"> field</w:t>
      </w:r>
      <w:r w:rsidR="0043792A">
        <w:t>, then c</w:t>
      </w:r>
      <w:r w:rsidR="005D25A4">
        <w:t xml:space="preserve">lick </w:t>
      </w:r>
      <w:r w:rsidR="005D25A4" w:rsidRPr="005D1A02">
        <w:rPr>
          <w:rStyle w:val="Button"/>
        </w:rPr>
        <w:t>CONFIRM</w:t>
      </w:r>
      <w:r w:rsidR="00C574BA" w:rsidRPr="0043792A">
        <w:rPr>
          <w:bCs/>
        </w:rPr>
        <w:t xml:space="preserve"> to </w:t>
      </w:r>
      <w:r w:rsidR="00BD626A" w:rsidRPr="0043792A">
        <w:rPr>
          <w:bCs/>
        </w:rPr>
        <w:t>proceed</w:t>
      </w:r>
      <w:r w:rsidR="003B04EC">
        <w:t xml:space="preserve"> to the </w:t>
      </w:r>
      <w:r w:rsidR="00926B58" w:rsidRPr="0043792A">
        <w:rPr>
          <w:b/>
          <w:bCs/>
        </w:rPr>
        <w:t>Account Pending Approval</w:t>
      </w:r>
      <w:r w:rsidR="00926B58">
        <w:t xml:space="preserve"> </w:t>
      </w:r>
      <w:r w:rsidR="003B04EC">
        <w:t xml:space="preserve">screen shown in </w:t>
      </w:r>
      <w:r w:rsidR="00E27ABD" w:rsidRPr="00806FED">
        <w:rPr>
          <w:rStyle w:val="HyperlinkStyleChar"/>
        </w:rPr>
        <w:fldChar w:fldCharType="begin"/>
      </w:r>
      <w:r w:rsidR="00E27ABD" w:rsidRPr="00806FED">
        <w:rPr>
          <w:rStyle w:val="HyperlinkStyleChar"/>
        </w:rPr>
        <w:instrText xml:space="preserve"> REF _Ref184217457 \h </w:instrText>
      </w:r>
      <w:r w:rsidR="00043C50">
        <w:rPr>
          <w:rStyle w:val="HyperlinkStyleChar"/>
        </w:rPr>
        <w:instrText xml:space="preserve"> \* MERGEFORMAT </w:instrText>
      </w:r>
      <w:r w:rsidR="00E27ABD" w:rsidRPr="00806FED">
        <w:rPr>
          <w:rStyle w:val="HyperlinkStyleChar"/>
        </w:rPr>
      </w:r>
      <w:r w:rsidR="00E27ABD" w:rsidRPr="00806FED">
        <w:rPr>
          <w:rStyle w:val="HyperlinkStyleChar"/>
        </w:rPr>
        <w:fldChar w:fldCharType="separate"/>
      </w:r>
      <w:r w:rsidR="0074082B" w:rsidRPr="0074082B">
        <w:rPr>
          <w:rStyle w:val="HyperlinkStyleChar"/>
        </w:rPr>
        <w:t>Figure 7</w:t>
      </w:r>
      <w:r w:rsidR="00E27ABD" w:rsidRPr="00806FED">
        <w:rPr>
          <w:rStyle w:val="HyperlinkStyleChar"/>
        </w:rPr>
        <w:fldChar w:fldCharType="end"/>
      </w:r>
      <w:r w:rsidR="005D25A4">
        <w:t>.</w:t>
      </w:r>
    </w:p>
    <w:p w14:paraId="73396758" w14:textId="65424976" w:rsidR="007A49F4" w:rsidRDefault="0043792A" w:rsidP="00EF37B5">
      <w:pPr>
        <w:pStyle w:val="Graphic"/>
      </w:pPr>
      <w:r>
        <mc:AlternateContent>
          <mc:Choice Requires="wps">
            <w:drawing>
              <wp:anchor distT="0" distB="0" distL="114300" distR="114300" simplePos="0" relativeHeight="251658342" behindDoc="0" locked="0" layoutInCell="1" allowOverlap="1" wp14:anchorId="21FBA990" wp14:editId="5A053607">
                <wp:simplePos x="0" y="0"/>
                <wp:positionH relativeFrom="column">
                  <wp:posOffset>3039110</wp:posOffset>
                </wp:positionH>
                <wp:positionV relativeFrom="paragraph">
                  <wp:posOffset>1169086</wp:posOffset>
                </wp:positionV>
                <wp:extent cx="145415" cy="156845"/>
                <wp:effectExtent l="0" t="0" r="6985" b="14605"/>
                <wp:wrapNone/>
                <wp:docPr id="387498044"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0365D050" w14:textId="77777777" w:rsidR="0043792A" w:rsidRPr="00EF37B5" w:rsidRDefault="0043792A" w:rsidP="0043792A">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FBA990" id="_x0000_t202" coordsize="21600,21600" o:spt="202" path="m,l,21600r21600,l21600,xe">
                <v:stroke joinstyle="miter"/>
                <v:path gradientshapeok="t" o:connecttype="rect"/>
              </v:shapetype>
              <v:shape id="Text Box 32" o:spid="_x0000_s1026" type="#_x0000_t202" style="position:absolute;margin-left:239.3pt;margin-top:92.05pt;width:11.45pt;height:12.3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" filled="f" stroked="f" strokeweight=".5pt">
                <v:textbox inset="0,0,0,0">
                  <w:txbxContent>
                    <w:p w14:paraId="0365D050" w14:textId="77777777" w:rsidR="0043792A" w:rsidRPr="00EF37B5" w:rsidRDefault="0043792A" w:rsidP="0043792A">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341" behindDoc="0" locked="0" layoutInCell="1" allowOverlap="1" wp14:anchorId="4F777D4B" wp14:editId="31D1D5D6">
                <wp:simplePos x="0" y="0"/>
                <wp:positionH relativeFrom="column">
                  <wp:posOffset>3176346</wp:posOffset>
                </wp:positionH>
                <wp:positionV relativeFrom="paragraph">
                  <wp:posOffset>1061770</wp:posOffset>
                </wp:positionV>
                <wp:extent cx="393065" cy="200660"/>
                <wp:effectExtent l="19050" t="38100" r="6985" b="27940"/>
                <wp:wrapNone/>
                <wp:docPr id="1987636696" name="Arrow: Right 14"/>
                <wp:cNvGraphicFramePr/>
                <a:graphic xmlns:a="http://schemas.openxmlformats.org/drawingml/2006/main">
                  <a:graphicData uri="http://schemas.microsoft.com/office/word/2010/wordprocessingShape">
                    <wps:wsp>
                      <wps:cNvSpPr/>
                      <wps:spPr>
                        <a:xfrm rot="20400000"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type id="_x0000_t13" coordsize="21600,21600" o:spt="13" adj="16200,5400" path="m@0,l@0@1,0@1,0@2@0@2@0,21600,21600,10800xe" w14:anchorId="0FEA0F57">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14" style="position:absolute;margin-left:250.1pt;margin-top:83.6pt;width:30.95pt;height:15.8pt;rotation:20;flip:y;z-index:251695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"/>
            </w:pict>
          </mc:Fallback>
        </mc:AlternateContent>
      </w:r>
      <w:r>
        <mc:AlternateContent>
          <mc:Choice Requires="wps">
            <w:drawing>
              <wp:anchor distT="0" distB="0" distL="114300" distR="114300" simplePos="0" relativeHeight="251658343" behindDoc="0" locked="0" layoutInCell="1" allowOverlap="1" wp14:anchorId="1FE44347" wp14:editId="14F688BB">
                <wp:simplePos x="0" y="0"/>
                <wp:positionH relativeFrom="column">
                  <wp:posOffset>1891024</wp:posOffset>
                </wp:positionH>
                <wp:positionV relativeFrom="paragraph">
                  <wp:posOffset>664034</wp:posOffset>
                </wp:positionV>
                <wp:extent cx="145415" cy="156845"/>
                <wp:effectExtent l="0" t="0" r="6985" b="14605"/>
                <wp:wrapNone/>
                <wp:docPr id="1841670411"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21834DC6" w14:textId="77777777" w:rsidR="0043792A" w:rsidRPr="00EF37B5" w:rsidRDefault="0043792A" w:rsidP="0043792A">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44347" id="_x0000_s1027" type="#_x0000_t202" style="position:absolute;margin-left:148.9pt;margin-top:52.3pt;width:11.45pt;height:12.3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" filled="f" stroked="f" strokeweight=".5pt">
                <v:textbox inset="0,0,0,0">
                  <w:txbxContent>
                    <w:p w14:paraId="21834DC6" w14:textId="77777777" w:rsidR="0043792A" w:rsidRPr="00EF37B5" w:rsidRDefault="0043792A" w:rsidP="0043792A">
                      <w:pPr>
                        <w:spacing w:before="0" w:line="240" w:lineRule="exact"/>
                        <w:rPr>
                          <w:sz w:val="22"/>
                          <w:szCs w:val="22"/>
                        </w:rPr>
                      </w:pPr>
                      <w:r>
                        <w:rPr>
                          <w:sz w:val="22"/>
                          <w:szCs w:val="22"/>
                        </w:rPr>
                        <w:sym w:font="Wingdings" w:char="F08C"/>
                      </w:r>
                    </w:p>
                  </w:txbxContent>
                </v:textbox>
              </v:shape>
            </w:pict>
          </mc:Fallback>
        </mc:AlternateContent>
      </w:r>
      <w:r w:rsidR="00FA72D5">
        <mc:AlternateContent>
          <mc:Choice Requires="wps">
            <w:drawing>
              <wp:anchor distT="0" distB="0" distL="114300" distR="114300" simplePos="0" relativeHeight="251658331" behindDoc="0" locked="0" layoutInCell="1" allowOverlap="1" wp14:anchorId="0C346D20" wp14:editId="04C05080">
                <wp:simplePos x="0" y="0"/>
                <wp:positionH relativeFrom="column">
                  <wp:posOffset>2072005</wp:posOffset>
                </wp:positionH>
                <wp:positionV relativeFrom="paragraph">
                  <wp:posOffset>654741</wp:posOffset>
                </wp:positionV>
                <wp:extent cx="2873375" cy="200967"/>
                <wp:effectExtent l="0" t="0" r="22225" b="27940"/>
                <wp:wrapNone/>
                <wp:docPr id="264753811" name="Rectangle 140"/>
                <wp:cNvGraphicFramePr/>
                <a:graphic xmlns:a="http://schemas.openxmlformats.org/drawingml/2006/main">
                  <a:graphicData uri="http://schemas.microsoft.com/office/word/2010/wordprocessingShape">
                    <wps:wsp>
                      <wps:cNvSpPr/>
                      <wps:spPr>
                        <a:xfrm>
                          <a:off x="0" y="0"/>
                          <a:ext cx="2873375" cy="200967"/>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63.15pt;margin-top:51.55pt;width:226.25pt;height:15.8pt;z-index:251670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D503A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"/>
            </w:pict>
          </mc:Fallback>
        </mc:AlternateContent>
      </w:r>
      <w:r w:rsidR="007A49F4" w:rsidRPr="0015392E">
        <w:drawing>
          <wp:inline distT="0" distB="0" distL="0" distR="0" wp14:anchorId="53414BA3" wp14:editId="2A55C01A">
            <wp:extent cx="5486397" cy="2957287"/>
            <wp:effectExtent l="19050" t="19050" r="19685" b="14605"/>
            <wp:docPr id="119314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4661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397" cy="2957287"/>
                    </a:xfrm>
                    <a:prstGeom prst="rect">
                      <a:avLst/>
                    </a:prstGeom>
                    <a:ln w="12700">
                      <a:solidFill>
                        <a:schemeClr val="tx1"/>
                      </a:solidFill>
                    </a:ln>
                  </pic:spPr>
                </pic:pic>
              </a:graphicData>
            </a:graphic>
          </wp:inline>
        </w:drawing>
      </w:r>
    </w:p>
    <w:p w14:paraId="4A3830A6" w14:textId="3D81E1EE" w:rsidR="007A49F4" w:rsidRDefault="007A49F4" w:rsidP="00A15556">
      <w:pPr>
        <w:pStyle w:val="Caption"/>
      </w:pPr>
      <w:bookmarkStart w:id="20" w:name="_Toc211349701"/>
      <w:r>
        <w:t xml:space="preserve">Figure </w:t>
      </w:r>
      <w:r>
        <w:fldChar w:fldCharType="begin"/>
      </w:r>
      <w:r>
        <w:instrText xml:space="preserve"> SEQ Figure \* ARABIC </w:instrText>
      </w:r>
      <w:r>
        <w:fldChar w:fldCharType="separate"/>
      </w:r>
      <w:r w:rsidR="0074082B">
        <w:t>6</w:t>
      </w:r>
      <w:r>
        <w:fldChar w:fldCharType="end"/>
      </w:r>
      <w:r>
        <w:t xml:space="preserve">: </w:t>
      </w:r>
      <w:r w:rsidR="00A15556">
        <w:t>Entering the Confirmation Code</w:t>
      </w:r>
      <w:bookmarkEnd w:id="20"/>
    </w:p>
    <w:p w14:paraId="62457732" w14:textId="1123D0B0" w:rsidR="00DB6942" w:rsidRDefault="00DB6942" w:rsidP="00EF37B5">
      <w:pPr>
        <w:pStyle w:val="Graphic"/>
      </w:pPr>
      <w:r>
        <w:t xml:space="preserve">Your account is now </w:t>
      </w:r>
      <w:r w:rsidR="00B80B45">
        <w:t xml:space="preserve">awaiting registration approval. </w:t>
      </w:r>
      <w:r w:rsidR="00F52D24">
        <w:t xml:space="preserve">You will receive another email from </w:t>
      </w:r>
      <w:hyperlink r:id="rId23" w:history="1">
        <w:r w:rsidR="001A3925" w:rsidRPr="004E6FAB">
          <w:rPr>
            <w:rStyle w:val="Hyperlink"/>
            <w:b/>
            <w:bCs/>
          </w:rPr>
          <w:t>noreply_rpsd_email@cpuc.ca.gov</w:t>
        </w:r>
      </w:hyperlink>
      <w:r w:rsidR="001A3925">
        <w:t xml:space="preserve"> </w:t>
      </w:r>
      <w:r w:rsidR="003E2E11">
        <w:t xml:space="preserve">stating </w:t>
      </w:r>
      <w:r w:rsidR="00795AFC">
        <w:t xml:space="preserve">that </w:t>
      </w:r>
      <w:r w:rsidR="003E2E11">
        <w:t>y</w:t>
      </w:r>
      <w:r w:rsidR="003E2E11" w:rsidRPr="003E2E11">
        <w:t>our RPS Database account has been confirmed</w:t>
      </w:r>
      <w:r w:rsidR="00EB1582">
        <w:t xml:space="preserve"> (</w:t>
      </w:r>
      <w:r w:rsidR="002545C4">
        <w:t xml:space="preserve">as shown in </w:t>
      </w:r>
      <w:r w:rsidR="002545C4" w:rsidRPr="00806FED">
        <w:rPr>
          <w:rStyle w:val="HyperlinkStyleChar"/>
        </w:rPr>
        <w:fldChar w:fldCharType="begin"/>
      </w:r>
      <w:r w:rsidR="002545C4" w:rsidRPr="00806FED">
        <w:rPr>
          <w:rStyle w:val="HyperlinkStyleChar"/>
        </w:rPr>
        <w:instrText xml:space="preserve"> REF _Ref184223032 \h </w:instrText>
      </w:r>
      <w:r w:rsidR="00043C50">
        <w:rPr>
          <w:rStyle w:val="HyperlinkStyleChar"/>
        </w:rPr>
        <w:instrText xml:space="preserve"> \* MERGEFORMAT </w:instrText>
      </w:r>
      <w:r w:rsidR="002545C4" w:rsidRPr="00806FED">
        <w:rPr>
          <w:rStyle w:val="HyperlinkStyleChar"/>
        </w:rPr>
      </w:r>
      <w:r w:rsidR="002545C4" w:rsidRPr="00806FED">
        <w:rPr>
          <w:rStyle w:val="HyperlinkStyleChar"/>
        </w:rPr>
        <w:fldChar w:fldCharType="separate"/>
      </w:r>
      <w:r w:rsidR="0074082B" w:rsidRPr="0074082B">
        <w:rPr>
          <w:rStyle w:val="HyperlinkStyleChar"/>
        </w:rPr>
        <w:t>Figure 8</w:t>
      </w:r>
      <w:r w:rsidR="002545C4" w:rsidRPr="00806FED">
        <w:rPr>
          <w:rStyle w:val="HyperlinkStyleChar"/>
        </w:rPr>
        <w:fldChar w:fldCharType="end"/>
      </w:r>
      <w:r w:rsidR="002545C4">
        <w:t>)</w:t>
      </w:r>
      <w:r w:rsidR="00E949AD">
        <w:t>.</w:t>
      </w:r>
    </w:p>
    <w:p w14:paraId="7B11431E" w14:textId="01F9D0BD" w:rsidR="009611E8" w:rsidRDefault="00F71FA5" w:rsidP="00EF37B5">
      <w:pPr>
        <w:pStyle w:val="Graphic"/>
      </w:pPr>
      <w:r w:rsidRPr="0015392E">
        <w:drawing>
          <wp:inline distT="0" distB="0" distL="0" distR="0" wp14:anchorId="0AA90A40" wp14:editId="3830DC21">
            <wp:extent cx="5486395" cy="2957287"/>
            <wp:effectExtent l="19050" t="19050" r="19685" b="14605"/>
            <wp:docPr id="177277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7449"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395" cy="2957287"/>
                    </a:xfrm>
                    <a:prstGeom prst="rect">
                      <a:avLst/>
                    </a:prstGeom>
                    <a:ln w="12700">
                      <a:solidFill>
                        <a:schemeClr val="tx1"/>
                      </a:solidFill>
                    </a:ln>
                  </pic:spPr>
                </pic:pic>
              </a:graphicData>
            </a:graphic>
          </wp:inline>
        </w:drawing>
      </w:r>
    </w:p>
    <w:p w14:paraId="43F2DFDF" w14:textId="39ECFB38" w:rsidR="00AE6675" w:rsidRDefault="009611E8" w:rsidP="005D1A02">
      <w:pPr>
        <w:pStyle w:val="Caption"/>
      </w:pPr>
      <w:bookmarkStart w:id="21" w:name="_Ref184217457"/>
      <w:bookmarkStart w:id="22" w:name="_Ref184217446"/>
      <w:bookmarkStart w:id="23" w:name="_Toc211349702"/>
      <w:r>
        <w:t xml:space="preserve">Figure </w:t>
      </w:r>
      <w:r>
        <w:fldChar w:fldCharType="begin"/>
      </w:r>
      <w:r>
        <w:instrText xml:space="preserve"> SEQ Figure \* ARABIC </w:instrText>
      </w:r>
      <w:r>
        <w:fldChar w:fldCharType="separate"/>
      </w:r>
      <w:r w:rsidR="0074082B">
        <w:t>7</w:t>
      </w:r>
      <w:r>
        <w:fldChar w:fldCharType="end"/>
      </w:r>
      <w:bookmarkEnd w:id="21"/>
      <w:r>
        <w:t xml:space="preserve">: </w:t>
      </w:r>
      <w:r w:rsidR="003B04EC">
        <w:t>Account Pending Approval Screen</w:t>
      </w:r>
      <w:bookmarkEnd w:id="22"/>
      <w:bookmarkEnd w:id="23"/>
    </w:p>
    <w:p w14:paraId="4A9CC7CE" w14:textId="46B3BCC5" w:rsidR="002545C4" w:rsidRDefault="002545C4" w:rsidP="00806FED">
      <w:pPr>
        <w:pStyle w:val="List"/>
      </w:pPr>
      <w:r>
        <w:lastRenderedPageBreak/>
        <w:t xml:space="preserve">The email from </w:t>
      </w:r>
      <w:hyperlink r:id="rId25" w:history="1">
        <w:r w:rsidR="009A20F2" w:rsidRPr="004E6FAB">
          <w:rPr>
            <w:b/>
            <w:bCs/>
          </w:rPr>
          <w:t>noreply_rpsd_email@cpuc.ca.gov</w:t>
        </w:r>
      </w:hyperlink>
      <w:r w:rsidR="009A20F2">
        <w:t xml:space="preserve"> verifies your RPS Database account is confirmed</w:t>
      </w:r>
      <w:r w:rsidR="00D647D0">
        <w:t xml:space="preserve"> and provides a link back to the </w:t>
      </w:r>
      <w:r w:rsidR="00A865B6">
        <w:t>database</w:t>
      </w:r>
      <w:r w:rsidR="00D647D0">
        <w:t xml:space="preserve"> login screen.</w:t>
      </w:r>
      <w:r w:rsidR="009A20F2">
        <w:t xml:space="preserve"> </w:t>
      </w:r>
      <w:r w:rsidR="00D647D0">
        <w:t xml:space="preserve">Click the </w:t>
      </w:r>
      <w:r w:rsidR="004C2B72" w:rsidRPr="005D386B">
        <w:rPr>
          <w:rStyle w:val="Button"/>
          <w:b w:val="0"/>
          <w:bCs/>
        </w:rPr>
        <w:t xml:space="preserve">RPSD </w:t>
      </w:r>
      <w:r w:rsidR="00A865B6" w:rsidRPr="005D386B">
        <w:rPr>
          <w:rStyle w:val="Button"/>
          <w:b w:val="0"/>
          <w:bCs/>
        </w:rPr>
        <w:t>Database</w:t>
      </w:r>
      <w:r w:rsidR="004C2B72">
        <w:t xml:space="preserve"> </w:t>
      </w:r>
      <w:r w:rsidR="00D647D0">
        <w:t>link to login and us</w:t>
      </w:r>
      <w:r w:rsidR="001A0093">
        <w:t>e</w:t>
      </w:r>
      <w:r w:rsidR="00D647D0">
        <w:t xml:space="preserve"> the </w:t>
      </w:r>
      <w:r w:rsidR="00A865B6">
        <w:t>database</w:t>
      </w:r>
      <w:r w:rsidR="00D647D0">
        <w:t>.</w:t>
      </w:r>
      <w:r w:rsidR="005C4FAE" w:rsidRPr="005C4FAE">
        <w:rPr>
          <w:noProof/>
          <w14:ligatures w14:val="standardContextual"/>
        </w:rPr>
        <w:t xml:space="preserve"> </w:t>
      </w:r>
    </w:p>
    <w:p w14:paraId="6CEED72F" w14:textId="2E1AE82F" w:rsidR="00EB1582" w:rsidRDefault="005C4FAE" w:rsidP="00EB1582">
      <w:pPr>
        <w:pStyle w:val="Graphic"/>
      </w:pPr>
      <w:r>
        <mc:AlternateContent>
          <mc:Choice Requires="wps">
            <w:drawing>
              <wp:anchor distT="0" distB="0" distL="114300" distR="114300" simplePos="0" relativeHeight="251658332" behindDoc="0" locked="0" layoutInCell="1" allowOverlap="1" wp14:anchorId="6F52F64A" wp14:editId="60DD03A8">
                <wp:simplePos x="0" y="0"/>
                <wp:positionH relativeFrom="column">
                  <wp:posOffset>520002</wp:posOffset>
                </wp:positionH>
                <wp:positionV relativeFrom="paragraph">
                  <wp:posOffset>1546881</wp:posOffset>
                </wp:positionV>
                <wp:extent cx="447152" cy="165798"/>
                <wp:effectExtent l="0" t="0" r="10160" b="24765"/>
                <wp:wrapNone/>
                <wp:docPr id="1393339322" name="Rectangle 140"/>
                <wp:cNvGraphicFramePr/>
                <a:graphic xmlns:a="http://schemas.openxmlformats.org/drawingml/2006/main">
                  <a:graphicData uri="http://schemas.microsoft.com/office/word/2010/wordprocessingShape">
                    <wps:wsp>
                      <wps:cNvSpPr/>
                      <wps:spPr>
                        <a:xfrm>
                          <a:off x="0" y="0"/>
                          <a:ext cx="447152"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40.95pt;margin-top:121.8pt;width:35.2pt;height:13.05pt;z-index:251672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C6C51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"/>
            </w:pict>
          </mc:Fallback>
        </mc:AlternateContent>
      </w:r>
      <w:r w:rsidR="00EB1582" w:rsidRPr="0015392E">
        <w:drawing>
          <wp:inline distT="0" distB="0" distL="0" distR="0" wp14:anchorId="2BDC763D" wp14:editId="4E8047B1">
            <wp:extent cx="5486395" cy="2957287"/>
            <wp:effectExtent l="19050" t="19050" r="19685" b="14605"/>
            <wp:docPr id="169534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4528"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395" cy="2957287"/>
                    </a:xfrm>
                    <a:prstGeom prst="rect">
                      <a:avLst/>
                    </a:prstGeom>
                    <a:ln w="12700">
                      <a:solidFill>
                        <a:schemeClr val="tx1"/>
                      </a:solidFill>
                    </a:ln>
                  </pic:spPr>
                </pic:pic>
              </a:graphicData>
            </a:graphic>
          </wp:inline>
        </w:drawing>
      </w:r>
    </w:p>
    <w:p w14:paraId="21C208E8" w14:textId="089AACE9" w:rsidR="00EB1582" w:rsidRDefault="00EB1582" w:rsidP="00EB1582">
      <w:pPr>
        <w:pStyle w:val="Caption"/>
      </w:pPr>
      <w:bookmarkStart w:id="24" w:name="_Ref184223032"/>
      <w:bookmarkStart w:id="25" w:name="_Toc211349703"/>
      <w:r>
        <w:t xml:space="preserve">Figure </w:t>
      </w:r>
      <w:r>
        <w:fldChar w:fldCharType="begin"/>
      </w:r>
      <w:r>
        <w:instrText xml:space="preserve"> SEQ Figure \* ARABIC </w:instrText>
      </w:r>
      <w:r>
        <w:fldChar w:fldCharType="separate"/>
      </w:r>
      <w:r w:rsidR="0074082B">
        <w:t>8</w:t>
      </w:r>
      <w:r>
        <w:fldChar w:fldCharType="end"/>
      </w:r>
      <w:bookmarkEnd w:id="24"/>
      <w:r>
        <w:t>: Account Confirmation Email</w:t>
      </w:r>
      <w:bookmarkEnd w:id="25"/>
    </w:p>
    <w:p w14:paraId="3162BA72" w14:textId="642B26DD" w:rsidR="009679C3" w:rsidRDefault="009679C3">
      <w:pPr>
        <w:spacing w:before="0" w:after="160"/>
        <w:rPr>
          <w:noProof/>
        </w:rPr>
      </w:pPr>
      <w:r>
        <w:rPr>
          <w:noProof/>
        </w:rPr>
        <w:br w:type="page"/>
      </w:r>
    </w:p>
    <w:p w14:paraId="08D38BBC" w14:textId="3E454CC8" w:rsidR="00C05B6A" w:rsidRPr="00FB36E4" w:rsidRDefault="00C05B6A" w:rsidP="00C05B6A">
      <w:pPr>
        <w:pStyle w:val="Heading3"/>
      </w:pPr>
      <w:r>
        <w:lastRenderedPageBreak/>
        <w:t>User Registration</w:t>
      </w:r>
    </w:p>
    <w:p w14:paraId="5FB1A4B9" w14:textId="6391B8E5" w:rsidR="009D6CF2" w:rsidRDefault="00C05B6A" w:rsidP="00C05B6A">
      <w:r>
        <w:t xml:space="preserve">All new </w:t>
      </w:r>
      <w:r w:rsidR="00E80F46">
        <w:t>u</w:t>
      </w:r>
      <w:r>
        <w:t>sers</w:t>
      </w:r>
      <w:r w:rsidR="00FA3E06">
        <w:t xml:space="preserve"> </w:t>
      </w:r>
      <w:r>
        <w:t xml:space="preserve">must </w:t>
      </w:r>
      <w:r w:rsidR="00FA3E06">
        <w:t>complete</w:t>
      </w:r>
      <w:r w:rsidR="00E35BB0">
        <w:t xml:space="preserve"> the</w:t>
      </w:r>
      <w:r w:rsidR="009D6CF2">
        <w:t xml:space="preserve"> </w:t>
      </w:r>
      <w:r>
        <w:t>regist</w:t>
      </w:r>
      <w:r w:rsidR="009D6CF2">
        <w:t>ration process</w:t>
      </w:r>
      <w:r>
        <w:t xml:space="preserve"> before</w:t>
      </w:r>
      <w:r w:rsidR="00486B8D">
        <w:t xml:space="preserve"> they </w:t>
      </w:r>
      <w:r>
        <w:t xml:space="preserve">can access and use the </w:t>
      </w:r>
      <w:r w:rsidR="00A865B6">
        <w:t>database</w:t>
      </w:r>
      <w:r>
        <w:t>.</w:t>
      </w:r>
    </w:p>
    <w:p w14:paraId="507C75D4" w14:textId="2BB16B0B" w:rsidR="00243DBA" w:rsidRDefault="00243DBA" w:rsidP="00806FED">
      <w:pPr>
        <w:pStyle w:val="Note"/>
      </w:pPr>
      <w:r>
        <w:t xml:space="preserve">Note: </w:t>
      </w:r>
      <w:r w:rsidR="008573DA">
        <w:t>If you are the</w:t>
      </w:r>
      <w:r>
        <w:t xml:space="preserve"> Organization</w:t>
      </w:r>
      <w:r w:rsidR="00C117EB">
        <w:t>’s</w:t>
      </w:r>
      <w:r>
        <w:t xml:space="preserve"> Administrator</w:t>
      </w:r>
      <w:r w:rsidR="00621D92">
        <w:t>, your</w:t>
      </w:r>
      <w:r>
        <w:t xml:space="preserve"> </w:t>
      </w:r>
      <w:r w:rsidR="005A0F76">
        <w:t>initial login</w:t>
      </w:r>
      <w:r w:rsidR="00C117EB">
        <w:t xml:space="preserve"> </w:t>
      </w:r>
      <w:r w:rsidR="00F33AC6">
        <w:t xml:space="preserve">from the Account Confirmation Email shown in </w:t>
      </w:r>
      <w:r w:rsidR="00F33AC6" w:rsidRPr="0017008C">
        <w:rPr>
          <w:rStyle w:val="HyperlinkStyleChar"/>
        </w:rPr>
        <w:fldChar w:fldCharType="begin"/>
      </w:r>
      <w:r w:rsidR="00F33AC6" w:rsidRPr="0017008C">
        <w:rPr>
          <w:rStyle w:val="HyperlinkStyleChar"/>
        </w:rPr>
        <w:instrText xml:space="preserve"> REF _Ref184223032 \h </w:instrText>
      </w:r>
      <w:r w:rsidR="00BA446A">
        <w:rPr>
          <w:rStyle w:val="HyperlinkStyleChar"/>
        </w:rPr>
        <w:instrText xml:space="preserve"> \* MERGEFORMAT </w:instrText>
      </w:r>
      <w:r w:rsidR="00F33AC6" w:rsidRPr="0017008C">
        <w:rPr>
          <w:rStyle w:val="HyperlinkStyleChar"/>
        </w:rPr>
      </w:r>
      <w:r w:rsidR="00F33AC6" w:rsidRPr="0017008C">
        <w:rPr>
          <w:rStyle w:val="HyperlinkStyleChar"/>
        </w:rPr>
        <w:fldChar w:fldCharType="separate"/>
      </w:r>
      <w:r w:rsidR="0074082B" w:rsidRPr="0074082B">
        <w:rPr>
          <w:rStyle w:val="HyperlinkStyleChar"/>
        </w:rPr>
        <w:t>Figure 8</w:t>
      </w:r>
      <w:r w:rsidR="00F33AC6" w:rsidRPr="0017008C">
        <w:rPr>
          <w:rStyle w:val="HyperlinkStyleChar"/>
        </w:rPr>
        <w:fldChar w:fldCharType="end"/>
      </w:r>
      <w:r w:rsidR="005A0F76">
        <w:t xml:space="preserve"> </w:t>
      </w:r>
      <w:r w:rsidR="00621D92">
        <w:t>will</w:t>
      </w:r>
      <w:r w:rsidR="005A0F76">
        <w:t xml:space="preserve"> take </w:t>
      </w:r>
      <w:r w:rsidR="00621D92">
        <w:t>you</w:t>
      </w:r>
      <w:r w:rsidR="005A0F76">
        <w:t xml:space="preserve"> directly to the Login screen shown </w:t>
      </w:r>
      <w:r w:rsidR="00B353DF">
        <w:t xml:space="preserve">in </w:t>
      </w:r>
      <w:r w:rsidR="00B353DF" w:rsidRPr="00806FED">
        <w:rPr>
          <w:rStyle w:val="HyperlinkStyleChar"/>
        </w:rPr>
        <w:fldChar w:fldCharType="begin"/>
      </w:r>
      <w:r w:rsidR="00B353DF" w:rsidRPr="00806FED">
        <w:rPr>
          <w:rStyle w:val="HyperlinkStyleChar"/>
        </w:rPr>
        <w:instrText xml:space="preserve"> REF _Ref184636858 \h </w:instrText>
      </w:r>
      <w:r w:rsidR="00C117EB" w:rsidRPr="00806FED">
        <w:rPr>
          <w:rStyle w:val="HyperlinkStyleChar"/>
        </w:rPr>
        <w:instrText xml:space="preserve"> \* MERGEFORMAT </w:instrText>
      </w:r>
      <w:r w:rsidR="00B353DF" w:rsidRPr="00806FED">
        <w:rPr>
          <w:rStyle w:val="HyperlinkStyleChar"/>
        </w:rPr>
      </w:r>
      <w:r w:rsidR="00B353DF" w:rsidRPr="00806FED">
        <w:rPr>
          <w:rStyle w:val="HyperlinkStyleChar"/>
        </w:rPr>
        <w:fldChar w:fldCharType="separate"/>
      </w:r>
      <w:r w:rsidR="0074082B" w:rsidRPr="0074082B">
        <w:rPr>
          <w:rStyle w:val="HyperlinkStyleChar"/>
        </w:rPr>
        <w:t xml:space="preserve">Figure 19: Logging into the RPS </w:t>
      </w:r>
      <w:r w:rsidR="00B353DF" w:rsidRPr="00806FED">
        <w:rPr>
          <w:rStyle w:val="HyperlinkStyleChar"/>
        </w:rPr>
        <w:fldChar w:fldCharType="end"/>
      </w:r>
      <w:r w:rsidR="008573DA">
        <w:t xml:space="preserve"> </w:t>
      </w:r>
      <w:r w:rsidR="00174D49">
        <w:t xml:space="preserve">because </w:t>
      </w:r>
      <w:r w:rsidR="00C117EB">
        <w:t>your</w:t>
      </w:r>
      <w:r w:rsidR="00621D92">
        <w:t xml:space="preserve"> initial </w:t>
      </w:r>
      <w:r w:rsidR="00C117EB">
        <w:t xml:space="preserve">account </w:t>
      </w:r>
      <w:r w:rsidR="00621D92">
        <w:t>registration is already complete</w:t>
      </w:r>
      <w:r w:rsidR="00C117EB">
        <w:t>.</w:t>
      </w:r>
    </w:p>
    <w:p w14:paraId="6263DACB" w14:textId="61492278" w:rsidR="00B33243" w:rsidRPr="001219F4" w:rsidRDefault="00B33243" w:rsidP="00B33243">
      <w:pPr>
        <w:pStyle w:val="Procedure"/>
      </w:pPr>
      <w:bookmarkStart w:id="26" w:name="_Toc211349784"/>
      <w:r w:rsidRPr="006B1741">
        <w:t>Procedure</w:t>
      </w:r>
      <w:r>
        <w:t>: New User Sign Up</w:t>
      </w:r>
      <w:bookmarkEnd w:id="26"/>
    </w:p>
    <w:p w14:paraId="2BCD9BB4" w14:textId="2EA5B263" w:rsidR="00B33243" w:rsidRDefault="00B33243" w:rsidP="00806FED">
      <w:pPr>
        <w:pStyle w:val="List"/>
        <w:numPr>
          <w:ilvl w:val="0"/>
          <w:numId w:val="67"/>
        </w:numPr>
      </w:pPr>
      <w:r>
        <w:t xml:space="preserve">Begin by browsing to the RPS Database registration page at </w:t>
      </w:r>
      <w:hyperlink r:id="rId27" w:history="1">
        <w:r w:rsidRPr="00253C5F">
          <w:rPr>
            <w:rStyle w:val="Hyperlink"/>
            <w:b/>
            <w:bCs/>
          </w:rPr>
          <w:t>https://rpsd.cpuc.ca.gov</w:t>
        </w:r>
      </w:hyperlink>
      <w:r w:rsidRPr="00253C5F">
        <w:rPr>
          <w:rStyle w:val="Hyperlink"/>
          <w:u w:val="none"/>
        </w:rPr>
        <w:t>.</w:t>
      </w:r>
      <w:r w:rsidRPr="005732E8">
        <w:t xml:space="preserve"> </w:t>
      </w:r>
      <w:r>
        <w:t xml:space="preserve">Click </w:t>
      </w:r>
      <w:r w:rsidRPr="00620921">
        <w:rPr>
          <w:rStyle w:val="Button"/>
        </w:rPr>
        <w:t>Sign up</w:t>
      </w:r>
      <w:r>
        <w:t xml:space="preserve"> to proceed.</w:t>
      </w:r>
    </w:p>
    <w:p w14:paraId="09DB1FD6" w14:textId="498647C5" w:rsidR="00B33243" w:rsidRPr="00391DE5" w:rsidRDefault="005C4FAE" w:rsidP="00B33243">
      <w:pPr>
        <w:pStyle w:val="Graphic"/>
      </w:pPr>
      <w:r>
        <mc:AlternateContent>
          <mc:Choice Requires="wps">
            <w:drawing>
              <wp:anchor distT="0" distB="0" distL="114300" distR="114300" simplePos="0" relativeHeight="251658333" behindDoc="0" locked="0" layoutInCell="1" allowOverlap="1" wp14:anchorId="27A60183" wp14:editId="19E236F9">
                <wp:simplePos x="0" y="0"/>
                <wp:positionH relativeFrom="column">
                  <wp:posOffset>2591171</wp:posOffset>
                </wp:positionH>
                <wp:positionV relativeFrom="paragraph">
                  <wp:posOffset>2136775</wp:posOffset>
                </wp:positionV>
                <wp:extent cx="346668" cy="165798"/>
                <wp:effectExtent l="0" t="0" r="15875" b="24765"/>
                <wp:wrapNone/>
                <wp:docPr id="1548619535" name="Rectangle 140"/>
                <wp:cNvGraphicFramePr/>
                <a:graphic xmlns:a="http://schemas.openxmlformats.org/drawingml/2006/main">
                  <a:graphicData uri="http://schemas.microsoft.com/office/word/2010/wordprocessingShape">
                    <wps:wsp>
                      <wps:cNvSpPr/>
                      <wps:spPr>
                        <a:xfrm>
                          <a:off x="0" y="0"/>
                          <a:ext cx="346668"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04.05pt;margin-top:168.25pt;width:27.3pt;height:13.05pt;z-index:251674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639EE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"/>
            </w:pict>
          </mc:Fallback>
        </mc:AlternateContent>
      </w:r>
      <w:r w:rsidR="00B33243" w:rsidRPr="00391DE5">
        <w:drawing>
          <wp:inline distT="0" distB="0" distL="0" distR="0" wp14:anchorId="57BB0F2C" wp14:editId="38B53877">
            <wp:extent cx="5486400" cy="2962656"/>
            <wp:effectExtent l="19050" t="19050" r="19050" b="28575"/>
            <wp:docPr id="1444577627"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7627" name="Picture 1" descr="A screenshot of a computer login&#10;&#10;Description automatically generated"/>
                    <pic:cNvPicPr/>
                  </pic:nvPicPr>
                  <pic:blipFill rotWithShape="1">
                    <a:blip r:embed="rId15" cstate="print">
                      <a:extLst>
                        <a:ext uri="{28A0092B-C50C-407E-A947-70E740481C1C}">
                          <a14:useLocalDpi xmlns:a14="http://schemas.microsoft.com/office/drawing/2010/main" val="0"/>
                        </a:ext>
                      </a:extLst>
                    </a:blip>
                    <a:srcRect l="47" r="177"/>
                    <a:stretch/>
                  </pic:blipFill>
                  <pic:spPr bwMode="auto">
                    <a:xfrm>
                      <a:off x="0" y="0"/>
                      <a:ext cx="5486400" cy="296265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61073F" w14:textId="02BB9E0F" w:rsidR="00B33243" w:rsidRDefault="00B33243" w:rsidP="00B33243">
      <w:pPr>
        <w:pStyle w:val="Caption"/>
      </w:pPr>
      <w:bookmarkStart w:id="27" w:name="_Toc211349704"/>
      <w:r w:rsidRPr="000D4683">
        <w:t xml:space="preserve">Figure </w:t>
      </w:r>
      <w:r w:rsidRPr="000D4683">
        <w:fldChar w:fldCharType="begin"/>
      </w:r>
      <w:r w:rsidRPr="000D4683">
        <w:instrText xml:space="preserve"> SEQ Figure \* ARABIC </w:instrText>
      </w:r>
      <w:r w:rsidRPr="000D4683">
        <w:fldChar w:fldCharType="separate"/>
      </w:r>
      <w:r w:rsidR="0074082B">
        <w:t>9</w:t>
      </w:r>
      <w:r w:rsidRPr="000D4683">
        <w:fldChar w:fldCharType="end"/>
      </w:r>
      <w:r w:rsidRPr="000D4683">
        <w:t xml:space="preserve">: RPSD </w:t>
      </w:r>
      <w:r w:rsidR="00A865B6">
        <w:t>Database</w:t>
      </w:r>
      <w:r w:rsidRPr="000D4683">
        <w:t xml:space="preserve"> Sign In Page</w:t>
      </w:r>
      <w:bookmarkEnd w:id="27"/>
    </w:p>
    <w:p w14:paraId="435FBFB2" w14:textId="6497B05B" w:rsidR="00B33243" w:rsidRDefault="00B33243" w:rsidP="00B33243">
      <w:pPr>
        <w:pStyle w:val="Note"/>
      </w:pPr>
      <w:r w:rsidRPr="002F69FB">
        <w:t xml:space="preserve">Note: an Admin from your organization can also invite you to join the RPS Database. If an invitation is initiated, you will receive an email message from </w:t>
      </w:r>
      <w:r w:rsidRPr="005D1A02">
        <w:rPr>
          <w:b/>
          <w:bCs w:val="0"/>
        </w:rPr>
        <w:t>noreply_rpsd_email@cpuc.ca.gov</w:t>
      </w:r>
      <w:r w:rsidRPr="002F69FB">
        <w:t xml:space="preserve"> with a sign-up link. </w:t>
      </w:r>
      <w:r w:rsidRPr="005D1A02">
        <w:t xml:space="preserve">Click that link to take you directly to the </w:t>
      </w:r>
      <w:r w:rsidRPr="005D1A02">
        <w:rPr>
          <w:b/>
          <w:bCs w:val="0"/>
        </w:rPr>
        <w:t>Sign Up</w:t>
      </w:r>
      <w:r w:rsidRPr="005D1A02">
        <w:t xml:space="preserve"> page shown in</w:t>
      </w:r>
      <w:r w:rsidR="00A13002">
        <w:t xml:space="preserve"> </w:t>
      </w:r>
      <w:r w:rsidR="00A13002" w:rsidRPr="00806FED">
        <w:rPr>
          <w:rStyle w:val="HyperlinkStyleChar"/>
        </w:rPr>
        <w:fldChar w:fldCharType="begin"/>
      </w:r>
      <w:r w:rsidR="00A13002" w:rsidRPr="00806FED">
        <w:rPr>
          <w:rStyle w:val="HyperlinkStyleChar"/>
        </w:rPr>
        <w:instrText xml:space="preserve"> REF _Ref184637935 \h </w:instrText>
      </w:r>
      <w:r w:rsidR="00043C50">
        <w:rPr>
          <w:rStyle w:val="HyperlinkStyleChar"/>
        </w:rPr>
        <w:instrText xml:space="preserve"> \* MERGEFORMAT </w:instrText>
      </w:r>
      <w:r w:rsidR="00A13002" w:rsidRPr="00806FED">
        <w:rPr>
          <w:rStyle w:val="HyperlinkStyleChar"/>
        </w:rPr>
      </w:r>
      <w:r w:rsidR="00A13002" w:rsidRPr="00806FED">
        <w:rPr>
          <w:rStyle w:val="HyperlinkStyleChar"/>
        </w:rPr>
        <w:fldChar w:fldCharType="separate"/>
      </w:r>
      <w:r w:rsidR="0074082B" w:rsidRPr="0074082B">
        <w:rPr>
          <w:rStyle w:val="HyperlinkStyleChar"/>
        </w:rPr>
        <w:t>Figure 10</w:t>
      </w:r>
      <w:r w:rsidR="00A13002" w:rsidRPr="00806FED">
        <w:rPr>
          <w:rStyle w:val="HyperlinkStyleChar"/>
        </w:rPr>
        <w:fldChar w:fldCharType="end"/>
      </w:r>
      <w:r w:rsidRPr="00986D33">
        <w:rPr>
          <w:noProof/>
        </w:rPr>
        <w:t>.</w:t>
      </w:r>
    </w:p>
    <w:p w14:paraId="4B49F843" w14:textId="41DB186A" w:rsidR="00B33243" w:rsidRPr="004F2245" w:rsidRDefault="00B33243" w:rsidP="00806FED">
      <w:pPr>
        <w:pStyle w:val="List"/>
        <w:keepNext/>
      </w:pPr>
      <w:r>
        <w:lastRenderedPageBreak/>
        <w:t>S</w:t>
      </w:r>
      <w:r w:rsidRPr="004F2245">
        <w:t xml:space="preserve">elect your </w:t>
      </w:r>
      <w:r w:rsidRPr="00202875">
        <w:rPr>
          <w:b/>
          <w:bCs/>
        </w:rPr>
        <w:t>Organization</w:t>
      </w:r>
      <w:r w:rsidRPr="004F2245">
        <w:t xml:space="preserve"> from the drop-down list.</w:t>
      </w:r>
    </w:p>
    <w:p w14:paraId="6FC6120E" w14:textId="5E63265C" w:rsidR="00B33243" w:rsidRDefault="005C4FAE" w:rsidP="00B33243">
      <w:pPr>
        <w:pStyle w:val="Caption"/>
      </w:pPr>
      <w:r>
        <mc:AlternateContent>
          <mc:Choice Requires="wps">
            <w:drawing>
              <wp:anchor distT="0" distB="0" distL="114300" distR="114300" simplePos="0" relativeHeight="251658334" behindDoc="0" locked="0" layoutInCell="1" allowOverlap="1" wp14:anchorId="1F7EB373" wp14:editId="1663BA5D">
                <wp:simplePos x="0" y="0"/>
                <wp:positionH relativeFrom="column">
                  <wp:posOffset>2051629</wp:posOffset>
                </wp:positionH>
                <wp:positionV relativeFrom="paragraph">
                  <wp:posOffset>642620</wp:posOffset>
                </wp:positionV>
                <wp:extent cx="3334344" cy="251209"/>
                <wp:effectExtent l="0" t="0" r="19050" b="15875"/>
                <wp:wrapNone/>
                <wp:docPr id="1390520456" name="Rectangle 140"/>
                <wp:cNvGraphicFramePr/>
                <a:graphic xmlns:a="http://schemas.openxmlformats.org/drawingml/2006/main">
                  <a:graphicData uri="http://schemas.microsoft.com/office/word/2010/wordprocessingShape">
                    <wps:wsp>
                      <wps:cNvSpPr/>
                      <wps:spPr>
                        <a:xfrm>
                          <a:off x="0" y="0"/>
                          <a:ext cx="3334344" cy="251209"/>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61.55pt;margin-top:50.6pt;width:262.55pt;height:19.8pt;z-index:2516768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702BF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"/>
            </w:pict>
          </mc:Fallback>
        </mc:AlternateContent>
      </w:r>
      <w:r w:rsidR="00B33243" w:rsidRPr="0015392E">
        <w:drawing>
          <wp:inline distT="0" distB="0" distL="0" distR="0" wp14:anchorId="72FAE269" wp14:editId="61EF3F0F">
            <wp:extent cx="5486400" cy="2957289"/>
            <wp:effectExtent l="19050" t="19050" r="19050" b="14605"/>
            <wp:docPr id="188084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47384"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957289"/>
                    </a:xfrm>
                    <a:prstGeom prst="rect">
                      <a:avLst/>
                    </a:prstGeom>
                    <a:ln w="12700">
                      <a:solidFill>
                        <a:schemeClr val="tx1"/>
                      </a:solidFill>
                    </a:ln>
                  </pic:spPr>
                </pic:pic>
              </a:graphicData>
            </a:graphic>
          </wp:inline>
        </w:drawing>
      </w:r>
    </w:p>
    <w:p w14:paraId="1CAF9C9F" w14:textId="51B86F41" w:rsidR="00B33243" w:rsidRPr="000C4EB3" w:rsidRDefault="00B33243" w:rsidP="00B33243">
      <w:pPr>
        <w:pStyle w:val="Caption"/>
      </w:pPr>
      <w:bookmarkStart w:id="28" w:name="_Ref184637935"/>
      <w:bookmarkStart w:id="29" w:name="_Toc211349705"/>
      <w:r w:rsidRPr="000C4EB3">
        <w:t xml:space="preserve">Figure </w:t>
      </w:r>
      <w:r w:rsidRPr="000C4EB3">
        <w:fldChar w:fldCharType="begin"/>
      </w:r>
      <w:r w:rsidRPr="000C4EB3">
        <w:instrText xml:space="preserve"> SEQ Figure \* ARABIC </w:instrText>
      </w:r>
      <w:r w:rsidRPr="000C4EB3">
        <w:fldChar w:fldCharType="separate"/>
      </w:r>
      <w:r w:rsidR="0074082B">
        <w:t>10</w:t>
      </w:r>
      <w:r w:rsidRPr="000C4EB3">
        <w:fldChar w:fldCharType="end"/>
      </w:r>
      <w:bookmarkEnd w:id="28"/>
      <w:r w:rsidRPr="000C4EB3">
        <w:t xml:space="preserve">: </w:t>
      </w:r>
      <w:r>
        <w:t xml:space="preserve">Selecting an Organization from the </w:t>
      </w:r>
      <w:r w:rsidRPr="000C4EB3">
        <w:t xml:space="preserve">New </w:t>
      </w:r>
      <w:r>
        <w:t>User</w:t>
      </w:r>
      <w:r w:rsidRPr="000C4EB3">
        <w:t xml:space="preserve"> Sign Up Details Screen</w:t>
      </w:r>
      <w:bookmarkEnd w:id="29"/>
    </w:p>
    <w:p w14:paraId="770A5372" w14:textId="0AC599AB" w:rsidR="00B33243" w:rsidRDefault="00B33243">
      <w:pPr>
        <w:pStyle w:val="List"/>
      </w:pPr>
      <w:r>
        <w:t xml:space="preserve">Enter your new account information: </w:t>
      </w:r>
      <w:r w:rsidRPr="00695422">
        <w:rPr>
          <w:b/>
          <w:bCs/>
        </w:rPr>
        <w:t>Full Name, Username, Email, Phone Number, and Password</w:t>
      </w:r>
      <w:r>
        <w:t xml:space="preserve"> (ensuring</w:t>
      </w:r>
      <w:r w:rsidRPr="00C27227">
        <w:t xml:space="preserve"> your selected password meets the </w:t>
      </w:r>
      <w:r>
        <w:t xml:space="preserve">listed </w:t>
      </w:r>
      <w:r w:rsidRPr="00C27227">
        <w:t>CPU</w:t>
      </w:r>
      <w:r>
        <w:t>C</w:t>
      </w:r>
      <w:r w:rsidRPr="00C27227">
        <w:t xml:space="preserve"> password requirements</w:t>
      </w:r>
      <w:r>
        <w:t>.)</w:t>
      </w:r>
      <w:r w:rsidR="00695422">
        <w:t xml:space="preserve"> </w:t>
      </w:r>
      <w:r w:rsidR="00224DF7">
        <w:t xml:space="preserve">Confirm your password by reentering it a second time. </w:t>
      </w:r>
      <w:r>
        <w:t xml:space="preserve">Click the </w:t>
      </w:r>
      <w:r>
        <w:rPr>
          <w:rStyle w:val="Button"/>
        </w:rPr>
        <w:t>NEXT</w:t>
      </w:r>
      <w:r>
        <w:t xml:space="preserve"> button (enabled after you enter your information) to proceed.</w:t>
      </w:r>
    </w:p>
    <w:p w14:paraId="62302DC7" w14:textId="4AF60691" w:rsidR="00B33243" w:rsidRDefault="00782CD2" w:rsidP="00B33243">
      <w:pPr>
        <w:pStyle w:val="Graphic"/>
      </w:pPr>
      <w:r>
        <mc:AlternateContent>
          <mc:Choice Requires="wps">
            <w:drawing>
              <wp:anchor distT="0" distB="0" distL="114300" distR="114300" simplePos="0" relativeHeight="251658347" behindDoc="0" locked="0" layoutInCell="1" allowOverlap="1" wp14:anchorId="782D805B" wp14:editId="10291565">
                <wp:simplePos x="0" y="0"/>
                <wp:positionH relativeFrom="column">
                  <wp:posOffset>1878965</wp:posOffset>
                </wp:positionH>
                <wp:positionV relativeFrom="paragraph">
                  <wp:posOffset>941070</wp:posOffset>
                </wp:positionV>
                <wp:extent cx="145415" cy="156845"/>
                <wp:effectExtent l="0" t="0" r="0" b="14605"/>
                <wp:wrapNone/>
                <wp:docPr id="1435791003"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6326E2B0" w14:textId="1B567AC7" w:rsidR="00782CD2" w:rsidRPr="00EF37B5" w:rsidRDefault="00782CD2" w:rsidP="00695422">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D805B" id="_x0000_s1028" type="#_x0000_t202" style="position:absolute;margin-left:147.95pt;margin-top:74.1pt;width:11.45pt;height:12.3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" filled="f" stroked="f" strokeweight=".5pt">
                <v:textbox inset="0,0,0,0">
                  <w:txbxContent>
                    <w:p w14:paraId="6326E2B0" w14:textId="1B567AC7" w:rsidR="00782CD2" w:rsidRPr="00EF37B5" w:rsidRDefault="00782CD2" w:rsidP="00695422">
                      <w:pPr>
                        <w:spacing w:before="0" w:line="240" w:lineRule="exact"/>
                        <w:rPr>
                          <w:sz w:val="22"/>
                          <w:szCs w:val="22"/>
                        </w:rPr>
                      </w:pPr>
                      <w:r>
                        <w:rPr>
                          <w:sz w:val="22"/>
                          <w:szCs w:val="22"/>
                        </w:rPr>
                        <w:sym w:font="Wingdings" w:char="F08C"/>
                      </w:r>
                    </w:p>
                  </w:txbxContent>
                </v:textbox>
              </v:shape>
            </w:pict>
          </mc:Fallback>
        </mc:AlternateContent>
      </w:r>
      <w:r>
        <mc:AlternateContent>
          <mc:Choice Requires="wps">
            <w:drawing>
              <wp:anchor distT="0" distB="0" distL="114300" distR="114300" simplePos="0" relativeHeight="251658346" behindDoc="0" locked="0" layoutInCell="1" allowOverlap="1" wp14:anchorId="5ECCD667" wp14:editId="219FF28F">
                <wp:simplePos x="0" y="0"/>
                <wp:positionH relativeFrom="column">
                  <wp:posOffset>4615815</wp:posOffset>
                </wp:positionH>
                <wp:positionV relativeFrom="paragraph">
                  <wp:posOffset>2005122</wp:posOffset>
                </wp:positionV>
                <wp:extent cx="145415" cy="156845"/>
                <wp:effectExtent l="0" t="0" r="0" b="14605"/>
                <wp:wrapNone/>
                <wp:docPr id="938921378"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76FBA807" w14:textId="77777777" w:rsidR="00695422" w:rsidRPr="00EF37B5" w:rsidRDefault="00695422" w:rsidP="00695422">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CD667" id="_x0000_s1029" type="#_x0000_t202" style="position:absolute;margin-left:363.45pt;margin-top:157.9pt;width:11.45pt;height:12.3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" filled="f" stroked="f" strokeweight=".5pt">
                <v:textbox inset="0,0,0,0">
                  <w:txbxContent>
                    <w:p w14:paraId="76FBA807" w14:textId="77777777" w:rsidR="00695422" w:rsidRPr="00EF37B5" w:rsidRDefault="00695422" w:rsidP="00695422">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345" behindDoc="0" locked="0" layoutInCell="1" allowOverlap="1" wp14:anchorId="552DB848" wp14:editId="1299640D">
                <wp:simplePos x="0" y="0"/>
                <wp:positionH relativeFrom="column">
                  <wp:posOffset>4753610</wp:posOffset>
                </wp:positionH>
                <wp:positionV relativeFrom="paragraph">
                  <wp:posOffset>2065656</wp:posOffset>
                </wp:positionV>
                <wp:extent cx="393065" cy="200660"/>
                <wp:effectExtent l="19050" t="19050" r="6985" b="27940"/>
                <wp:wrapNone/>
                <wp:docPr id="1245113959" name="Arrow: Right 14"/>
                <wp:cNvGraphicFramePr/>
                <a:graphic xmlns:a="http://schemas.openxmlformats.org/drawingml/2006/main">
                  <a:graphicData uri="http://schemas.microsoft.com/office/word/2010/wordprocessingShape">
                    <wps:wsp>
                      <wps:cNvSpPr/>
                      <wps:spPr>
                        <a:xfrm rot="12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374.3pt;margin-top:162.65pt;width:30.95pt;height:15.8pt;rotation:20;z-index:251707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" w14:anchorId="4B975CDF"/>
            </w:pict>
          </mc:Fallback>
        </mc:AlternateContent>
      </w:r>
      <w:r w:rsidR="005C4FAE">
        <mc:AlternateContent>
          <mc:Choice Requires="wps">
            <w:drawing>
              <wp:anchor distT="0" distB="0" distL="114300" distR="114300" simplePos="0" relativeHeight="251658335" behindDoc="0" locked="0" layoutInCell="1" allowOverlap="1" wp14:anchorId="0B7C1589" wp14:editId="0AF13557">
                <wp:simplePos x="0" y="0"/>
                <wp:positionH relativeFrom="column">
                  <wp:posOffset>2051685</wp:posOffset>
                </wp:positionH>
                <wp:positionV relativeFrom="paragraph">
                  <wp:posOffset>978479</wp:posOffset>
                </wp:positionV>
                <wp:extent cx="3338774" cy="849086"/>
                <wp:effectExtent l="0" t="0" r="14605" b="27305"/>
                <wp:wrapNone/>
                <wp:docPr id="1695654109" name="Rectangle 140"/>
                <wp:cNvGraphicFramePr/>
                <a:graphic xmlns:a="http://schemas.openxmlformats.org/drawingml/2006/main">
                  <a:graphicData uri="http://schemas.microsoft.com/office/word/2010/wordprocessingShape">
                    <wps:wsp>
                      <wps:cNvSpPr/>
                      <wps:spPr>
                        <a:xfrm>
                          <a:off x="0" y="0"/>
                          <a:ext cx="3338774" cy="849086"/>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61.55pt;margin-top:77.05pt;width:262.9pt;height:66.85pt;z-index:2516788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A78E8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"/>
            </w:pict>
          </mc:Fallback>
        </mc:AlternateContent>
      </w:r>
      <w:r w:rsidR="00B33243" w:rsidRPr="0015392E">
        <w:drawing>
          <wp:inline distT="0" distB="0" distL="0" distR="0" wp14:anchorId="1E5CED22" wp14:editId="6CBC2BCF">
            <wp:extent cx="5486399" cy="2957289"/>
            <wp:effectExtent l="19050" t="19050" r="19685" b="14605"/>
            <wp:docPr id="150263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4205"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399" cy="2957289"/>
                    </a:xfrm>
                    <a:prstGeom prst="rect">
                      <a:avLst/>
                    </a:prstGeom>
                    <a:ln w="12700">
                      <a:solidFill>
                        <a:schemeClr val="tx1"/>
                      </a:solidFill>
                    </a:ln>
                  </pic:spPr>
                </pic:pic>
              </a:graphicData>
            </a:graphic>
          </wp:inline>
        </w:drawing>
      </w:r>
    </w:p>
    <w:p w14:paraId="6D5924C0" w14:textId="2FC837DB" w:rsidR="00B33243" w:rsidRDefault="00B33243" w:rsidP="00B33243">
      <w:pPr>
        <w:pStyle w:val="Caption"/>
      </w:pPr>
      <w:bookmarkStart w:id="30" w:name="_Ref184637134"/>
      <w:bookmarkStart w:id="31" w:name="_Toc211349706"/>
      <w:r>
        <w:t xml:space="preserve">Figure </w:t>
      </w:r>
      <w:r>
        <w:fldChar w:fldCharType="begin"/>
      </w:r>
      <w:r>
        <w:instrText xml:space="preserve"> SEQ Figure \* ARABIC </w:instrText>
      </w:r>
      <w:r>
        <w:fldChar w:fldCharType="separate"/>
      </w:r>
      <w:r w:rsidR="0074082B">
        <w:t>11</w:t>
      </w:r>
      <w:r>
        <w:fldChar w:fldCharType="end"/>
      </w:r>
      <w:bookmarkEnd w:id="30"/>
      <w:r>
        <w:t>: User Details Entered</w:t>
      </w:r>
      <w:bookmarkEnd w:id="31"/>
    </w:p>
    <w:p w14:paraId="0FE3C473" w14:textId="63DD33DF" w:rsidR="00B33243" w:rsidRDefault="00B33243" w:rsidP="00B33243">
      <w:pPr>
        <w:pStyle w:val="Note"/>
      </w:pPr>
      <w:r>
        <w:lastRenderedPageBreak/>
        <w:t xml:space="preserve">Note: </w:t>
      </w:r>
      <w:r w:rsidR="00611AF4">
        <w:t>individuals</w:t>
      </w:r>
      <w:r w:rsidR="00611AF4" w:rsidRPr="00581A1C">
        <w:t xml:space="preserve"> </w:t>
      </w:r>
      <w:r w:rsidRPr="00581A1C">
        <w:t>represent</w:t>
      </w:r>
      <w:r>
        <w:t>ing</w:t>
      </w:r>
      <w:r w:rsidRPr="00581A1C">
        <w:t xml:space="preserve"> </w:t>
      </w:r>
      <w:r>
        <w:t xml:space="preserve">multiple retail sellers, submitting data on their behalf, must create </w:t>
      </w:r>
      <w:r w:rsidR="0065017B">
        <w:t xml:space="preserve">separate </w:t>
      </w:r>
      <w:r>
        <w:t>user accounts</w:t>
      </w:r>
      <w:r w:rsidR="00611AF4">
        <w:t xml:space="preserve"> for each organization</w:t>
      </w:r>
      <w:r>
        <w:t>. One</w:t>
      </w:r>
      <w:r w:rsidRPr="00483C88">
        <w:t xml:space="preserve"> email </w:t>
      </w:r>
      <w:r>
        <w:t xml:space="preserve">address may be used for multiple user accounts, but unique </w:t>
      </w:r>
      <w:r w:rsidRPr="00EF37B5">
        <w:rPr>
          <w:b/>
        </w:rPr>
        <w:t>Usernames</w:t>
      </w:r>
      <w:r>
        <w:t xml:space="preserve"> must be created.</w:t>
      </w:r>
    </w:p>
    <w:p w14:paraId="2FF43C6E" w14:textId="2A45FF40" w:rsidR="00B33243" w:rsidRDefault="00B33243" w:rsidP="00806FED">
      <w:pPr>
        <w:pStyle w:val="List"/>
        <w:keepNext/>
      </w:pPr>
      <w:r>
        <w:t xml:space="preserve">Click the </w:t>
      </w:r>
      <w:r w:rsidRPr="005D1A02">
        <w:rPr>
          <w:rStyle w:val="Button"/>
        </w:rPr>
        <w:t>Terms and Conditions</w:t>
      </w:r>
      <w:r>
        <w:t xml:space="preserve"> link to view the site </w:t>
      </w:r>
      <w:r w:rsidRPr="005D1A02">
        <w:rPr>
          <w:b/>
          <w:bCs/>
        </w:rPr>
        <w:t>Condition of Use</w:t>
      </w:r>
      <w:r w:rsidR="002035F8">
        <w:rPr>
          <w:b/>
          <w:bCs/>
        </w:rPr>
        <w:t xml:space="preserve"> information</w:t>
      </w:r>
      <w:r>
        <w:t>,</w:t>
      </w:r>
      <w:r w:rsidR="0065017B">
        <w:t xml:space="preserve"> which will open in a new browser tab.</w:t>
      </w:r>
      <w:r>
        <w:t xml:space="preserve"> </w:t>
      </w:r>
      <w:r w:rsidR="0065017B">
        <w:t>T</w:t>
      </w:r>
      <w:r>
        <w:t>hen close the browser tab</w:t>
      </w:r>
      <w:r w:rsidR="002035F8">
        <w:t xml:space="preserve"> to continue</w:t>
      </w:r>
      <w:r>
        <w:t>.</w:t>
      </w:r>
    </w:p>
    <w:p w14:paraId="47BF1AD5" w14:textId="37447049" w:rsidR="00B33243" w:rsidRDefault="00DB4741" w:rsidP="00B33243">
      <w:pPr>
        <w:pStyle w:val="Graphic"/>
      </w:pPr>
      <w:r>
        <mc:AlternateContent>
          <mc:Choice Requires="wpg">
            <w:drawing>
              <wp:anchor distT="0" distB="0" distL="114300" distR="114300" simplePos="0" relativeHeight="251658403" behindDoc="0" locked="0" layoutInCell="1" allowOverlap="1" wp14:anchorId="579480BA" wp14:editId="0EFC3476">
                <wp:simplePos x="0" y="0"/>
                <wp:positionH relativeFrom="column">
                  <wp:posOffset>4131945</wp:posOffset>
                </wp:positionH>
                <wp:positionV relativeFrom="paragraph">
                  <wp:posOffset>184785</wp:posOffset>
                </wp:positionV>
                <wp:extent cx="145415" cy="156845"/>
                <wp:effectExtent l="0" t="0" r="6985" b="14605"/>
                <wp:wrapNone/>
                <wp:docPr id="495675383" name="Group 144"/>
                <wp:cNvGraphicFramePr/>
                <a:graphic xmlns:a="http://schemas.openxmlformats.org/drawingml/2006/main">
                  <a:graphicData uri="http://schemas.microsoft.com/office/word/2010/wordprocessingGroup">
                    <wpg:wgp>
                      <wpg:cNvGrpSpPr/>
                      <wpg:grpSpPr>
                        <a:xfrm>
                          <a:off x="0" y="0"/>
                          <a:ext cx="145415" cy="156845"/>
                          <a:chOff x="0" y="0"/>
                          <a:chExt cx="145415" cy="156845"/>
                        </a:xfrm>
                      </wpg:grpSpPr>
                      <wps:wsp>
                        <wps:cNvPr id="1763948019" name="Flowchart: Connector 143"/>
                        <wps:cNvSpPr/>
                        <wps:spPr>
                          <a:xfrm>
                            <a:off x="24765" y="32385"/>
                            <a:ext cx="87630" cy="85912"/>
                          </a:xfrm>
                          <a:prstGeom prst="flowChartConnector">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000577" name="Text Box 32"/>
                        <wps:cNvSpPr txBox="1"/>
                        <wps:spPr>
                          <a:xfrm>
                            <a:off x="0" y="0"/>
                            <a:ext cx="145415" cy="156845"/>
                          </a:xfrm>
                          <a:prstGeom prst="rect">
                            <a:avLst/>
                          </a:prstGeom>
                          <a:noFill/>
                          <a:ln w="6350">
                            <a:noFill/>
                          </a:ln>
                        </wps:spPr>
                        <wps:txbx>
                          <w:txbxContent>
                            <w:p w14:paraId="4AE8D243" w14:textId="77777777" w:rsidR="006E2F9D" w:rsidRPr="00EF37B5" w:rsidRDefault="006E2F9D" w:rsidP="006E2F9D">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79480BA" id="Group 144" o:spid="_x0000_s1030" style="position:absolute;margin-left:325.35pt;margin-top:14.55pt;width:11.45pt;height:12.35pt;z-index:251658403" coordsize="145415,156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43" o:spid="_x0000_s1031" type="#_x0000_t120" style="position:absolute;left:24765;top:32385;width:87630;height:85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" fillcolor="white [3212]" stroked="f" strokeweight="1.5pt"/>
                <v:shape id="_x0000_s1032" type="#_x0000_t202" style="position:absolute;width:145415;height:156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" filled="f" stroked="f" strokeweight=".5pt">
                  <v:textbox inset="0,0,0,0">
                    <w:txbxContent>
                      <w:p w14:paraId="4AE8D243" w14:textId="77777777" w:rsidR="006E2F9D" w:rsidRPr="00EF37B5" w:rsidRDefault="006E2F9D" w:rsidP="006E2F9D">
                        <w:pPr>
                          <w:spacing w:before="0" w:line="240" w:lineRule="exact"/>
                          <w:rPr>
                            <w:sz w:val="22"/>
                            <w:szCs w:val="22"/>
                          </w:rPr>
                        </w:pPr>
                        <w:r w:rsidRPr="00EF37B5">
                          <w:rPr>
                            <w:sz w:val="22"/>
                            <w:szCs w:val="22"/>
                          </w:rPr>
                          <w:sym w:font="Wingdings" w:char="F08D"/>
                        </w:r>
                      </w:p>
                    </w:txbxContent>
                  </v:textbox>
                </v:shape>
              </v:group>
            </w:pict>
          </mc:Fallback>
        </mc:AlternateContent>
      </w:r>
      <w:r w:rsidR="006E2F9D">
        <mc:AlternateContent>
          <mc:Choice Requires="wps">
            <w:drawing>
              <wp:anchor distT="0" distB="0" distL="114300" distR="114300" simplePos="0" relativeHeight="251658348" behindDoc="0" locked="0" layoutInCell="1" allowOverlap="1" wp14:anchorId="2D9C4F2A" wp14:editId="3030382A">
                <wp:simplePos x="0" y="0"/>
                <wp:positionH relativeFrom="column">
                  <wp:posOffset>3736165</wp:posOffset>
                </wp:positionH>
                <wp:positionV relativeFrom="paragraph">
                  <wp:posOffset>71421</wp:posOffset>
                </wp:positionV>
                <wp:extent cx="393065" cy="200660"/>
                <wp:effectExtent l="0" t="38100" r="6985" b="27940"/>
                <wp:wrapNone/>
                <wp:docPr id="74225034" name="Arrow: Right 14"/>
                <wp:cNvGraphicFramePr/>
                <a:graphic xmlns:a="http://schemas.openxmlformats.org/drawingml/2006/main">
                  <a:graphicData uri="http://schemas.microsoft.com/office/word/2010/wordprocessingShape">
                    <wps:wsp>
                      <wps:cNvSpPr/>
                      <wps:spPr>
                        <a:xfrm rot="1200000" flipH="1"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294.2pt;margin-top:5.6pt;width:30.95pt;height:15.8pt;rotation:20;flip:x y;z-index:251712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" w14:anchorId="4E8F4143"/>
            </w:pict>
          </mc:Fallback>
        </mc:AlternateContent>
      </w:r>
      <w:r w:rsidR="006E2F9D">
        <mc:AlternateContent>
          <mc:Choice Requires="wps">
            <w:drawing>
              <wp:anchor distT="0" distB="0" distL="114300" distR="114300" simplePos="0" relativeHeight="251658349" behindDoc="0" locked="0" layoutInCell="1" allowOverlap="1" wp14:anchorId="0BA6951B" wp14:editId="456601EA">
                <wp:simplePos x="0" y="0"/>
                <wp:positionH relativeFrom="column">
                  <wp:posOffset>1785675</wp:posOffset>
                </wp:positionH>
                <wp:positionV relativeFrom="paragraph">
                  <wp:posOffset>682052</wp:posOffset>
                </wp:positionV>
                <wp:extent cx="145415" cy="156845"/>
                <wp:effectExtent l="0" t="0" r="6985" b="14605"/>
                <wp:wrapNone/>
                <wp:docPr id="1431127087"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394FF52D" w14:textId="77777777" w:rsidR="006E2F9D" w:rsidRPr="00EF37B5" w:rsidRDefault="006E2F9D" w:rsidP="006E2F9D">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6951B" id="_x0000_s1033" type="#_x0000_t202" style="position:absolute;margin-left:140.6pt;margin-top:53.7pt;width:11.45pt;height:12.3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xfODgIAACI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" filled="f" stroked="f" strokeweight=".5pt">
                <v:textbox inset="0,0,0,0">
                  <w:txbxContent>
                    <w:p w14:paraId="394FF52D" w14:textId="77777777" w:rsidR="006E2F9D" w:rsidRPr="00EF37B5" w:rsidRDefault="006E2F9D" w:rsidP="006E2F9D">
                      <w:pPr>
                        <w:spacing w:before="0" w:line="240" w:lineRule="exact"/>
                        <w:rPr>
                          <w:sz w:val="22"/>
                          <w:szCs w:val="22"/>
                        </w:rPr>
                      </w:pPr>
                      <w:r>
                        <w:rPr>
                          <w:sz w:val="22"/>
                          <w:szCs w:val="22"/>
                        </w:rPr>
                        <w:sym w:font="Wingdings" w:char="F08C"/>
                      </w:r>
                    </w:p>
                  </w:txbxContent>
                </v:textbox>
              </v:shape>
            </w:pict>
          </mc:Fallback>
        </mc:AlternateContent>
      </w:r>
      <w:r w:rsidR="00CC1EBB">
        <mc:AlternateContent>
          <mc:Choice Requires="wps">
            <w:drawing>
              <wp:anchor distT="0" distB="0" distL="114300" distR="114300" simplePos="0" relativeHeight="251658273" behindDoc="0" locked="0" layoutInCell="1" allowOverlap="1" wp14:anchorId="4B8D67C2" wp14:editId="16B0D298">
                <wp:simplePos x="0" y="0"/>
                <wp:positionH relativeFrom="column">
                  <wp:posOffset>2498928</wp:posOffset>
                </wp:positionH>
                <wp:positionV relativeFrom="paragraph">
                  <wp:posOffset>692330</wp:posOffset>
                </wp:positionV>
                <wp:extent cx="282506" cy="45719"/>
                <wp:effectExtent l="0" t="57150" r="22860" b="50165"/>
                <wp:wrapNone/>
                <wp:docPr id="1269362844" name="Straight Arrow Connector 77"/>
                <wp:cNvGraphicFramePr/>
                <a:graphic xmlns:a="http://schemas.openxmlformats.org/drawingml/2006/main">
                  <a:graphicData uri="http://schemas.microsoft.com/office/word/2010/wordprocessingShape">
                    <wps:wsp>
                      <wps:cNvCnPr/>
                      <wps:spPr>
                        <a:xfrm flipV="1">
                          <a:off x="0" y="0"/>
                          <a:ext cx="282506"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Straight Arrow Connector 77" style="position:absolute;margin-left:196.75pt;margin-top:54.5pt;width:22.25pt;height:3.6pt;flip:y;z-index:251657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" w14:anchorId="57891B65">
                <v:stroke endarrow="block"/>
              </v:shape>
            </w:pict>
          </mc:Fallback>
        </mc:AlternateContent>
      </w:r>
      <w:r w:rsidR="00CC1EBB">
        <mc:AlternateContent>
          <mc:Choice Requires="wps">
            <w:drawing>
              <wp:anchor distT="0" distB="0" distL="114300" distR="114300" simplePos="0" relativeHeight="251658336" behindDoc="0" locked="0" layoutInCell="1" allowOverlap="1" wp14:anchorId="09F3F99C" wp14:editId="6297FCE1">
                <wp:simplePos x="0" y="0"/>
                <wp:positionH relativeFrom="column">
                  <wp:posOffset>1982038</wp:posOffset>
                </wp:positionH>
                <wp:positionV relativeFrom="paragraph">
                  <wp:posOffset>660302</wp:posOffset>
                </wp:positionV>
                <wp:extent cx="517490" cy="165798"/>
                <wp:effectExtent l="0" t="0" r="16510" b="24765"/>
                <wp:wrapNone/>
                <wp:docPr id="216814018" name="Rectangle 140"/>
                <wp:cNvGraphicFramePr/>
                <a:graphic xmlns:a="http://schemas.openxmlformats.org/drawingml/2006/main">
                  <a:graphicData uri="http://schemas.microsoft.com/office/word/2010/wordprocessingShape">
                    <wps:wsp>
                      <wps:cNvSpPr/>
                      <wps:spPr>
                        <a:xfrm>
                          <a:off x="0" y="0"/>
                          <a:ext cx="517490"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56.05pt;margin-top:52pt;width:40.75pt;height:13.05pt;z-index:2516829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7B3EF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"/>
            </w:pict>
          </mc:Fallback>
        </mc:AlternateContent>
      </w:r>
      <w:r w:rsidR="00B33243" w:rsidRPr="0015392E">
        <w:drawing>
          <wp:anchor distT="0" distB="0" distL="114300" distR="114300" simplePos="0" relativeHeight="251658272" behindDoc="0" locked="0" layoutInCell="1" allowOverlap="1" wp14:anchorId="5AD3DDC1" wp14:editId="15206434">
            <wp:simplePos x="0" y="0"/>
            <wp:positionH relativeFrom="column">
              <wp:posOffset>2790825</wp:posOffset>
            </wp:positionH>
            <wp:positionV relativeFrom="paragraph">
              <wp:posOffset>49530</wp:posOffset>
            </wp:positionV>
            <wp:extent cx="3656330" cy="1971040"/>
            <wp:effectExtent l="57150" t="57150" r="115570" b="105410"/>
            <wp:wrapNone/>
            <wp:docPr id="1134302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2911"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330" cy="1971040"/>
                    </a:xfrm>
                    <a:prstGeom prst="rect">
                      <a:avLst/>
                    </a:prstGeom>
                    <a:ln w="25400">
                      <a:solidFill>
                        <a:srgbClr val="FF0000"/>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33243" w:rsidRPr="0015392E">
        <w:drawing>
          <wp:inline distT="0" distB="0" distL="0" distR="0" wp14:anchorId="36A170EC" wp14:editId="3950D839">
            <wp:extent cx="3288030" cy="1775536"/>
            <wp:effectExtent l="19050" t="19050" r="26670" b="15240"/>
            <wp:docPr id="172106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2670"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9332" cy="1781639"/>
                    </a:xfrm>
                    <a:prstGeom prst="rect">
                      <a:avLst/>
                    </a:prstGeom>
                    <a:ln w="12700">
                      <a:solidFill>
                        <a:schemeClr val="tx1"/>
                      </a:solidFill>
                    </a:ln>
                  </pic:spPr>
                </pic:pic>
              </a:graphicData>
            </a:graphic>
          </wp:inline>
        </w:drawing>
      </w:r>
    </w:p>
    <w:p w14:paraId="0975332D" w14:textId="7A1A43CF" w:rsidR="00B33243" w:rsidRDefault="00B33243" w:rsidP="00B33243">
      <w:pPr>
        <w:pStyle w:val="Caption"/>
      </w:pPr>
      <w:bookmarkStart w:id="32" w:name="_Toc211349707"/>
      <w:r>
        <w:t xml:space="preserve">Figure </w:t>
      </w:r>
      <w:r>
        <w:fldChar w:fldCharType="begin"/>
      </w:r>
      <w:r>
        <w:instrText xml:space="preserve"> SEQ Figure \* ARABIC </w:instrText>
      </w:r>
      <w:r>
        <w:fldChar w:fldCharType="separate"/>
      </w:r>
      <w:r w:rsidR="0074082B">
        <w:t>12</w:t>
      </w:r>
      <w:r>
        <w:fldChar w:fldCharType="end"/>
      </w:r>
      <w:r>
        <w:t>: View the CPUC Site Terms and Conditions</w:t>
      </w:r>
      <w:bookmarkEnd w:id="32"/>
    </w:p>
    <w:p w14:paraId="7038F7FF" w14:textId="77777777" w:rsidR="00B33243" w:rsidRPr="006F145C" w:rsidRDefault="00B33243" w:rsidP="00806FED">
      <w:pPr>
        <w:pStyle w:val="List"/>
      </w:pPr>
      <w:r>
        <w:t xml:space="preserve">Click the </w:t>
      </w:r>
      <w:r w:rsidRPr="005D1A02">
        <w:rPr>
          <w:rStyle w:val="Button"/>
        </w:rPr>
        <w:t>ACCEPT TERMS AND CREATE ACCOUNT</w:t>
      </w:r>
      <w:r>
        <w:t xml:space="preserve"> button to submit your account information.</w:t>
      </w:r>
    </w:p>
    <w:p w14:paraId="548EE9BF" w14:textId="42F7EB33" w:rsidR="00B33243" w:rsidRDefault="00CC1EBB" w:rsidP="00B33243">
      <w:pPr>
        <w:pStyle w:val="Graphic"/>
      </w:pPr>
      <w:r>
        <mc:AlternateContent>
          <mc:Choice Requires="wps">
            <w:drawing>
              <wp:anchor distT="0" distB="0" distL="114300" distR="114300" simplePos="0" relativeHeight="251658337" behindDoc="0" locked="0" layoutInCell="1" allowOverlap="1" wp14:anchorId="5F0DA434" wp14:editId="7BCD3F5E">
                <wp:simplePos x="0" y="0"/>
                <wp:positionH relativeFrom="column">
                  <wp:posOffset>3243105</wp:posOffset>
                </wp:positionH>
                <wp:positionV relativeFrom="paragraph">
                  <wp:posOffset>1868107</wp:posOffset>
                </wp:positionV>
                <wp:extent cx="954594" cy="165798"/>
                <wp:effectExtent l="0" t="0" r="17145" b="24765"/>
                <wp:wrapNone/>
                <wp:docPr id="1443554691" name="Rectangle 140"/>
                <wp:cNvGraphicFramePr/>
                <a:graphic xmlns:a="http://schemas.openxmlformats.org/drawingml/2006/main">
                  <a:graphicData uri="http://schemas.microsoft.com/office/word/2010/wordprocessingShape">
                    <wps:wsp>
                      <wps:cNvSpPr/>
                      <wps:spPr>
                        <a:xfrm>
                          <a:off x="0" y="0"/>
                          <a:ext cx="954594"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55.35pt;margin-top:147.1pt;width:75.15pt;height:13.05pt;z-index:251684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B5F12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"/>
            </w:pict>
          </mc:Fallback>
        </mc:AlternateContent>
      </w:r>
      <w:r w:rsidR="00B33243" w:rsidRPr="0015392E">
        <w:drawing>
          <wp:inline distT="0" distB="0" distL="0" distR="0" wp14:anchorId="0D1BBEAC" wp14:editId="5370DC38">
            <wp:extent cx="5486397" cy="2957288"/>
            <wp:effectExtent l="19050" t="19050" r="19685" b="14605"/>
            <wp:docPr id="46517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0712"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397" cy="2957288"/>
                    </a:xfrm>
                    <a:prstGeom prst="rect">
                      <a:avLst/>
                    </a:prstGeom>
                    <a:ln w="12700">
                      <a:solidFill>
                        <a:schemeClr val="tx1"/>
                      </a:solidFill>
                    </a:ln>
                  </pic:spPr>
                </pic:pic>
              </a:graphicData>
            </a:graphic>
          </wp:inline>
        </w:drawing>
      </w:r>
    </w:p>
    <w:p w14:paraId="09AA24D3" w14:textId="7918394A" w:rsidR="00B33243" w:rsidRDefault="00B33243" w:rsidP="00B33243">
      <w:pPr>
        <w:pStyle w:val="Caption"/>
      </w:pPr>
      <w:bookmarkStart w:id="33" w:name="_Toc211349708"/>
      <w:r>
        <w:t xml:space="preserve">Figure </w:t>
      </w:r>
      <w:r>
        <w:fldChar w:fldCharType="begin"/>
      </w:r>
      <w:r>
        <w:instrText xml:space="preserve"> SEQ Figure \* ARABIC </w:instrText>
      </w:r>
      <w:r>
        <w:fldChar w:fldCharType="separate"/>
      </w:r>
      <w:r w:rsidR="0074082B">
        <w:t>13</w:t>
      </w:r>
      <w:r>
        <w:fldChar w:fldCharType="end"/>
      </w:r>
      <w:r>
        <w:t>: Accept Terms and Create a New Account</w:t>
      </w:r>
      <w:bookmarkEnd w:id="33"/>
    </w:p>
    <w:p w14:paraId="5F535D5C" w14:textId="77777777" w:rsidR="00B33243" w:rsidRDefault="00B33243" w:rsidP="00B33243">
      <w:pPr>
        <w:pStyle w:val="Note"/>
      </w:pPr>
      <w:r>
        <w:t>Note: you</w:t>
      </w:r>
      <w:r w:rsidRPr="00097483">
        <w:t xml:space="preserve"> can click the </w:t>
      </w:r>
      <w:r>
        <w:rPr>
          <w:rStyle w:val="Button"/>
        </w:rPr>
        <w:t>BACK</w:t>
      </w:r>
      <w:r w:rsidRPr="00013BB6">
        <w:t xml:space="preserve"> </w:t>
      </w:r>
      <w:r w:rsidRPr="00097483">
        <w:t xml:space="preserve">button to review </w:t>
      </w:r>
      <w:r>
        <w:t>previous pages before submitting your new account information.</w:t>
      </w:r>
    </w:p>
    <w:p w14:paraId="1C3180CB" w14:textId="1329A4E1" w:rsidR="00B33243" w:rsidRDefault="00B33243" w:rsidP="00806FED">
      <w:pPr>
        <w:pStyle w:val="List"/>
        <w:keepNext/>
      </w:pPr>
      <w:r>
        <w:lastRenderedPageBreak/>
        <w:t xml:space="preserve">The </w:t>
      </w:r>
      <w:r w:rsidR="00A865B6">
        <w:t>database</w:t>
      </w:r>
      <w:r>
        <w:t xml:space="preserve"> will advance to the </w:t>
      </w:r>
      <w:r w:rsidRPr="005D1A02">
        <w:rPr>
          <w:b/>
          <w:bCs/>
        </w:rPr>
        <w:t>Email Confirmation</w:t>
      </w:r>
      <w:r>
        <w:t xml:space="preserve"> screen</w:t>
      </w:r>
      <w:r w:rsidR="00683436">
        <w:t>. Y</w:t>
      </w:r>
      <w:r>
        <w:t>ou will receive a</w:t>
      </w:r>
      <w:r w:rsidR="00683436">
        <w:t xml:space="preserve"> </w:t>
      </w:r>
      <w:r w:rsidR="00683436" w:rsidRPr="00806FED">
        <w:rPr>
          <w:b/>
          <w:bCs/>
        </w:rPr>
        <w:t>Confirmation Code</w:t>
      </w:r>
      <w:r w:rsidR="00683436">
        <w:t xml:space="preserve"> </w:t>
      </w:r>
      <w:r>
        <w:t xml:space="preserve">email from </w:t>
      </w:r>
      <w:r w:rsidRPr="00050F5E">
        <w:rPr>
          <w:rStyle w:val="HyperlinkStyleChar"/>
        </w:rPr>
        <w:t>noreply_rpsd_email@cpuc.ca.govsend</w:t>
      </w:r>
      <w:r>
        <w:t xml:space="preserve"> at the </w:t>
      </w:r>
      <w:r w:rsidR="002035F8">
        <w:t xml:space="preserve">email </w:t>
      </w:r>
      <w:r>
        <w:t xml:space="preserve">address </w:t>
      </w:r>
      <w:r w:rsidR="002035F8">
        <w:t xml:space="preserve">you </w:t>
      </w:r>
      <w:r>
        <w:t>provided in</w:t>
      </w:r>
      <w:r w:rsidR="00141565">
        <w:t xml:space="preserve"> </w:t>
      </w:r>
      <w:r w:rsidR="00141565" w:rsidRPr="00806FED">
        <w:rPr>
          <w:rStyle w:val="HyperlinkStyleChar"/>
        </w:rPr>
        <w:fldChar w:fldCharType="begin"/>
      </w:r>
      <w:r w:rsidR="00141565" w:rsidRPr="00806FED">
        <w:rPr>
          <w:rStyle w:val="HyperlinkStyleChar"/>
        </w:rPr>
        <w:instrText xml:space="preserve"> REF _Ref184637134 \h </w:instrText>
      </w:r>
      <w:r w:rsidR="00683436" w:rsidRPr="00806FED">
        <w:rPr>
          <w:rStyle w:val="HyperlinkStyleChar"/>
        </w:rPr>
        <w:instrText xml:space="preserve"> \* MERGEFORMAT </w:instrText>
      </w:r>
      <w:r w:rsidR="00141565" w:rsidRPr="00806FED">
        <w:rPr>
          <w:rStyle w:val="HyperlinkStyleChar"/>
        </w:rPr>
      </w:r>
      <w:r w:rsidR="00141565" w:rsidRPr="00806FED">
        <w:rPr>
          <w:rStyle w:val="HyperlinkStyleChar"/>
        </w:rPr>
        <w:fldChar w:fldCharType="separate"/>
      </w:r>
      <w:r w:rsidR="0074082B" w:rsidRPr="0074082B">
        <w:rPr>
          <w:rStyle w:val="HyperlinkStyleChar"/>
        </w:rPr>
        <w:t>Figure 11</w:t>
      </w:r>
      <w:r w:rsidR="00141565" w:rsidRPr="00806FED">
        <w:rPr>
          <w:rStyle w:val="HyperlinkStyleChar"/>
        </w:rPr>
        <w:fldChar w:fldCharType="end"/>
      </w:r>
      <w:r w:rsidRPr="00806FED">
        <w:rPr>
          <w:rStyle w:val="HyperlinkStyleChar"/>
        </w:rPr>
        <w:t>.</w:t>
      </w:r>
    </w:p>
    <w:p w14:paraId="3226B494" w14:textId="21EF4825" w:rsidR="00B33243" w:rsidRPr="006F145C" w:rsidRDefault="00B33243" w:rsidP="00806FED">
      <w:pPr>
        <w:pStyle w:val="Note"/>
        <w:keepNext/>
      </w:pPr>
      <w:r>
        <w:t xml:space="preserve">If you do not receive a code, first check your SPAM/JUNK email folder. If a Confirmation email is not present, click the </w:t>
      </w:r>
      <w:r w:rsidRPr="00806FED">
        <w:rPr>
          <w:rStyle w:val="Button"/>
        </w:rPr>
        <w:t>RE-SEND</w:t>
      </w:r>
      <w:r>
        <w:t xml:space="preserve"> button to request another code.</w:t>
      </w:r>
    </w:p>
    <w:p w14:paraId="11EA5A86" w14:textId="5A755BE5" w:rsidR="00B33243" w:rsidRDefault="0074139D" w:rsidP="00B33243">
      <w:pPr>
        <w:pStyle w:val="Graphic"/>
      </w:pPr>
      <w:r>
        <mc:AlternateContent>
          <mc:Choice Requires="wps">
            <w:drawing>
              <wp:anchor distT="0" distB="0" distL="114300" distR="114300" simplePos="0" relativeHeight="251658338" behindDoc="0" locked="0" layoutInCell="1" allowOverlap="1" wp14:anchorId="387C6D34" wp14:editId="0C04EE1D">
                <wp:simplePos x="0" y="0"/>
                <wp:positionH relativeFrom="column">
                  <wp:posOffset>5031161</wp:posOffset>
                </wp:positionH>
                <wp:positionV relativeFrom="paragraph">
                  <wp:posOffset>619125</wp:posOffset>
                </wp:positionV>
                <wp:extent cx="335573" cy="165798"/>
                <wp:effectExtent l="0" t="0" r="26670" b="24765"/>
                <wp:wrapNone/>
                <wp:docPr id="1682197424" name="Rectangle 140"/>
                <wp:cNvGraphicFramePr/>
                <a:graphic xmlns:a="http://schemas.openxmlformats.org/drawingml/2006/main">
                  <a:graphicData uri="http://schemas.microsoft.com/office/word/2010/wordprocessingShape">
                    <wps:wsp>
                      <wps:cNvSpPr/>
                      <wps:spPr>
                        <a:xfrm>
                          <a:off x="0" y="0"/>
                          <a:ext cx="335573"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396.15pt;margin-top:48.75pt;width:26.4pt;height:13.05pt;z-index:2516870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7B7385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qnhQIAAGg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"/>
            </w:pict>
          </mc:Fallback>
        </mc:AlternateContent>
      </w:r>
      <w:r w:rsidR="00B33243" w:rsidRPr="0015392E">
        <w:drawing>
          <wp:inline distT="0" distB="0" distL="0" distR="0" wp14:anchorId="68C30D95" wp14:editId="23F4A45E">
            <wp:extent cx="5486397" cy="2957287"/>
            <wp:effectExtent l="19050" t="19050" r="19685" b="14605"/>
            <wp:docPr id="991224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24374"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397" cy="2957287"/>
                    </a:xfrm>
                    <a:prstGeom prst="rect">
                      <a:avLst/>
                    </a:prstGeom>
                    <a:ln w="12700">
                      <a:solidFill>
                        <a:schemeClr val="tx1"/>
                      </a:solidFill>
                    </a:ln>
                  </pic:spPr>
                </pic:pic>
              </a:graphicData>
            </a:graphic>
          </wp:inline>
        </w:drawing>
      </w:r>
    </w:p>
    <w:p w14:paraId="669F8877" w14:textId="61A655C6" w:rsidR="00B33243" w:rsidRDefault="00B33243" w:rsidP="00B33243">
      <w:pPr>
        <w:pStyle w:val="Caption"/>
      </w:pPr>
      <w:bookmarkStart w:id="34" w:name="_Toc211349709"/>
      <w:r>
        <w:t xml:space="preserve">Figure </w:t>
      </w:r>
      <w:r>
        <w:fldChar w:fldCharType="begin"/>
      </w:r>
      <w:r>
        <w:instrText xml:space="preserve"> SEQ Figure \* ARABIC </w:instrText>
      </w:r>
      <w:r>
        <w:fldChar w:fldCharType="separate"/>
      </w:r>
      <w:r w:rsidR="0074082B">
        <w:t>14</w:t>
      </w:r>
      <w:r>
        <w:fldChar w:fldCharType="end"/>
      </w:r>
      <w:r>
        <w:t>: The Email Confirmation and RE-SEND Code Screen</w:t>
      </w:r>
      <w:bookmarkEnd w:id="34"/>
    </w:p>
    <w:p w14:paraId="11432981" w14:textId="77777777" w:rsidR="00B33243" w:rsidRDefault="00B33243" w:rsidP="00B33243">
      <w:pPr>
        <w:pStyle w:val="Note"/>
      </w:pPr>
      <w:r>
        <w:t>Note: contact your Organization’s CPUC RPS admin for assistance if you do not receive a Confirmation Email.</w:t>
      </w:r>
    </w:p>
    <w:p w14:paraId="589BFF65" w14:textId="77777777" w:rsidR="00B33243" w:rsidRDefault="00B33243" w:rsidP="00806FED">
      <w:pPr>
        <w:pStyle w:val="List"/>
      </w:pPr>
      <w:r>
        <w:t xml:space="preserve">Copy the </w:t>
      </w:r>
      <w:r w:rsidRPr="00806FED">
        <w:rPr>
          <w:b/>
          <w:bCs/>
        </w:rPr>
        <w:t>Confirmation Code</w:t>
      </w:r>
      <w:r>
        <w:t xml:space="preserve"> from the email.</w:t>
      </w:r>
    </w:p>
    <w:p w14:paraId="73A1B51B" w14:textId="00CA41A9" w:rsidR="00B33243" w:rsidRPr="00B05AE9" w:rsidRDefault="0074139D" w:rsidP="00B33243">
      <w:pPr>
        <w:pStyle w:val="Graphic"/>
        <w:keepNext w:val="0"/>
      </w:pPr>
      <w:r>
        <mc:AlternateContent>
          <mc:Choice Requires="wps">
            <w:drawing>
              <wp:anchor distT="0" distB="0" distL="114300" distR="114300" simplePos="0" relativeHeight="251658339" behindDoc="0" locked="0" layoutInCell="1" allowOverlap="1" wp14:anchorId="22370BEE" wp14:editId="342F96D8">
                <wp:simplePos x="0" y="0"/>
                <wp:positionH relativeFrom="column">
                  <wp:posOffset>2981381</wp:posOffset>
                </wp:positionH>
                <wp:positionV relativeFrom="paragraph">
                  <wp:posOffset>707390</wp:posOffset>
                </wp:positionV>
                <wp:extent cx="271305" cy="165798"/>
                <wp:effectExtent l="0" t="0" r="14605" b="24765"/>
                <wp:wrapNone/>
                <wp:docPr id="1992727199" name="Rectangle 140"/>
                <wp:cNvGraphicFramePr/>
                <a:graphic xmlns:a="http://schemas.openxmlformats.org/drawingml/2006/main">
                  <a:graphicData uri="http://schemas.microsoft.com/office/word/2010/wordprocessingShape">
                    <wps:wsp>
                      <wps:cNvSpPr/>
                      <wps:spPr>
                        <a:xfrm>
                          <a:off x="0" y="0"/>
                          <a:ext cx="271305"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34.75pt;margin-top:55.7pt;width:21.35pt;height:13.05pt;z-index:251689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7C1CE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4gw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"/>
            </w:pict>
          </mc:Fallback>
        </mc:AlternateContent>
      </w:r>
      <w:r w:rsidR="00B33243" w:rsidRPr="00B05AE9">
        <w:drawing>
          <wp:inline distT="0" distB="0" distL="0" distR="0" wp14:anchorId="7FBCB598" wp14:editId="034437F2">
            <wp:extent cx="5486397" cy="2957287"/>
            <wp:effectExtent l="19050" t="19050" r="19685" b="14605"/>
            <wp:docPr id="187516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67354"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397" cy="2957287"/>
                    </a:xfrm>
                    <a:prstGeom prst="rect">
                      <a:avLst/>
                    </a:prstGeom>
                    <a:ln w="12700">
                      <a:solidFill>
                        <a:schemeClr val="tx1"/>
                      </a:solidFill>
                    </a:ln>
                  </pic:spPr>
                </pic:pic>
              </a:graphicData>
            </a:graphic>
          </wp:inline>
        </w:drawing>
      </w:r>
    </w:p>
    <w:p w14:paraId="1DADD0D6" w14:textId="7B91B688" w:rsidR="00B33243" w:rsidRDefault="00B33243" w:rsidP="00B33243">
      <w:pPr>
        <w:pStyle w:val="Caption"/>
      </w:pPr>
      <w:bookmarkStart w:id="35" w:name="_Toc211349710"/>
      <w:r>
        <w:t xml:space="preserve">Figure </w:t>
      </w:r>
      <w:r>
        <w:fldChar w:fldCharType="begin"/>
      </w:r>
      <w:r>
        <w:instrText xml:space="preserve"> SEQ Figure \* ARABIC </w:instrText>
      </w:r>
      <w:r>
        <w:fldChar w:fldCharType="separate"/>
      </w:r>
      <w:r w:rsidR="0074082B">
        <w:t>15</w:t>
      </w:r>
      <w:r>
        <w:fldChar w:fldCharType="end"/>
      </w:r>
      <w:r>
        <w:t>: Confirmation Code Email</w:t>
      </w:r>
      <w:bookmarkEnd w:id="35"/>
    </w:p>
    <w:p w14:paraId="6FEF9364" w14:textId="5AA23097" w:rsidR="00B33243" w:rsidRPr="006F145C" w:rsidRDefault="00B33243">
      <w:pPr>
        <w:pStyle w:val="List"/>
      </w:pPr>
      <w:r>
        <w:lastRenderedPageBreak/>
        <w:t xml:space="preserve">Paste the code in the </w:t>
      </w:r>
      <w:r w:rsidRPr="00683D27">
        <w:rPr>
          <w:b/>
          <w:bCs/>
        </w:rPr>
        <w:t>Email Confirmation</w:t>
      </w:r>
      <w:r>
        <w:t xml:space="preserve"> field.</w:t>
      </w:r>
      <w:r w:rsidR="00683D27">
        <w:t xml:space="preserve"> </w:t>
      </w:r>
      <w:r>
        <w:t xml:space="preserve">Click </w:t>
      </w:r>
      <w:r w:rsidRPr="005D1A02">
        <w:rPr>
          <w:rStyle w:val="Button"/>
        </w:rPr>
        <w:t>CONFIRM</w:t>
      </w:r>
      <w:r w:rsidRPr="00683D27">
        <w:rPr>
          <w:bCs/>
        </w:rPr>
        <w:t xml:space="preserve"> to proceed</w:t>
      </w:r>
      <w:r>
        <w:t xml:space="preserve"> to the </w:t>
      </w:r>
      <w:r w:rsidRPr="00683D27">
        <w:rPr>
          <w:b/>
          <w:bCs/>
        </w:rPr>
        <w:t>Account Pending Approval</w:t>
      </w:r>
      <w:r>
        <w:t xml:space="preserve"> screen shown in</w:t>
      </w:r>
      <w:r w:rsidR="00D74D0A">
        <w:t xml:space="preserve"> </w:t>
      </w:r>
      <w:r w:rsidR="00D74D0A" w:rsidRPr="00806FED">
        <w:rPr>
          <w:rStyle w:val="HyperlinkStyleChar"/>
        </w:rPr>
        <w:fldChar w:fldCharType="begin"/>
      </w:r>
      <w:r w:rsidR="00D74D0A" w:rsidRPr="00806FED">
        <w:rPr>
          <w:rStyle w:val="HyperlinkStyleChar"/>
        </w:rPr>
        <w:instrText xml:space="preserve"> REF _Ref184637409 \h </w:instrText>
      </w:r>
      <w:r w:rsidR="00043C50">
        <w:rPr>
          <w:rStyle w:val="HyperlinkStyleChar"/>
        </w:rPr>
        <w:instrText xml:space="preserve"> \* MERGEFORMAT </w:instrText>
      </w:r>
      <w:r w:rsidR="00D74D0A" w:rsidRPr="00806FED">
        <w:rPr>
          <w:rStyle w:val="HyperlinkStyleChar"/>
        </w:rPr>
      </w:r>
      <w:r w:rsidR="00D74D0A" w:rsidRPr="00806FED">
        <w:rPr>
          <w:rStyle w:val="HyperlinkStyleChar"/>
        </w:rPr>
        <w:fldChar w:fldCharType="separate"/>
      </w:r>
      <w:r w:rsidR="0074082B" w:rsidRPr="0074082B">
        <w:rPr>
          <w:rStyle w:val="HyperlinkStyleChar"/>
        </w:rPr>
        <w:t>Figure 17</w:t>
      </w:r>
      <w:r w:rsidR="00D74D0A" w:rsidRPr="00806FED">
        <w:rPr>
          <w:rStyle w:val="HyperlinkStyleChar"/>
        </w:rPr>
        <w:fldChar w:fldCharType="end"/>
      </w:r>
      <w:r>
        <w:t>.</w:t>
      </w:r>
    </w:p>
    <w:p w14:paraId="54F662C8" w14:textId="1F3454F3" w:rsidR="00B33243" w:rsidRDefault="00DB4741" w:rsidP="00B33243">
      <w:pPr>
        <w:pStyle w:val="Graphic"/>
      </w:pPr>
      <w:r>
        <mc:AlternateContent>
          <mc:Choice Requires="wps">
            <w:drawing>
              <wp:anchor distT="0" distB="0" distL="114300" distR="114300" simplePos="0" relativeHeight="251658351" behindDoc="0" locked="0" layoutInCell="1" allowOverlap="1" wp14:anchorId="54246CDC" wp14:editId="2F14A494">
                <wp:simplePos x="0" y="0"/>
                <wp:positionH relativeFrom="column">
                  <wp:posOffset>3037205</wp:posOffset>
                </wp:positionH>
                <wp:positionV relativeFrom="paragraph">
                  <wp:posOffset>981075</wp:posOffset>
                </wp:positionV>
                <wp:extent cx="145415" cy="156845"/>
                <wp:effectExtent l="0" t="0" r="6985" b="14605"/>
                <wp:wrapNone/>
                <wp:docPr id="1846581536"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0AA63DCA" w14:textId="77777777" w:rsidR="00683D27" w:rsidRPr="00EF37B5" w:rsidRDefault="00683D27" w:rsidP="00683D27">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46CDC" id="_x0000_s1034" type="#_x0000_t202" style="position:absolute;margin-left:239.15pt;margin-top:77.25pt;width:11.45pt;height:12.3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qhDwIAACI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" filled="f" stroked="f" strokeweight=".5pt">
                <v:textbox inset="0,0,0,0">
                  <w:txbxContent>
                    <w:p w14:paraId="0AA63DCA" w14:textId="77777777" w:rsidR="00683D27" w:rsidRPr="00EF37B5" w:rsidRDefault="00683D27" w:rsidP="00683D27">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350" behindDoc="0" locked="0" layoutInCell="1" allowOverlap="1" wp14:anchorId="6CA9D953" wp14:editId="7C26D522">
                <wp:simplePos x="0" y="0"/>
                <wp:positionH relativeFrom="column">
                  <wp:posOffset>3181350</wp:posOffset>
                </wp:positionH>
                <wp:positionV relativeFrom="paragraph">
                  <wp:posOffset>954182</wp:posOffset>
                </wp:positionV>
                <wp:extent cx="393065" cy="200660"/>
                <wp:effectExtent l="0" t="0" r="6985" b="8890"/>
                <wp:wrapNone/>
                <wp:docPr id="776344650" name="Arrow: Right 14"/>
                <wp:cNvGraphicFramePr/>
                <a:graphic xmlns:a="http://schemas.openxmlformats.org/drawingml/2006/main">
                  <a:graphicData uri="http://schemas.microsoft.com/office/word/2010/wordprocessingShape">
                    <wps:wsp>
                      <wps:cNvSpPr/>
                      <wps:spPr>
                        <a:xfrm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250.5pt;margin-top:75.15pt;width:30.95pt;height:15.8pt;flip:y;z-index:251716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" w14:anchorId="532D07BE"/>
            </w:pict>
          </mc:Fallback>
        </mc:AlternateContent>
      </w:r>
      <w:r w:rsidR="00683D27">
        <mc:AlternateContent>
          <mc:Choice Requires="wps">
            <w:drawing>
              <wp:anchor distT="0" distB="0" distL="114300" distR="114300" simplePos="0" relativeHeight="251658352" behindDoc="0" locked="0" layoutInCell="1" allowOverlap="1" wp14:anchorId="53AD7B08" wp14:editId="44B386D1">
                <wp:simplePos x="0" y="0"/>
                <wp:positionH relativeFrom="column">
                  <wp:posOffset>1896626</wp:posOffset>
                </wp:positionH>
                <wp:positionV relativeFrom="paragraph">
                  <wp:posOffset>638071</wp:posOffset>
                </wp:positionV>
                <wp:extent cx="145415" cy="156845"/>
                <wp:effectExtent l="0" t="0" r="6985" b="14605"/>
                <wp:wrapNone/>
                <wp:docPr id="986987491"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74682F41" w14:textId="77777777" w:rsidR="00683D27" w:rsidRPr="00EF37B5" w:rsidRDefault="00683D27" w:rsidP="00683D27">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D7B08" id="_x0000_s1035" type="#_x0000_t202" style="position:absolute;margin-left:149.35pt;margin-top:50.25pt;width:11.45pt;height:12.3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" filled="f" stroked="f" strokeweight=".5pt">
                <v:textbox inset="0,0,0,0">
                  <w:txbxContent>
                    <w:p w14:paraId="74682F41" w14:textId="77777777" w:rsidR="00683D27" w:rsidRPr="00EF37B5" w:rsidRDefault="00683D27" w:rsidP="00683D27">
                      <w:pPr>
                        <w:spacing w:before="0" w:line="240" w:lineRule="exact"/>
                        <w:rPr>
                          <w:sz w:val="22"/>
                          <w:szCs w:val="22"/>
                        </w:rPr>
                      </w:pPr>
                      <w:r>
                        <w:rPr>
                          <w:sz w:val="22"/>
                          <w:szCs w:val="22"/>
                        </w:rPr>
                        <w:sym w:font="Wingdings" w:char="F08C"/>
                      </w:r>
                    </w:p>
                  </w:txbxContent>
                </v:textbox>
              </v:shape>
            </w:pict>
          </mc:Fallback>
        </mc:AlternateContent>
      </w:r>
      <w:r w:rsidR="00FE0B2E">
        <mc:AlternateContent>
          <mc:Choice Requires="wps">
            <w:drawing>
              <wp:anchor distT="0" distB="0" distL="114300" distR="114300" simplePos="0" relativeHeight="251658340" behindDoc="0" locked="0" layoutInCell="1" allowOverlap="1" wp14:anchorId="6977A850" wp14:editId="20BA9AD0">
                <wp:simplePos x="0" y="0"/>
                <wp:positionH relativeFrom="column">
                  <wp:posOffset>2077497</wp:posOffset>
                </wp:positionH>
                <wp:positionV relativeFrom="paragraph">
                  <wp:posOffset>639926</wp:posOffset>
                </wp:positionV>
                <wp:extent cx="2903973" cy="226025"/>
                <wp:effectExtent l="0" t="0" r="10795" b="22225"/>
                <wp:wrapNone/>
                <wp:docPr id="1305435482" name="Rectangle 140"/>
                <wp:cNvGraphicFramePr/>
                <a:graphic xmlns:a="http://schemas.openxmlformats.org/drawingml/2006/main">
                  <a:graphicData uri="http://schemas.microsoft.com/office/word/2010/wordprocessingShape">
                    <wps:wsp>
                      <wps:cNvSpPr/>
                      <wps:spPr>
                        <a:xfrm>
                          <a:off x="0" y="0"/>
                          <a:ext cx="2903973" cy="22602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63.6pt;margin-top:50.4pt;width:228.65pt;height:17.8pt;z-index:251691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7BB1FC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"/>
            </w:pict>
          </mc:Fallback>
        </mc:AlternateContent>
      </w:r>
      <w:r w:rsidR="00B33243" w:rsidRPr="0015392E">
        <w:drawing>
          <wp:inline distT="0" distB="0" distL="0" distR="0" wp14:anchorId="4F50281A" wp14:editId="77511F1D">
            <wp:extent cx="5486397" cy="2957287"/>
            <wp:effectExtent l="19050" t="19050" r="19685" b="14605"/>
            <wp:docPr id="1761777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7262"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397" cy="2957287"/>
                    </a:xfrm>
                    <a:prstGeom prst="rect">
                      <a:avLst/>
                    </a:prstGeom>
                    <a:ln w="12700">
                      <a:solidFill>
                        <a:schemeClr val="tx1"/>
                      </a:solidFill>
                    </a:ln>
                  </pic:spPr>
                </pic:pic>
              </a:graphicData>
            </a:graphic>
          </wp:inline>
        </w:drawing>
      </w:r>
    </w:p>
    <w:p w14:paraId="0B386B73" w14:textId="227D5DF2" w:rsidR="00B33243" w:rsidRDefault="00B33243" w:rsidP="00B33243">
      <w:pPr>
        <w:pStyle w:val="Caption"/>
      </w:pPr>
      <w:bookmarkStart w:id="36" w:name="_Toc211349711"/>
      <w:r>
        <w:t xml:space="preserve">Figure </w:t>
      </w:r>
      <w:r>
        <w:fldChar w:fldCharType="begin"/>
      </w:r>
      <w:r>
        <w:instrText xml:space="preserve"> SEQ Figure \* ARABIC </w:instrText>
      </w:r>
      <w:r>
        <w:fldChar w:fldCharType="separate"/>
      </w:r>
      <w:r w:rsidR="0074082B">
        <w:t>16</w:t>
      </w:r>
      <w:r>
        <w:fldChar w:fldCharType="end"/>
      </w:r>
      <w:r>
        <w:t>: Entering the Confirmation Code</w:t>
      </w:r>
      <w:bookmarkEnd w:id="36"/>
    </w:p>
    <w:p w14:paraId="0E7ED79F" w14:textId="6910AF47" w:rsidR="00B33243" w:rsidRDefault="00B33243" w:rsidP="00B33243">
      <w:pPr>
        <w:pStyle w:val="Graphic"/>
      </w:pPr>
      <w:r>
        <w:t xml:space="preserve">Your account is now awaiting registration approval. You will receive another email from </w:t>
      </w:r>
      <w:hyperlink r:id="rId30" w:history="1">
        <w:r w:rsidRPr="004E6FAB">
          <w:rPr>
            <w:rStyle w:val="Hyperlink"/>
            <w:b/>
            <w:bCs/>
          </w:rPr>
          <w:t>noreply_rpsd_email@cpuc.ca.gov</w:t>
        </w:r>
      </w:hyperlink>
      <w:r>
        <w:t xml:space="preserve"> stating y</w:t>
      </w:r>
      <w:r w:rsidRPr="003E2E11">
        <w:t xml:space="preserve">our RPS Database </w:t>
      </w:r>
      <w:r w:rsidR="00A865B6">
        <w:t>Database</w:t>
      </w:r>
      <w:r w:rsidRPr="003E2E11">
        <w:t xml:space="preserve"> account has been confirmed</w:t>
      </w:r>
      <w:r>
        <w:t xml:space="preserve"> (as shown in</w:t>
      </w:r>
      <w:r w:rsidR="006C3B6A">
        <w:t xml:space="preserve"> </w:t>
      </w:r>
      <w:r w:rsidR="006C3B6A" w:rsidRPr="00806FED">
        <w:rPr>
          <w:rStyle w:val="HyperlinkStyleChar"/>
        </w:rPr>
        <w:fldChar w:fldCharType="begin"/>
      </w:r>
      <w:r w:rsidR="006C3B6A" w:rsidRPr="00806FED">
        <w:rPr>
          <w:rStyle w:val="HyperlinkStyleChar"/>
        </w:rPr>
        <w:instrText xml:space="preserve"> REF _Ref184637453 \h </w:instrText>
      </w:r>
      <w:r w:rsidR="00043C50">
        <w:rPr>
          <w:rStyle w:val="HyperlinkStyleChar"/>
        </w:rPr>
        <w:instrText xml:space="preserve"> \* MERGEFORMAT </w:instrText>
      </w:r>
      <w:r w:rsidR="006C3B6A" w:rsidRPr="00806FED">
        <w:rPr>
          <w:rStyle w:val="HyperlinkStyleChar"/>
        </w:rPr>
      </w:r>
      <w:r w:rsidR="006C3B6A" w:rsidRPr="00806FED">
        <w:rPr>
          <w:rStyle w:val="HyperlinkStyleChar"/>
        </w:rPr>
        <w:fldChar w:fldCharType="separate"/>
      </w:r>
      <w:r w:rsidR="0074082B" w:rsidRPr="0074082B">
        <w:rPr>
          <w:rStyle w:val="HyperlinkStyleChar"/>
        </w:rPr>
        <w:t>Figure 18</w:t>
      </w:r>
      <w:r w:rsidR="006C3B6A" w:rsidRPr="00806FED">
        <w:rPr>
          <w:rStyle w:val="HyperlinkStyleChar"/>
        </w:rPr>
        <w:fldChar w:fldCharType="end"/>
      </w:r>
      <w:r>
        <w:t>).</w:t>
      </w:r>
    </w:p>
    <w:p w14:paraId="3322B51F" w14:textId="77777777" w:rsidR="00B33243" w:rsidRDefault="00B33243" w:rsidP="00B33243">
      <w:pPr>
        <w:pStyle w:val="Graphic"/>
      </w:pPr>
      <w:r w:rsidRPr="0015392E">
        <w:drawing>
          <wp:inline distT="0" distB="0" distL="0" distR="0" wp14:anchorId="38EA4296" wp14:editId="22407A25">
            <wp:extent cx="5486395" cy="2957287"/>
            <wp:effectExtent l="19050" t="19050" r="19685" b="14605"/>
            <wp:docPr id="7132227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2707"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395" cy="2957287"/>
                    </a:xfrm>
                    <a:prstGeom prst="rect">
                      <a:avLst/>
                    </a:prstGeom>
                    <a:ln w="12700">
                      <a:solidFill>
                        <a:schemeClr val="tx1"/>
                      </a:solidFill>
                    </a:ln>
                  </pic:spPr>
                </pic:pic>
              </a:graphicData>
            </a:graphic>
          </wp:inline>
        </w:drawing>
      </w:r>
    </w:p>
    <w:p w14:paraId="558B2F3E" w14:textId="10303AE3" w:rsidR="00B33243" w:rsidRDefault="00B33243" w:rsidP="00B33243">
      <w:pPr>
        <w:pStyle w:val="Caption"/>
      </w:pPr>
      <w:bookmarkStart w:id="37" w:name="_Ref184637409"/>
      <w:bookmarkStart w:id="38" w:name="_Toc211349712"/>
      <w:r>
        <w:t xml:space="preserve">Figure </w:t>
      </w:r>
      <w:r>
        <w:fldChar w:fldCharType="begin"/>
      </w:r>
      <w:r>
        <w:instrText xml:space="preserve"> SEQ Figure \* ARABIC </w:instrText>
      </w:r>
      <w:r>
        <w:fldChar w:fldCharType="separate"/>
      </w:r>
      <w:r w:rsidR="0074082B">
        <w:t>17</w:t>
      </w:r>
      <w:r>
        <w:fldChar w:fldCharType="end"/>
      </w:r>
      <w:bookmarkEnd w:id="37"/>
      <w:r>
        <w:t>: Account Pending Approval Screen</w:t>
      </w:r>
      <w:bookmarkEnd w:id="38"/>
    </w:p>
    <w:p w14:paraId="57A03437" w14:textId="33AC424D" w:rsidR="00B33243" w:rsidRDefault="00B33243" w:rsidP="00806FED">
      <w:pPr>
        <w:pStyle w:val="List"/>
      </w:pPr>
      <w:r>
        <w:lastRenderedPageBreak/>
        <w:t xml:space="preserve">The email from </w:t>
      </w:r>
      <w:hyperlink r:id="rId31" w:history="1">
        <w:r w:rsidRPr="00806FED">
          <w:rPr>
            <w:rStyle w:val="HyperlinkStyleChar"/>
          </w:rPr>
          <w:t>noreply_rpsd_email@cpuc.ca.gov</w:t>
        </w:r>
      </w:hyperlink>
      <w:r>
        <w:t xml:space="preserve"> verifies your RPS Database account is confirmed and provides a link back to the </w:t>
      </w:r>
      <w:r w:rsidR="00A865B6">
        <w:t>database</w:t>
      </w:r>
      <w:r>
        <w:t xml:space="preserve"> login screen. Click the </w:t>
      </w:r>
      <w:r w:rsidRPr="005D1A02">
        <w:rPr>
          <w:rStyle w:val="Button"/>
        </w:rPr>
        <w:t xml:space="preserve">RPSD </w:t>
      </w:r>
      <w:r w:rsidR="00A865B6">
        <w:rPr>
          <w:rStyle w:val="Button"/>
        </w:rPr>
        <w:t>Database</w:t>
      </w:r>
      <w:r>
        <w:t xml:space="preserve"> link to login and use the </w:t>
      </w:r>
      <w:r w:rsidR="00A865B6">
        <w:t>database</w:t>
      </w:r>
      <w:r>
        <w:t>.</w:t>
      </w:r>
    </w:p>
    <w:p w14:paraId="380001E4" w14:textId="3D49178D" w:rsidR="00B33243" w:rsidRDefault="00E11DFD" w:rsidP="00B33243">
      <w:pPr>
        <w:pStyle w:val="Graphic"/>
      </w:pPr>
      <w:r>
        <mc:AlternateContent>
          <mc:Choice Requires="wps">
            <w:drawing>
              <wp:anchor distT="0" distB="0" distL="114300" distR="114300" simplePos="0" relativeHeight="251658353" behindDoc="0" locked="0" layoutInCell="1" allowOverlap="1" wp14:anchorId="5090286F" wp14:editId="56868A6F">
                <wp:simplePos x="0" y="0"/>
                <wp:positionH relativeFrom="column">
                  <wp:posOffset>520001</wp:posOffset>
                </wp:positionH>
                <wp:positionV relativeFrom="paragraph">
                  <wp:posOffset>1546881</wp:posOffset>
                </wp:positionV>
                <wp:extent cx="437103" cy="165798"/>
                <wp:effectExtent l="0" t="0" r="20320" b="24765"/>
                <wp:wrapNone/>
                <wp:docPr id="1620855036" name="Rectangle 140"/>
                <wp:cNvGraphicFramePr/>
                <a:graphic xmlns:a="http://schemas.openxmlformats.org/drawingml/2006/main">
                  <a:graphicData uri="http://schemas.microsoft.com/office/word/2010/wordprocessingShape">
                    <wps:wsp>
                      <wps:cNvSpPr/>
                      <wps:spPr>
                        <a:xfrm>
                          <a:off x="0" y="0"/>
                          <a:ext cx="437103" cy="1657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40.95pt;margin-top:121.8pt;width:34.4pt;height:13.05pt;z-index:2517239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45673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c0hQIAAGg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"/>
            </w:pict>
          </mc:Fallback>
        </mc:AlternateContent>
      </w:r>
      <w:r w:rsidR="00B33243" w:rsidRPr="0015392E">
        <w:drawing>
          <wp:inline distT="0" distB="0" distL="0" distR="0" wp14:anchorId="1D09FDEB" wp14:editId="21F43AAB">
            <wp:extent cx="5486395" cy="2957287"/>
            <wp:effectExtent l="19050" t="19050" r="19685" b="14605"/>
            <wp:docPr id="117703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4528"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395" cy="2957287"/>
                    </a:xfrm>
                    <a:prstGeom prst="rect">
                      <a:avLst/>
                    </a:prstGeom>
                    <a:ln w="12700">
                      <a:solidFill>
                        <a:schemeClr val="tx1"/>
                      </a:solidFill>
                    </a:ln>
                  </pic:spPr>
                </pic:pic>
              </a:graphicData>
            </a:graphic>
          </wp:inline>
        </w:drawing>
      </w:r>
    </w:p>
    <w:p w14:paraId="73554E7C" w14:textId="13891E76" w:rsidR="00B33243" w:rsidRDefault="00B33243" w:rsidP="00B33243">
      <w:pPr>
        <w:pStyle w:val="Caption"/>
      </w:pPr>
      <w:bookmarkStart w:id="39" w:name="_Ref184637453"/>
      <w:bookmarkStart w:id="40" w:name="_Toc211349713"/>
      <w:r>
        <w:t xml:space="preserve">Figure </w:t>
      </w:r>
      <w:r>
        <w:fldChar w:fldCharType="begin"/>
      </w:r>
      <w:r>
        <w:instrText xml:space="preserve"> SEQ Figure \* ARABIC </w:instrText>
      </w:r>
      <w:r>
        <w:fldChar w:fldCharType="separate"/>
      </w:r>
      <w:r w:rsidR="0074082B">
        <w:t>18</w:t>
      </w:r>
      <w:r>
        <w:fldChar w:fldCharType="end"/>
      </w:r>
      <w:bookmarkEnd w:id="39"/>
      <w:r>
        <w:t>: Account Confirmation Email</w:t>
      </w:r>
      <w:bookmarkEnd w:id="40"/>
    </w:p>
    <w:p w14:paraId="2AB0CFE7" w14:textId="7F3838A3" w:rsidR="00B33243" w:rsidRDefault="00B33243" w:rsidP="00806FED">
      <w:pPr>
        <w:pStyle w:val="List"/>
      </w:pPr>
      <w:r>
        <w:t xml:space="preserve">Enter your </w:t>
      </w:r>
      <w:r w:rsidRPr="00C94410">
        <w:rPr>
          <w:b/>
          <w:bCs/>
        </w:rPr>
        <w:t>Username</w:t>
      </w:r>
      <w:r>
        <w:t xml:space="preserve"> and </w:t>
      </w:r>
      <w:r w:rsidRPr="00C94410">
        <w:rPr>
          <w:b/>
          <w:bCs/>
        </w:rPr>
        <w:t>Password</w:t>
      </w:r>
      <w:r>
        <w:t>, then click</w:t>
      </w:r>
      <w:r w:rsidR="00DC298A">
        <w:t xml:space="preserve"> the</w:t>
      </w:r>
      <w:r>
        <w:t xml:space="preserve"> </w:t>
      </w:r>
      <w:r>
        <w:rPr>
          <w:rStyle w:val="Button"/>
        </w:rPr>
        <w:t>LOGIN</w:t>
      </w:r>
      <w:r>
        <w:t xml:space="preserve"> </w:t>
      </w:r>
      <w:r w:rsidR="00DC298A">
        <w:t>button</w:t>
      </w:r>
      <w:r>
        <w:t xml:space="preserve"> to log in and use the </w:t>
      </w:r>
      <w:r w:rsidR="00A865B6">
        <w:t>database</w:t>
      </w:r>
      <w:r>
        <w:t>.</w:t>
      </w:r>
    </w:p>
    <w:p w14:paraId="5C249746" w14:textId="4465A6A0" w:rsidR="00B33243" w:rsidRDefault="00DB4741" w:rsidP="00B33243">
      <w:pPr>
        <w:pStyle w:val="Graphic"/>
      </w:pPr>
      <w:r>
        <mc:AlternateContent>
          <mc:Choice Requires="wps">
            <w:drawing>
              <wp:anchor distT="0" distB="0" distL="114300" distR="114300" simplePos="0" relativeHeight="251658354" behindDoc="0" locked="0" layoutInCell="1" allowOverlap="1" wp14:anchorId="693F3540" wp14:editId="510CBF48">
                <wp:simplePos x="0" y="0"/>
                <wp:positionH relativeFrom="column">
                  <wp:posOffset>1640840</wp:posOffset>
                </wp:positionH>
                <wp:positionV relativeFrom="paragraph">
                  <wp:posOffset>1851660</wp:posOffset>
                </wp:positionV>
                <wp:extent cx="393065" cy="200660"/>
                <wp:effectExtent l="0" t="0" r="6985" b="8890"/>
                <wp:wrapNone/>
                <wp:docPr id="31966113" name="Arrow: Right 14"/>
                <wp:cNvGraphicFramePr/>
                <a:graphic xmlns:a="http://schemas.openxmlformats.org/drawingml/2006/main">
                  <a:graphicData uri="http://schemas.microsoft.com/office/word/2010/wordprocessingShape">
                    <wps:wsp>
                      <wps:cNvSpPr/>
                      <wps:spPr>
                        <a:xfrm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129.2pt;margin-top:145.8pt;width:30.95pt;height:15.8pt;flip:y;z-index:2517259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" w14:anchorId="3193A114"/>
            </w:pict>
          </mc:Fallback>
        </mc:AlternateContent>
      </w:r>
      <w:r>
        <mc:AlternateContent>
          <mc:Choice Requires="wps">
            <w:drawing>
              <wp:anchor distT="0" distB="0" distL="114300" distR="114300" simplePos="0" relativeHeight="251658355" behindDoc="0" locked="0" layoutInCell="1" allowOverlap="1" wp14:anchorId="2126125B" wp14:editId="27430468">
                <wp:simplePos x="0" y="0"/>
                <wp:positionH relativeFrom="column">
                  <wp:posOffset>1493520</wp:posOffset>
                </wp:positionH>
                <wp:positionV relativeFrom="paragraph">
                  <wp:posOffset>1874825</wp:posOffset>
                </wp:positionV>
                <wp:extent cx="145415" cy="156845"/>
                <wp:effectExtent l="0" t="0" r="6985" b="14605"/>
                <wp:wrapNone/>
                <wp:docPr id="2086018828"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55AF8490" w14:textId="77777777" w:rsidR="00E11DFD" w:rsidRPr="00EF37B5" w:rsidRDefault="00E11DFD" w:rsidP="00E11DFD">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125B" id="_x0000_s1036" type="#_x0000_t202" style="position:absolute;margin-left:117.6pt;margin-top:147.6pt;width:11.45pt;height:12.35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" filled="f" stroked="f" strokeweight=".5pt">
                <v:textbox inset="0,0,0,0">
                  <w:txbxContent>
                    <w:p w14:paraId="55AF8490" w14:textId="77777777" w:rsidR="00E11DFD" w:rsidRPr="00EF37B5" w:rsidRDefault="00E11DFD" w:rsidP="00E11DFD">
                      <w:pPr>
                        <w:spacing w:before="0" w:line="240" w:lineRule="exact"/>
                        <w:rPr>
                          <w:sz w:val="22"/>
                          <w:szCs w:val="22"/>
                        </w:rPr>
                      </w:pPr>
                      <w:r w:rsidRPr="00EF37B5">
                        <w:rPr>
                          <w:sz w:val="22"/>
                          <w:szCs w:val="22"/>
                        </w:rPr>
                        <w:sym w:font="Wingdings" w:char="F08D"/>
                      </w:r>
                    </w:p>
                  </w:txbxContent>
                </v:textbox>
              </v:shape>
            </w:pict>
          </mc:Fallback>
        </mc:AlternateContent>
      </w:r>
      <w:r w:rsidR="00E11DFD">
        <mc:AlternateContent>
          <mc:Choice Requires="wps">
            <w:drawing>
              <wp:anchor distT="0" distB="0" distL="114300" distR="114300" simplePos="0" relativeHeight="251658356" behindDoc="0" locked="0" layoutInCell="1" allowOverlap="1" wp14:anchorId="6CA4B970" wp14:editId="6691DC21">
                <wp:simplePos x="0" y="0"/>
                <wp:positionH relativeFrom="column">
                  <wp:posOffset>1830712</wp:posOffset>
                </wp:positionH>
                <wp:positionV relativeFrom="paragraph">
                  <wp:posOffset>1229925</wp:posOffset>
                </wp:positionV>
                <wp:extent cx="145415" cy="156845"/>
                <wp:effectExtent l="0" t="0" r="6985" b="14605"/>
                <wp:wrapNone/>
                <wp:docPr id="629267758"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497D6F57" w14:textId="77777777" w:rsidR="00E11DFD" w:rsidRPr="00EF37B5" w:rsidRDefault="00E11DFD" w:rsidP="00E11DFD">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4B970" id="_x0000_s1037" type="#_x0000_t202" style="position:absolute;margin-left:144.15pt;margin-top:96.85pt;width:11.45pt;height:12.3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" filled="f" stroked="f" strokeweight=".5pt">
                <v:textbox inset="0,0,0,0">
                  <w:txbxContent>
                    <w:p w14:paraId="497D6F57" w14:textId="77777777" w:rsidR="00E11DFD" w:rsidRPr="00EF37B5" w:rsidRDefault="00E11DFD" w:rsidP="00E11DFD">
                      <w:pPr>
                        <w:spacing w:before="0" w:line="240" w:lineRule="exact"/>
                        <w:rPr>
                          <w:sz w:val="22"/>
                          <w:szCs w:val="22"/>
                        </w:rPr>
                      </w:pPr>
                      <w:r>
                        <w:rPr>
                          <w:sz w:val="22"/>
                          <w:szCs w:val="22"/>
                        </w:rPr>
                        <w:sym w:font="Wingdings" w:char="F08C"/>
                      </w:r>
                    </w:p>
                  </w:txbxContent>
                </v:textbox>
              </v:shape>
            </w:pict>
          </mc:Fallback>
        </mc:AlternateContent>
      </w:r>
      <w:r w:rsidR="00E11DFD">
        <mc:AlternateContent>
          <mc:Choice Requires="wps">
            <w:drawing>
              <wp:anchor distT="0" distB="0" distL="114300" distR="114300" simplePos="0" relativeHeight="251658357" behindDoc="0" locked="0" layoutInCell="1" allowOverlap="1" wp14:anchorId="5189A65A" wp14:editId="04B6C65E">
                <wp:simplePos x="0" y="0"/>
                <wp:positionH relativeFrom="column">
                  <wp:posOffset>2022230</wp:posOffset>
                </wp:positionH>
                <wp:positionV relativeFrom="paragraph">
                  <wp:posOffset>1231942</wp:posOffset>
                </wp:positionV>
                <wp:extent cx="1477107" cy="497393"/>
                <wp:effectExtent l="0" t="0" r="27940" b="17145"/>
                <wp:wrapNone/>
                <wp:docPr id="2121732818" name="Rectangle 140"/>
                <wp:cNvGraphicFramePr/>
                <a:graphic xmlns:a="http://schemas.openxmlformats.org/drawingml/2006/main">
                  <a:graphicData uri="http://schemas.microsoft.com/office/word/2010/wordprocessingShape">
                    <wps:wsp>
                      <wps:cNvSpPr/>
                      <wps:spPr>
                        <a:xfrm>
                          <a:off x="0" y="0"/>
                          <a:ext cx="1477107" cy="497393"/>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59.25pt;margin-top:97pt;width:116.3pt;height:39.15pt;z-index:2517290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300E7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"/>
            </w:pict>
          </mc:Fallback>
        </mc:AlternateContent>
      </w:r>
      <w:r w:rsidR="00B33243" w:rsidRPr="0015392E">
        <w:drawing>
          <wp:inline distT="0" distB="0" distL="0" distR="0" wp14:anchorId="2101FA4E" wp14:editId="4323A28C">
            <wp:extent cx="5486393" cy="2957286"/>
            <wp:effectExtent l="19050" t="19050" r="19685" b="14605"/>
            <wp:docPr id="1494790265"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90265" name="Picture 1" descr="A screenshot of a computer logi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393" cy="2957286"/>
                    </a:xfrm>
                    <a:prstGeom prst="rect">
                      <a:avLst/>
                    </a:prstGeom>
                    <a:ln w="12700">
                      <a:solidFill>
                        <a:schemeClr val="tx1"/>
                      </a:solidFill>
                    </a:ln>
                  </pic:spPr>
                </pic:pic>
              </a:graphicData>
            </a:graphic>
          </wp:inline>
        </w:drawing>
      </w:r>
    </w:p>
    <w:p w14:paraId="02CC47C7" w14:textId="2B435A15" w:rsidR="00B33243" w:rsidRDefault="00B33243" w:rsidP="00B33243">
      <w:pPr>
        <w:pStyle w:val="Caption"/>
      </w:pPr>
      <w:bookmarkStart w:id="41" w:name="_Ref184636858"/>
      <w:bookmarkStart w:id="42" w:name="_Toc211349714"/>
      <w:r>
        <w:t xml:space="preserve">Figure </w:t>
      </w:r>
      <w:r>
        <w:fldChar w:fldCharType="begin"/>
      </w:r>
      <w:r>
        <w:instrText xml:space="preserve"> SEQ Figure \* ARABIC </w:instrText>
      </w:r>
      <w:r>
        <w:fldChar w:fldCharType="separate"/>
      </w:r>
      <w:r w:rsidR="0074082B">
        <w:t>19</w:t>
      </w:r>
      <w:r>
        <w:fldChar w:fldCharType="end"/>
      </w:r>
      <w:r>
        <w:t>:</w:t>
      </w:r>
      <w:r w:rsidR="006C3B6A">
        <w:t xml:space="preserve"> </w:t>
      </w:r>
      <w:r>
        <w:t xml:space="preserve">Logging into the RPS </w:t>
      </w:r>
      <w:bookmarkEnd w:id="41"/>
      <w:r w:rsidR="00A865B6">
        <w:t>Database</w:t>
      </w:r>
      <w:bookmarkEnd w:id="42"/>
    </w:p>
    <w:p w14:paraId="71EA4D9E" w14:textId="77777777" w:rsidR="00B33243" w:rsidRDefault="00B33243" w:rsidP="00B33243">
      <w:pPr>
        <w:spacing w:before="0" w:after="160"/>
      </w:pPr>
      <w:r>
        <w:br w:type="page"/>
      </w:r>
    </w:p>
    <w:p w14:paraId="44B0ACAC" w14:textId="42759689" w:rsidR="00B33243" w:rsidRDefault="00B33243" w:rsidP="00806FED">
      <w:pPr>
        <w:pStyle w:val="ListNumber"/>
      </w:pPr>
      <w:r>
        <w:lastRenderedPageBreak/>
        <w:t>You</w:t>
      </w:r>
      <w:r w:rsidR="00646EAE">
        <w:t>’</w:t>
      </w:r>
      <w:r>
        <w:t xml:space="preserve">ll be prompted to set up a two-factor authentication (2FA) method once your account is approved and you first access the </w:t>
      </w:r>
      <w:r w:rsidR="00A865B6">
        <w:t>database</w:t>
      </w:r>
      <w:r>
        <w:t xml:space="preserve">. This page appears at login until a 2FA method is set. You can skip the 2FA setup by clicking the </w:t>
      </w:r>
      <w:r w:rsidRPr="005D1A02">
        <w:rPr>
          <w:rStyle w:val="Button"/>
        </w:rPr>
        <w:t>SKIP</w:t>
      </w:r>
      <w:r>
        <w:t xml:space="preserve"> button to advance to the </w:t>
      </w:r>
      <w:r w:rsidRPr="0099578C">
        <w:rPr>
          <w:b/>
          <w:bCs/>
        </w:rPr>
        <w:t>Invite Your Team</w:t>
      </w:r>
      <w:r>
        <w:t xml:space="preserve"> page (</w:t>
      </w:r>
      <w:r w:rsidR="00E40121" w:rsidRPr="00806FED">
        <w:rPr>
          <w:rStyle w:val="HyperlinkStyleChar"/>
        </w:rPr>
        <w:fldChar w:fldCharType="begin"/>
      </w:r>
      <w:r w:rsidR="00E40121" w:rsidRPr="00806FED">
        <w:rPr>
          <w:rStyle w:val="HyperlinkStyleChar"/>
        </w:rPr>
        <w:instrText xml:space="preserve"> REF _Ref184638336 \h  \* MERGEFORMAT </w:instrText>
      </w:r>
      <w:r w:rsidR="00E40121" w:rsidRPr="00806FED">
        <w:rPr>
          <w:rStyle w:val="HyperlinkStyleChar"/>
        </w:rPr>
      </w:r>
      <w:r w:rsidR="00E40121" w:rsidRPr="00806FED">
        <w:rPr>
          <w:rStyle w:val="HyperlinkStyleChar"/>
        </w:rPr>
        <w:fldChar w:fldCharType="separate"/>
      </w:r>
      <w:r w:rsidR="0074082B" w:rsidRPr="0074082B">
        <w:rPr>
          <w:rStyle w:val="HyperlinkStyleChar"/>
        </w:rPr>
        <w:t>Figure 21</w:t>
      </w:r>
      <w:r w:rsidR="00E40121" w:rsidRPr="00806FED">
        <w:rPr>
          <w:rStyle w:val="HyperlinkStyleChar"/>
        </w:rPr>
        <w:fldChar w:fldCharType="end"/>
      </w:r>
      <w:r>
        <w:t>).</w:t>
      </w:r>
    </w:p>
    <w:p w14:paraId="48DD2038" w14:textId="20BA9A6A" w:rsidR="00B33243" w:rsidRDefault="00AC3A6F" w:rsidP="00B33243">
      <w:pPr>
        <w:pStyle w:val="Graphic"/>
      </w:pPr>
      <w:r>
        <mc:AlternateContent>
          <mc:Choice Requires="wps">
            <w:drawing>
              <wp:anchor distT="0" distB="0" distL="114300" distR="114300" simplePos="0" relativeHeight="251658358" behindDoc="0" locked="0" layoutInCell="1" allowOverlap="1" wp14:anchorId="1BC28364" wp14:editId="72E4B898">
                <wp:simplePos x="0" y="0"/>
                <wp:positionH relativeFrom="column">
                  <wp:posOffset>3201726</wp:posOffset>
                </wp:positionH>
                <wp:positionV relativeFrom="paragraph">
                  <wp:posOffset>2444750</wp:posOffset>
                </wp:positionV>
                <wp:extent cx="301450" cy="225572"/>
                <wp:effectExtent l="0" t="0" r="22860" b="22225"/>
                <wp:wrapNone/>
                <wp:docPr id="634822362" name="Rectangle 140"/>
                <wp:cNvGraphicFramePr/>
                <a:graphic xmlns:a="http://schemas.openxmlformats.org/drawingml/2006/main">
                  <a:graphicData uri="http://schemas.microsoft.com/office/word/2010/wordprocessingShape">
                    <wps:wsp>
                      <wps:cNvSpPr/>
                      <wps:spPr>
                        <a:xfrm>
                          <a:off x="0" y="0"/>
                          <a:ext cx="301450" cy="225572"/>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52.1pt;margin-top:192.5pt;width:23.75pt;height:17.75pt;z-index:2517341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EF5AC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"/>
            </w:pict>
          </mc:Fallback>
        </mc:AlternateContent>
      </w:r>
      <w:r w:rsidR="00B33243" w:rsidRPr="0015392E">
        <w:drawing>
          <wp:inline distT="0" distB="0" distL="0" distR="0" wp14:anchorId="57785DE6" wp14:editId="5A4003F0">
            <wp:extent cx="5486393" cy="2957285"/>
            <wp:effectExtent l="19050" t="19050" r="19685" b="14605"/>
            <wp:docPr id="600597526" name="Picture 1" descr="A qr code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97526" name="Picture 1" descr="A qr code on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393" cy="2957285"/>
                    </a:xfrm>
                    <a:prstGeom prst="rect">
                      <a:avLst/>
                    </a:prstGeom>
                    <a:ln w="12700">
                      <a:solidFill>
                        <a:schemeClr val="tx1"/>
                      </a:solidFill>
                    </a:ln>
                  </pic:spPr>
                </pic:pic>
              </a:graphicData>
            </a:graphic>
          </wp:inline>
        </w:drawing>
      </w:r>
    </w:p>
    <w:p w14:paraId="6629E719" w14:textId="6A201864" w:rsidR="00B33243" w:rsidRDefault="00B33243" w:rsidP="00B33243">
      <w:pPr>
        <w:pStyle w:val="Caption"/>
      </w:pPr>
      <w:bookmarkStart w:id="43" w:name="_Toc211349715"/>
      <w:r>
        <w:t xml:space="preserve">Figure </w:t>
      </w:r>
      <w:r>
        <w:fldChar w:fldCharType="begin"/>
      </w:r>
      <w:r>
        <w:instrText xml:space="preserve"> SEQ Figure \* ARABIC </w:instrText>
      </w:r>
      <w:r>
        <w:fldChar w:fldCharType="separate"/>
      </w:r>
      <w:r w:rsidR="0074082B">
        <w:t>20</w:t>
      </w:r>
      <w:r>
        <w:fldChar w:fldCharType="end"/>
      </w:r>
      <w:r>
        <w:t>: The Two Factor Authentication (2FA) Page with QR Code</w:t>
      </w:r>
      <w:bookmarkEnd w:id="43"/>
    </w:p>
    <w:p w14:paraId="7093935B" w14:textId="4A16D769" w:rsidR="00B33243" w:rsidRDefault="00B33243" w:rsidP="00B33243">
      <w:pPr>
        <w:pStyle w:val="Note"/>
      </w:pPr>
      <w:r>
        <w:t>Note: all users are strongly urged to enable 2FA as a security best practice.</w:t>
      </w:r>
    </w:p>
    <w:p w14:paraId="6888EBC3" w14:textId="7B42C8DC" w:rsidR="00B33243" w:rsidRDefault="00B33243" w:rsidP="00B33243">
      <w:r>
        <w:t xml:space="preserve">You can send invitations to teammates or click </w:t>
      </w:r>
      <w:r w:rsidRPr="00736887">
        <w:rPr>
          <w:rStyle w:val="Button"/>
        </w:rPr>
        <w:t>SKIP</w:t>
      </w:r>
      <w:r>
        <w:t xml:space="preserve"> to continue to the </w:t>
      </w:r>
      <w:r w:rsidRPr="00C94410">
        <w:rPr>
          <w:b/>
          <w:bCs/>
        </w:rPr>
        <w:t>Welcome</w:t>
      </w:r>
      <w:r>
        <w:t xml:space="preserve"> page shown in </w:t>
      </w:r>
      <w:r w:rsidRPr="00806FED">
        <w:rPr>
          <w:rStyle w:val="HyperlinkStyleChar"/>
        </w:rPr>
        <w:fldChar w:fldCharType="begin"/>
      </w:r>
      <w:r w:rsidRPr="00806FED">
        <w:rPr>
          <w:rStyle w:val="HyperlinkStyleChar"/>
        </w:rPr>
        <w:instrText xml:space="preserve"> REF _Ref184228556 \h </w:instrText>
      </w:r>
      <w:r w:rsidR="000B089C">
        <w:rPr>
          <w:rStyle w:val="HyperlinkStyleChar"/>
        </w:rPr>
        <w:instrText xml:space="preserve"> \* MERGEFORMAT </w:instrText>
      </w:r>
      <w:r w:rsidRPr="00806FED">
        <w:rPr>
          <w:rStyle w:val="HyperlinkStyleChar"/>
        </w:rPr>
      </w:r>
      <w:r w:rsidRPr="00806FED">
        <w:rPr>
          <w:rStyle w:val="HyperlinkStyleChar"/>
        </w:rPr>
        <w:fldChar w:fldCharType="separate"/>
      </w:r>
      <w:r w:rsidR="0074082B" w:rsidRPr="0074082B">
        <w:rPr>
          <w:rStyle w:val="HyperlinkStyleChar"/>
        </w:rPr>
        <w:t>Figure 25</w:t>
      </w:r>
      <w:r w:rsidRPr="00806FED">
        <w:rPr>
          <w:rStyle w:val="HyperlinkStyleChar"/>
        </w:rPr>
        <w:fldChar w:fldCharType="end"/>
      </w:r>
      <w:r>
        <w:t>.</w:t>
      </w:r>
    </w:p>
    <w:p w14:paraId="67C992A5" w14:textId="73021F1D" w:rsidR="00B33243" w:rsidRDefault="00812343" w:rsidP="00B33243">
      <w:pPr>
        <w:pStyle w:val="Graphic"/>
      </w:pPr>
      <w:r>
        <mc:AlternateContent>
          <mc:Choice Requires="wps">
            <w:drawing>
              <wp:anchor distT="0" distB="0" distL="114300" distR="114300" simplePos="0" relativeHeight="251658359" behindDoc="0" locked="0" layoutInCell="1" allowOverlap="1" wp14:anchorId="2C6162DC" wp14:editId="4B8AA51D">
                <wp:simplePos x="0" y="0"/>
                <wp:positionH relativeFrom="column">
                  <wp:posOffset>5147268</wp:posOffset>
                </wp:positionH>
                <wp:positionV relativeFrom="paragraph">
                  <wp:posOffset>2367700</wp:posOffset>
                </wp:positionV>
                <wp:extent cx="245724" cy="180870"/>
                <wp:effectExtent l="0" t="0" r="21590" b="10160"/>
                <wp:wrapNone/>
                <wp:docPr id="454849360" name="Rectangle 140"/>
                <wp:cNvGraphicFramePr/>
                <a:graphic xmlns:a="http://schemas.openxmlformats.org/drawingml/2006/main">
                  <a:graphicData uri="http://schemas.microsoft.com/office/word/2010/wordprocessingShape">
                    <wps:wsp>
                      <wps:cNvSpPr/>
                      <wps:spPr>
                        <a:xfrm>
                          <a:off x="0" y="0"/>
                          <a:ext cx="245724" cy="18087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405.3pt;margin-top:186.45pt;width:19.35pt;height:14.25pt;z-index:251736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478EF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"/>
            </w:pict>
          </mc:Fallback>
        </mc:AlternateContent>
      </w:r>
      <w:r w:rsidR="00B33243" w:rsidRPr="0015392E">
        <w:drawing>
          <wp:inline distT="0" distB="0" distL="0" distR="0" wp14:anchorId="554452B1" wp14:editId="23F1E77D">
            <wp:extent cx="5486393" cy="2957285"/>
            <wp:effectExtent l="19050" t="19050" r="19685" b="14605"/>
            <wp:docPr id="255133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33070"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393" cy="2957285"/>
                    </a:xfrm>
                    <a:prstGeom prst="rect">
                      <a:avLst/>
                    </a:prstGeom>
                    <a:ln w="12700">
                      <a:solidFill>
                        <a:schemeClr val="tx1"/>
                      </a:solidFill>
                    </a:ln>
                  </pic:spPr>
                </pic:pic>
              </a:graphicData>
            </a:graphic>
          </wp:inline>
        </w:drawing>
      </w:r>
    </w:p>
    <w:p w14:paraId="3B0BB8FB" w14:textId="49A9771D" w:rsidR="00B33243" w:rsidRDefault="00B33243" w:rsidP="00B33243">
      <w:pPr>
        <w:pStyle w:val="Caption"/>
      </w:pPr>
      <w:bookmarkStart w:id="44" w:name="_Ref184638336"/>
      <w:bookmarkStart w:id="45" w:name="_Toc211349716"/>
      <w:r w:rsidRPr="00762196">
        <w:t xml:space="preserve">Figure </w:t>
      </w:r>
      <w:r w:rsidRPr="00762196">
        <w:fldChar w:fldCharType="begin"/>
      </w:r>
      <w:r w:rsidRPr="00762196">
        <w:instrText xml:space="preserve"> SEQ Figure \* ARABIC </w:instrText>
      </w:r>
      <w:r w:rsidRPr="00762196">
        <w:fldChar w:fldCharType="separate"/>
      </w:r>
      <w:r w:rsidR="0074082B">
        <w:t>21</w:t>
      </w:r>
      <w:r w:rsidRPr="00762196">
        <w:fldChar w:fldCharType="end"/>
      </w:r>
      <w:bookmarkEnd w:id="44"/>
      <w:r w:rsidRPr="00762196">
        <w:t>: The PRS</w:t>
      </w:r>
      <w:r w:rsidR="00A909BC">
        <w:t xml:space="preserve"> Ddatabase</w:t>
      </w:r>
      <w:r w:rsidRPr="00762196">
        <w:t xml:space="preserve"> Invite Your Team Page</w:t>
      </w:r>
      <w:bookmarkEnd w:id="45"/>
    </w:p>
    <w:p w14:paraId="4BC44462" w14:textId="51E886DD" w:rsidR="00B33243" w:rsidRDefault="00B33243" w:rsidP="00806FED">
      <w:pPr>
        <w:keepNext/>
      </w:pPr>
      <w:r>
        <w:lastRenderedPageBreak/>
        <w:t xml:space="preserve">Send invitations to your team by entering an email address and then pressing </w:t>
      </w:r>
      <w:r w:rsidRPr="00EB221C">
        <w:rPr>
          <w:rStyle w:val="Button"/>
        </w:rPr>
        <w:t>ENTER</w:t>
      </w:r>
      <w:r>
        <w:t xml:space="preserve"> on your keyboard after typing in each address. This activates the </w:t>
      </w:r>
      <w:r w:rsidRPr="00EB221C">
        <w:rPr>
          <w:rStyle w:val="Button"/>
        </w:rPr>
        <w:t>INVITE TEAM</w:t>
      </w:r>
      <w:r>
        <w:t xml:space="preserve"> button. Click </w:t>
      </w:r>
      <w:r w:rsidR="006C3B6A" w:rsidRPr="00EB221C">
        <w:rPr>
          <w:rStyle w:val="Button"/>
        </w:rPr>
        <w:t>INVITE TEAM</w:t>
      </w:r>
      <w:r w:rsidR="006C3B6A">
        <w:t xml:space="preserve"> </w:t>
      </w:r>
      <w:r>
        <w:t>when done to send out the invitations.</w:t>
      </w:r>
    </w:p>
    <w:p w14:paraId="43803D37" w14:textId="2ADC8555" w:rsidR="00B33243" w:rsidRDefault="00DB4741" w:rsidP="00B33243">
      <w:pPr>
        <w:pStyle w:val="Graphic"/>
      </w:pPr>
      <w:r>
        <mc:AlternateContent>
          <mc:Choice Requires="wps">
            <w:drawing>
              <wp:anchor distT="0" distB="0" distL="114300" distR="114300" simplePos="0" relativeHeight="251658361" behindDoc="0" locked="0" layoutInCell="1" allowOverlap="1" wp14:anchorId="4DCE69D6" wp14:editId="1F130E79">
                <wp:simplePos x="0" y="0"/>
                <wp:positionH relativeFrom="column">
                  <wp:posOffset>4439920</wp:posOffset>
                </wp:positionH>
                <wp:positionV relativeFrom="paragraph">
                  <wp:posOffset>1574800</wp:posOffset>
                </wp:positionV>
                <wp:extent cx="145415" cy="156845"/>
                <wp:effectExtent l="0" t="0" r="6985" b="14605"/>
                <wp:wrapNone/>
                <wp:docPr id="477532152"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4D5C3475" w14:textId="77777777" w:rsidR="00812343" w:rsidRPr="00EF37B5" w:rsidRDefault="00812343" w:rsidP="00812343">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69D6" id="_x0000_s1038" type="#_x0000_t202" style="position:absolute;margin-left:349.6pt;margin-top:124pt;width:11.45pt;height:12.35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qIYDwIAACM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" filled="f" stroked="f" strokeweight=".5pt">
                <v:textbox inset="0,0,0,0">
                  <w:txbxContent>
                    <w:p w14:paraId="4D5C3475" w14:textId="77777777" w:rsidR="00812343" w:rsidRPr="00EF37B5" w:rsidRDefault="00812343" w:rsidP="00812343">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360" behindDoc="0" locked="0" layoutInCell="1" allowOverlap="1" wp14:anchorId="3F807FF4" wp14:editId="71736BE5">
                <wp:simplePos x="0" y="0"/>
                <wp:positionH relativeFrom="column">
                  <wp:posOffset>4587570</wp:posOffset>
                </wp:positionH>
                <wp:positionV relativeFrom="paragraph">
                  <wp:posOffset>1551940</wp:posOffset>
                </wp:positionV>
                <wp:extent cx="393065" cy="200660"/>
                <wp:effectExtent l="0" t="0" r="6985" b="8890"/>
                <wp:wrapNone/>
                <wp:docPr id="845678389" name="Arrow: Right 14"/>
                <wp:cNvGraphicFramePr/>
                <a:graphic xmlns:a="http://schemas.openxmlformats.org/drawingml/2006/main">
                  <a:graphicData uri="http://schemas.microsoft.com/office/word/2010/wordprocessingShape">
                    <wps:wsp>
                      <wps:cNvSpPr/>
                      <wps:spPr>
                        <a:xfrm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361.25pt;margin-top:122.2pt;width:30.95pt;height:15.8pt;flip:y;z-index:25173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" w14:anchorId="1DF00369"/>
            </w:pict>
          </mc:Fallback>
        </mc:AlternateContent>
      </w:r>
      <w:r w:rsidR="00D52B91">
        <mc:AlternateContent>
          <mc:Choice Requires="wps">
            <w:drawing>
              <wp:anchor distT="0" distB="0" distL="114300" distR="114300" simplePos="0" relativeHeight="251658363" behindDoc="0" locked="0" layoutInCell="1" allowOverlap="1" wp14:anchorId="7493B7A6" wp14:editId="10F4041B">
                <wp:simplePos x="0" y="0"/>
                <wp:positionH relativeFrom="column">
                  <wp:posOffset>2078990</wp:posOffset>
                </wp:positionH>
                <wp:positionV relativeFrom="paragraph">
                  <wp:posOffset>1244544</wp:posOffset>
                </wp:positionV>
                <wp:extent cx="3275330" cy="205740"/>
                <wp:effectExtent l="0" t="0" r="20320" b="22860"/>
                <wp:wrapNone/>
                <wp:docPr id="945489903" name="Rectangle 140"/>
                <wp:cNvGraphicFramePr/>
                <a:graphic xmlns:a="http://schemas.openxmlformats.org/drawingml/2006/main">
                  <a:graphicData uri="http://schemas.microsoft.com/office/word/2010/wordprocessingShape">
                    <wps:wsp>
                      <wps:cNvSpPr/>
                      <wps:spPr>
                        <a:xfrm>
                          <a:off x="0" y="0"/>
                          <a:ext cx="3275330" cy="20574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63.7pt;margin-top:98pt;width:257.9pt;height:16.2pt;z-index:25174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3772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"/>
            </w:pict>
          </mc:Fallback>
        </mc:AlternateContent>
      </w:r>
      <w:r w:rsidR="00D52B91">
        <mc:AlternateContent>
          <mc:Choice Requires="wps">
            <w:drawing>
              <wp:anchor distT="0" distB="0" distL="114300" distR="114300" simplePos="0" relativeHeight="251658362" behindDoc="0" locked="0" layoutInCell="1" allowOverlap="1" wp14:anchorId="777BAF55" wp14:editId="7C4E29FD">
                <wp:simplePos x="0" y="0"/>
                <wp:positionH relativeFrom="column">
                  <wp:posOffset>1885894</wp:posOffset>
                </wp:positionH>
                <wp:positionV relativeFrom="paragraph">
                  <wp:posOffset>1245870</wp:posOffset>
                </wp:positionV>
                <wp:extent cx="145415" cy="156845"/>
                <wp:effectExtent l="0" t="0" r="6985" b="14605"/>
                <wp:wrapNone/>
                <wp:docPr id="1253231403"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65554A76" w14:textId="77777777" w:rsidR="00812343" w:rsidRPr="00EF37B5" w:rsidRDefault="00812343" w:rsidP="00812343">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BAF55" id="_x0000_s1039" type="#_x0000_t202" style="position:absolute;margin-left:148.5pt;margin-top:98.1pt;width:11.45pt;height:12.35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YY9DwIAACM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" filled="f" stroked="f" strokeweight=".5pt">
                <v:textbox inset="0,0,0,0">
                  <w:txbxContent>
                    <w:p w14:paraId="65554A76" w14:textId="77777777" w:rsidR="00812343" w:rsidRPr="00EF37B5" w:rsidRDefault="00812343" w:rsidP="00812343">
                      <w:pPr>
                        <w:spacing w:before="0" w:line="240" w:lineRule="exact"/>
                        <w:rPr>
                          <w:sz w:val="22"/>
                          <w:szCs w:val="22"/>
                        </w:rPr>
                      </w:pPr>
                      <w:r>
                        <w:rPr>
                          <w:sz w:val="22"/>
                          <w:szCs w:val="22"/>
                        </w:rPr>
                        <w:sym w:font="Wingdings" w:char="F08C"/>
                      </w:r>
                    </w:p>
                  </w:txbxContent>
                </v:textbox>
              </v:shape>
            </w:pict>
          </mc:Fallback>
        </mc:AlternateContent>
      </w:r>
      <w:r w:rsidR="00B33243" w:rsidRPr="0015392E">
        <w:drawing>
          <wp:inline distT="0" distB="0" distL="0" distR="0" wp14:anchorId="31E38DFA" wp14:editId="0DB6113C">
            <wp:extent cx="5486391" cy="2957285"/>
            <wp:effectExtent l="19050" t="19050" r="19685" b="14605"/>
            <wp:docPr id="47364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46852"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391" cy="2957285"/>
                    </a:xfrm>
                    <a:prstGeom prst="rect">
                      <a:avLst/>
                    </a:prstGeom>
                    <a:ln w="12700">
                      <a:solidFill>
                        <a:schemeClr val="tx1"/>
                      </a:solidFill>
                    </a:ln>
                  </pic:spPr>
                </pic:pic>
              </a:graphicData>
            </a:graphic>
          </wp:inline>
        </w:drawing>
      </w:r>
    </w:p>
    <w:p w14:paraId="29B94A1D" w14:textId="0922F377" w:rsidR="00B33243" w:rsidRDefault="00B33243" w:rsidP="00B33243">
      <w:pPr>
        <w:pStyle w:val="Caption"/>
      </w:pPr>
      <w:bookmarkStart w:id="46" w:name="_Toc211349717"/>
      <w:r w:rsidRPr="00762196">
        <w:t xml:space="preserve">Figure </w:t>
      </w:r>
      <w:r w:rsidRPr="00762196">
        <w:fldChar w:fldCharType="begin"/>
      </w:r>
      <w:r w:rsidRPr="00762196">
        <w:instrText xml:space="preserve"> SEQ Figure \* ARABIC </w:instrText>
      </w:r>
      <w:r w:rsidRPr="00762196">
        <w:fldChar w:fldCharType="separate"/>
      </w:r>
      <w:r w:rsidR="0074082B">
        <w:t>22</w:t>
      </w:r>
      <w:r w:rsidRPr="00762196">
        <w:fldChar w:fldCharType="end"/>
      </w:r>
      <w:r w:rsidRPr="00762196">
        <w:t xml:space="preserve">: </w:t>
      </w:r>
      <w:r>
        <w:t xml:space="preserve">Sending </w:t>
      </w:r>
      <w:r w:rsidR="00A865B6">
        <w:t>Database</w:t>
      </w:r>
      <w:r>
        <w:t xml:space="preserve"> Enrollment Invitations to Your Team</w:t>
      </w:r>
      <w:bookmarkEnd w:id="46"/>
    </w:p>
    <w:p w14:paraId="445CF9ED" w14:textId="186C0923" w:rsidR="00B33243" w:rsidRPr="00E757A5" w:rsidRDefault="00B33243" w:rsidP="00B33243">
      <w:pPr>
        <w:keepNext/>
      </w:pPr>
      <w:r>
        <w:t xml:space="preserve">The RPS </w:t>
      </w:r>
      <w:r w:rsidR="00A865B6">
        <w:t>Database</w:t>
      </w:r>
      <w:r>
        <w:t xml:space="preserve"> </w:t>
      </w:r>
      <w:r w:rsidRPr="00C94410">
        <w:rPr>
          <w:b/>
          <w:bCs/>
        </w:rPr>
        <w:t>Welcome</w:t>
      </w:r>
      <w:r>
        <w:t xml:space="preserve"> page confirms your sign up process is complete. Click </w:t>
      </w:r>
      <w:r w:rsidRPr="004E6FAB">
        <w:rPr>
          <w:rStyle w:val="Button"/>
        </w:rPr>
        <w:t xml:space="preserve">ENTER </w:t>
      </w:r>
      <w:r w:rsidRPr="00646EAE">
        <w:rPr>
          <w:rStyle w:val="Button"/>
        </w:rPr>
        <w:t xml:space="preserve">RPSD WEB </w:t>
      </w:r>
      <w:r w:rsidR="00ED6BA5" w:rsidRPr="00646EAE">
        <w:rPr>
          <w:rStyle w:val="Button"/>
        </w:rPr>
        <w:t>PORTAL</w:t>
      </w:r>
      <w:r w:rsidRPr="00646EAE">
        <w:t xml:space="preserve"> to proceed.</w:t>
      </w:r>
    </w:p>
    <w:p w14:paraId="3DECC633" w14:textId="183E8FE4" w:rsidR="00B33243" w:rsidRDefault="00D52B91" w:rsidP="00B33243">
      <w:pPr>
        <w:pStyle w:val="Graphic"/>
      </w:pPr>
      <w:r>
        <mc:AlternateContent>
          <mc:Choice Requires="wps">
            <w:drawing>
              <wp:anchor distT="0" distB="0" distL="114300" distR="114300" simplePos="0" relativeHeight="251658364" behindDoc="0" locked="0" layoutInCell="1" allowOverlap="1" wp14:anchorId="5D466B79" wp14:editId="315DD827">
                <wp:simplePos x="0" y="0"/>
                <wp:positionH relativeFrom="column">
                  <wp:posOffset>3383280</wp:posOffset>
                </wp:positionH>
                <wp:positionV relativeFrom="paragraph">
                  <wp:posOffset>1803095</wp:posOffset>
                </wp:positionV>
                <wp:extent cx="683288" cy="170822"/>
                <wp:effectExtent l="0" t="0" r="21590" b="19685"/>
                <wp:wrapNone/>
                <wp:docPr id="1447463677" name="Rectangle 140"/>
                <wp:cNvGraphicFramePr/>
                <a:graphic xmlns:a="http://schemas.openxmlformats.org/drawingml/2006/main">
                  <a:graphicData uri="http://schemas.microsoft.com/office/word/2010/wordprocessingShape">
                    <wps:wsp>
                      <wps:cNvSpPr/>
                      <wps:spPr>
                        <a:xfrm>
                          <a:off x="0" y="0"/>
                          <a:ext cx="683288" cy="170822"/>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66.4pt;margin-top:142pt;width:53.8pt;height:13.45pt;z-index:251743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49F9C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"/>
            </w:pict>
          </mc:Fallback>
        </mc:AlternateContent>
      </w:r>
      <w:r w:rsidR="00B33243" w:rsidRPr="0015392E">
        <w:drawing>
          <wp:inline distT="0" distB="0" distL="0" distR="0" wp14:anchorId="54501151" wp14:editId="40F55E6D">
            <wp:extent cx="5486389" cy="2957284"/>
            <wp:effectExtent l="19050" t="19050" r="19685" b="14605"/>
            <wp:docPr id="18769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989"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389" cy="2957284"/>
                    </a:xfrm>
                    <a:prstGeom prst="rect">
                      <a:avLst/>
                    </a:prstGeom>
                    <a:ln w="12700">
                      <a:solidFill>
                        <a:schemeClr val="tx1"/>
                      </a:solidFill>
                    </a:ln>
                  </pic:spPr>
                </pic:pic>
              </a:graphicData>
            </a:graphic>
          </wp:inline>
        </w:drawing>
      </w:r>
    </w:p>
    <w:p w14:paraId="3F7C68D8" w14:textId="5B79CB42" w:rsidR="00B33243" w:rsidRPr="009679C3" w:rsidRDefault="00B33243" w:rsidP="00B33243">
      <w:pPr>
        <w:pStyle w:val="Caption"/>
      </w:pPr>
      <w:bookmarkStart w:id="47" w:name="_Toc211349718"/>
      <w:r w:rsidRPr="009679C3">
        <w:t xml:space="preserve">Figure </w:t>
      </w:r>
      <w:r w:rsidRPr="009679C3">
        <w:fldChar w:fldCharType="begin"/>
      </w:r>
      <w:r w:rsidRPr="009679C3">
        <w:instrText xml:space="preserve"> SEQ Figure \* ARABIC </w:instrText>
      </w:r>
      <w:r w:rsidRPr="009679C3">
        <w:fldChar w:fldCharType="separate"/>
      </w:r>
      <w:r w:rsidR="0074082B">
        <w:t>23</w:t>
      </w:r>
      <w:r w:rsidRPr="009679C3">
        <w:fldChar w:fldCharType="end"/>
      </w:r>
      <w:r w:rsidRPr="009679C3">
        <w:t xml:space="preserve">: The </w:t>
      </w:r>
      <w:r>
        <w:t>RPS</w:t>
      </w:r>
      <w:r w:rsidR="00ED6BA5">
        <w:t xml:space="preserve"> Database</w:t>
      </w:r>
      <w:r>
        <w:t xml:space="preserve"> Welcome</w:t>
      </w:r>
      <w:r w:rsidRPr="009679C3">
        <w:t xml:space="preserve"> Page</w:t>
      </w:r>
      <w:bookmarkEnd w:id="47"/>
    </w:p>
    <w:p w14:paraId="22CF09E7" w14:textId="50F634F4" w:rsidR="00B33243" w:rsidRDefault="00B33243" w:rsidP="00B33243">
      <w:pPr>
        <w:spacing w:before="0" w:after="160"/>
        <w:rPr>
          <w:noProof/>
        </w:rPr>
      </w:pPr>
      <w:r>
        <w:rPr>
          <w:noProof/>
        </w:rPr>
        <w:br w:type="page"/>
      </w:r>
    </w:p>
    <w:p w14:paraId="47449439" w14:textId="62407DA5" w:rsidR="00A24519" w:rsidRPr="00E61CDE" w:rsidRDefault="00A24519" w:rsidP="00A24519">
      <w:pPr>
        <w:pStyle w:val="Heading2"/>
      </w:pPr>
      <w:bookmarkStart w:id="48" w:name="_Toc211349785"/>
      <w:r w:rsidRPr="00E61CDE">
        <w:lastRenderedPageBreak/>
        <w:t>Two-Factor Authentication (2FA)</w:t>
      </w:r>
      <w:bookmarkEnd w:id="48"/>
    </w:p>
    <w:p w14:paraId="4C603B8E" w14:textId="24AF1BB9" w:rsidR="00DA18E3" w:rsidRDefault="00DA18E3" w:rsidP="00DA18E3">
      <w:r>
        <w:t>T</w:t>
      </w:r>
      <w:r w:rsidRPr="00DA18E3">
        <w:t xml:space="preserve">wo-factor authentication (2FA) </w:t>
      </w:r>
      <w:r>
        <w:t>or m</w:t>
      </w:r>
      <w:r w:rsidRPr="00DA18E3">
        <w:t xml:space="preserve">ulti-factor authentication (MFA), is a security process where a user is </w:t>
      </w:r>
      <w:r w:rsidR="00756CB7" w:rsidRPr="00DA18E3">
        <w:t xml:space="preserve">only </w:t>
      </w:r>
      <w:r w:rsidRPr="00DA18E3">
        <w:t xml:space="preserve">granted access to a website or app after successfully providing two or more verification factors. These factors typically consist of something the user knows (like a password), something the user has (like a mobile device), or something the user is (such as biometric data). </w:t>
      </w:r>
      <w:r w:rsidR="00FE5917">
        <w:t>2</w:t>
      </w:r>
      <w:r w:rsidRPr="00DA18E3">
        <w:t>FA enhances security by safeguarding information</w:t>
      </w:r>
      <w:r w:rsidR="00756CB7">
        <w:t xml:space="preserve"> </w:t>
      </w:r>
      <w:r w:rsidRPr="00DA18E3">
        <w:t>against unauthorized access, even if a single password is compromised.</w:t>
      </w:r>
    </w:p>
    <w:p w14:paraId="3FECA60D" w14:textId="40AC60D0" w:rsidR="00FE5917" w:rsidRDefault="00FF0947" w:rsidP="00DA18E3">
      <w:r>
        <w:t>T</w:t>
      </w:r>
      <w:r w:rsidR="00403653">
        <w:t xml:space="preserve">here are several </w:t>
      </w:r>
      <w:r w:rsidR="006C059F">
        <w:t xml:space="preserve">mobile </w:t>
      </w:r>
      <w:r w:rsidR="00403653">
        <w:t>apps</w:t>
      </w:r>
      <w:r w:rsidR="00E125EE">
        <w:t xml:space="preserve"> you can use to </w:t>
      </w:r>
      <w:r w:rsidR="000D04BB">
        <w:t>fulfill</w:t>
      </w:r>
      <w:r w:rsidR="00E125EE">
        <w:t xml:space="preserve"> </w:t>
      </w:r>
      <w:r w:rsidR="000D04BB">
        <w:t xml:space="preserve">the </w:t>
      </w:r>
      <w:r w:rsidR="00A865B6">
        <w:t>database</w:t>
      </w:r>
      <w:r w:rsidR="000D04BB">
        <w:t xml:space="preserve"> </w:t>
      </w:r>
      <w:r w:rsidR="00E125EE">
        <w:t xml:space="preserve">2FA </w:t>
      </w:r>
      <w:r w:rsidR="000D04BB">
        <w:t>requirement</w:t>
      </w:r>
      <w:r w:rsidR="00E125EE">
        <w:t xml:space="preserve"> </w:t>
      </w:r>
      <w:r w:rsidR="000D04BB">
        <w:t xml:space="preserve">such as </w:t>
      </w:r>
      <w:r w:rsidR="004E6FAB">
        <w:t>Microsoft (</w:t>
      </w:r>
      <w:r w:rsidR="000D04BB">
        <w:t>MS</w:t>
      </w:r>
      <w:r w:rsidR="004E6FAB">
        <w:t>)</w:t>
      </w:r>
      <w:r w:rsidR="000D04BB">
        <w:t xml:space="preserve"> Authenticator, Google Authenticator, or</w:t>
      </w:r>
      <w:r w:rsidR="00321F74">
        <w:t xml:space="preserve"> Apple </w:t>
      </w:r>
      <w:r w:rsidR="006C059F">
        <w:t>Authenticator</w:t>
      </w:r>
      <w:r w:rsidR="00756CB7">
        <w:t>.</w:t>
      </w:r>
      <w:r w:rsidR="00383E70">
        <w:t xml:space="preserve"> T</w:t>
      </w:r>
      <w:r w:rsidR="00383E70" w:rsidRPr="00383E70">
        <w:t xml:space="preserve">he following sequence is demonstrated via the Android platform </w:t>
      </w:r>
      <w:r w:rsidR="00B24EE8">
        <w:t xml:space="preserve">– </w:t>
      </w:r>
      <w:r w:rsidR="00383E70" w:rsidRPr="00383E70">
        <w:t>the Apple procedure is similar.</w:t>
      </w:r>
    </w:p>
    <w:p w14:paraId="69E0390B" w14:textId="143C6E20" w:rsidR="00383E70" w:rsidRDefault="00383E70" w:rsidP="00383E70">
      <w:pPr>
        <w:pStyle w:val="Note"/>
        <w:keepNext/>
      </w:pPr>
      <w:r>
        <w:t>Note: all users are strongly urged to enable 2FA as a security best practice.</w:t>
      </w:r>
    </w:p>
    <w:p w14:paraId="3BEDEFA8" w14:textId="18857D72" w:rsidR="007C3854" w:rsidRDefault="005D7B7E" w:rsidP="00806FED">
      <w:pPr>
        <w:pStyle w:val="Procedure"/>
      </w:pPr>
      <w:bookmarkStart w:id="49" w:name="_Toc211349786"/>
      <w:r w:rsidRPr="006B1741">
        <w:t>Procedure</w:t>
      </w:r>
      <w:r>
        <w:t>: 2FA Setup (Android MS Authenticator)</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7C3854" w14:paraId="2D92F436" w14:textId="77777777" w:rsidTr="001259A3">
        <w:tc>
          <w:tcPr>
            <w:tcW w:w="5035" w:type="dxa"/>
          </w:tcPr>
          <w:p w14:paraId="320FD4A0" w14:textId="350F27BC" w:rsidR="007C3854" w:rsidRPr="00CC0BCB" w:rsidRDefault="007C3854" w:rsidP="00806FED">
            <w:pPr>
              <w:pStyle w:val="List"/>
              <w:numPr>
                <w:ilvl w:val="0"/>
                <w:numId w:val="62"/>
              </w:numPr>
            </w:pPr>
            <w:r w:rsidRPr="00CC0BCB">
              <w:t xml:space="preserve">The first time you open Authenticator, you will be presented with the screen shown </w:t>
            </w:r>
            <w:r w:rsidR="00184D93" w:rsidRPr="00CC0BCB">
              <w:t>below</w:t>
            </w:r>
            <w:r w:rsidRPr="00CC0BCB">
              <w:t xml:space="preserve">. Tap the </w:t>
            </w:r>
            <w:r w:rsidRPr="00CC0BCB">
              <w:rPr>
                <w:rStyle w:val="Button"/>
              </w:rPr>
              <w:t>Add account</w:t>
            </w:r>
            <w:r w:rsidRPr="00CC0BCB">
              <w:t xml:space="preserve"> button to continue.</w:t>
            </w:r>
          </w:p>
          <w:p w14:paraId="245CDABD" w14:textId="53FDAC4E" w:rsidR="007C3854" w:rsidRPr="00B3157D" w:rsidRDefault="00A16E1D" w:rsidP="00806FED">
            <w:pPr>
              <w:pStyle w:val="Graphic"/>
              <w:jc w:val="center"/>
            </w:pPr>
            <w:r>
              <mc:AlternateContent>
                <mc:Choice Requires="wps">
                  <w:drawing>
                    <wp:anchor distT="0" distB="0" distL="114300" distR="114300" simplePos="0" relativeHeight="251658365" behindDoc="0" locked="0" layoutInCell="1" allowOverlap="1" wp14:anchorId="250E1A8C" wp14:editId="638FA870">
                      <wp:simplePos x="0" y="0"/>
                      <wp:positionH relativeFrom="column">
                        <wp:posOffset>878205</wp:posOffset>
                      </wp:positionH>
                      <wp:positionV relativeFrom="paragraph">
                        <wp:posOffset>2001464</wp:posOffset>
                      </wp:positionV>
                      <wp:extent cx="1301262" cy="195943"/>
                      <wp:effectExtent l="0" t="0" r="13335" b="13970"/>
                      <wp:wrapNone/>
                      <wp:docPr id="513032332" name="Rectangle 140"/>
                      <wp:cNvGraphicFramePr/>
                      <a:graphic xmlns:a="http://schemas.openxmlformats.org/drawingml/2006/main">
                        <a:graphicData uri="http://schemas.microsoft.com/office/word/2010/wordprocessingShape">
                          <wps:wsp>
                            <wps:cNvSpPr/>
                            <wps:spPr>
                              <a:xfrm>
                                <a:off x="0" y="0"/>
                                <a:ext cx="1301262" cy="195943"/>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69.15pt;margin-top:157.6pt;width:102.45pt;height:15.45pt;z-index:25174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54CF7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"/>
                  </w:pict>
                </mc:Fallback>
              </mc:AlternateContent>
            </w:r>
            <w:r w:rsidR="007C3854">
              <w:drawing>
                <wp:inline distT="0" distB="0" distL="0" distR="0" wp14:anchorId="1F40C8F2" wp14:editId="4D654935">
                  <wp:extent cx="1444752" cy="3200400"/>
                  <wp:effectExtent l="0" t="0" r="3175" b="0"/>
                  <wp:docPr id="1887145998" name="Picture 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19058" name="Picture 11" descr="A screen shot of a phone&#10;&#10;Description automatically generated"/>
                          <pic:cNvPicPr/>
                        </pic:nvPicPr>
                        <pic:blipFill>
                          <a:blip r:embed="rId37" cstate="print">
                            <a:extLst>
                              <a:ext uri="{BEBA8EAE-BF5A-486C-A8C5-ECC9F3942E4B}">
                                <a14:imgProps xmlns:a14="http://schemas.microsoft.com/office/drawing/2010/main">
                                  <a14:imgLayer r:embed="rId38">
                                    <a14:imgEffect>
                                      <a14:brightnessContrast bright="15000" contrast="30000"/>
                                    </a14:imgEffect>
                                  </a14:imgLayer>
                                </a14:imgProps>
                              </a:ext>
                              <a:ext uri="{28A0092B-C50C-407E-A947-70E740481C1C}">
                                <a14:useLocalDpi xmlns:a14="http://schemas.microsoft.com/office/drawing/2010/main" val="0"/>
                              </a:ext>
                            </a:extLst>
                          </a:blip>
                          <a:stretch>
                            <a:fillRect/>
                          </a:stretch>
                        </pic:blipFill>
                        <pic:spPr>
                          <a:xfrm>
                            <a:off x="0" y="0"/>
                            <a:ext cx="1444752" cy="3200400"/>
                          </a:xfrm>
                          <a:prstGeom prst="rect">
                            <a:avLst/>
                          </a:prstGeom>
                          <a:ln w="19050">
                            <a:noFill/>
                          </a:ln>
                        </pic:spPr>
                      </pic:pic>
                    </a:graphicData>
                  </a:graphic>
                </wp:inline>
              </w:drawing>
            </w:r>
          </w:p>
          <w:p w14:paraId="19404B9F" w14:textId="3FE577CB" w:rsidR="007C3854" w:rsidRDefault="007C3854" w:rsidP="001259A3">
            <w:pPr>
              <w:pStyle w:val="Caption"/>
            </w:pPr>
            <w:bookmarkStart w:id="50" w:name="_Toc211349719"/>
            <w:r>
              <w:t xml:space="preserve">Figure </w:t>
            </w:r>
            <w:r>
              <w:fldChar w:fldCharType="begin"/>
            </w:r>
            <w:r>
              <w:instrText xml:space="preserve"> SEQ Figure \* ARABIC </w:instrText>
            </w:r>
            <w:r>
              <w:fldChar w:fldCharType="separate"/>
            </w:r>
            <w:r w:rsidR="0074082B">
              <w:t>24</w:t>
            </w:r>
            <w:r>
              <w:fldChar w:fldCharType="end"/>
            </w:r>
            <w:r w:rsidRPr="003E4144">
              <w:t>: Microsoft Authenticator Launch Screen</w:t>
            </w:r>
            <w:r>
              <w:t xml:space="preserve"> (Android shown)</w:t>
            </w:r>
            <w:bookmarkEnd w:id="50"/>
          </w:p>
        </w:tc>
        <w:tc>
          <w:tcPr>
            <w:tcW w:w="5035" w:type="dxa"/>
          </w:tcPr>
          <w:p w14:paraId="52A1C6C3" w14:textId="06C8D1E0" w:rsidR="007C3854" w:rsidRDefault="007C3854" w:rsidP="00806FED">
            <w:pPr>
              <w:pStyle w:val="List"/>
            </w:pPr>
            <w:r>
              <w:t xml:space="preserve">At the </w:t>
            </w:r>
            <w:r w:rsidRPr="00BD2E8E">
              <w:rPr>
                <w:b/>
                <w:bCs/>
              </w:rPr>
              <w:t>Add account</w:t>
            </w:r>
            <w:r>
              <w:t xml:space="preserve"> screen, tap the </w:t>
            </w:r>
            <w:r w:rsidRPr="00E85959">
              <w:rPr>
                <w:rStyle w:val="Button"/>
              </w:rPr>
              <w:t>Work or school account</w:t>
            </w:r>
            <w:r>
              <w:t xml:space="preserve"> option to proceed.</w:t>
            </w:r>
            <w:r>
              <w:br/>
            </w:r>
          </w:p>
          <w:p w14:paraId="235302EE" w14:textId="48E48219" w:rsidR="007C3854" w:rsidRPr="0051354E" w:rsidRDefault="00A16E1D" w:rsidP="00806FED">
            <w:pPr>
              <w:pStyle w:val="GraphicCentered"/>
            </w:pPr>
            <w:r>
              <mc:AlternateContent>
                <mc:Choice Requires="wps">
                  <w:drawing>
                    <wp:anchor distT="0" distB="0" distL="114300" distR="114300" simplePos="0" relativeHeight="251658366" behindDoc="0" locked="0" layoutInCell="1" allowOverlap="1" wp14:anchorId="6D6482A4" wp14:editId="07CCC3DB">
                      <wp:simplePos x="0" y="0"/>
                      <wp:positionH relativeFrom="column">
                        <wp:posOffset>813435</wp:posOffset>
                      </wp:positionH>
                      <wp:positionV relativeFrom="paragraph">
                        <wp:posOffset>826440</wp:posOffset>
                      </wp:positionV>
                      <wp:extent cx="1421842" cy="195943"/>
                      <wp:effectExtent l="0" t="0" r="26035" b="13970"/>
                      <wp:wrapNone/>
                      <wp:docPr id="77250703" name="Rectangle 140"/>
                      <wp:cNvGraphicFramePr/>
                      <a:graphic xmlns:a="http://schemas.openxmlformats.org/drawingml/2006/main">
                        <a:graphicData uri="http://schemas.microsoft.com/office/word/2010/wordprocessingShape">
                          <wps:wsp>
                            <wps:cNvSpPr/>
                            <wps:spPr>
                              <a:xfrm>
                                <a:off x="0" y="0"/>
                                <a:ext cx="1421842" cy="195943"/>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64.05pt;margin-top:65.05pt;width:111.95pt;height:15.45pt;z-index:251747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483E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"/>
                  </w:pict>
                </mc:Fallback>
              </mc:AlternateContent>
            </w:r>
            <w:r w:rsidR="007C3854" w:rsidRPr="0051354E">
              <w:drawing>
                <wp:inline distT="0" distB="0" distL="0" distR="0" wp14:anchorId="234544CC" wp14:editId="35606090">
                  <wp:extent cx="1444752" cy="3200400"/>
                  <wp:effectExtent l="0" t="0" r="3175" b="0"/>
                  <wp:docPr id="2147087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87563" name="Picture 11"/>
                          <pic:cNvPicPr/>
                        </pic:nvPicPr>
                        <pic:blipFill>
                          <a:blip r:embed="rId39" cstate="print">
                            <a:extLst>
                              <a:ext uri="{BEBA8EAE-BF5A-486C-A8C5-ECC9F3942E4B}">
                                <a14:imgProps xmlns:a14="http://schemas.microsoft.com/office/drawing/2010/main">
                                  <a14:imgLayer r:embed="rId40">
                                    <a14:imgEffect>
                                      <a14:brightnessContrast bright="15000" contrast="30000"/>
                                    </a14:imgEffect>
                                  </a14:imgLayer>
                                </a14:imgProps>
                              </a:ext>
                              <a:ext uri="{28A0092B-C50C-407E-A947-70E740481C1C}">
                                <a14:useLocalDpi xmlns:a14="http://schemas.microsoft.com/office/drawing/2010/main" val="0"/>
                              </a:ext>
                            </a:extLst>
                          </a:blip>
                          <a:stretch>
                            <a:fillRect/>
                          </a:stretch>
                        </pic:blipFill>
                        <pic:spPr>
                          <a:xfrm>
                            <a:off x="0" y="0"/>
                            <a:ext cx="1444752" cy="3200400"/>
                          </a:xfrm>
                          <a:prstGeom prst="rect">
                            <a:avLst/>
                          </a:prstGeom>
                        </pic:spPr>
                      </pic:pic>
                    </a:graphicData>
                  </a:graphic>
                </wp:inline>
              </w:drawing>
            </w:r>
          </w:p>
          <w:p w14:paraId="42A42101" w14:textId="3D4AA18E" w:rsidR="007C3854" w:rsidRDefault="007C3854" w:rsidP="001259A3">
            <w:pPr>
              <w:pStyle w:val="Caption"/>
            </w:pPr>
            <w:bookmarkStart w:id="51" w:name="_Ref184228556"/>
            <w:bookmarkStart w:id="52" w:name="_Toc211349720"/>
            <w:r>
              <w:t xml:space="preserve">Figure </w:t>
            </w:r>
            <w:r>
              <w:fldChar w:fldCharType="begin"/>
            </w:r>
            <w:r>
              <w:instrText xml:space="preserve"> SEQ Figure \* ARABIC </w:instrText>
            </w:r>
            <w:r>
              <w:fldChar w:fldCharType="separate"/>
            </w:r>
            <w:r w:rsidR="0074082B">
              <w:t>25</w:t>
            </w:r>
            <w:r>
              <w:fldChar w:fldCharType="end"/>
            </w:r>
            <w:bookmarkEnd w:id="51"/>
            <w:r>
              <w:t>: Adding a Work or School Account to Authenticator</w:t>
            </w:r>
            <w:bookmarkEnd w:id="52"/>
          </w:p>
        </w:tc>
      </w:tr>
    </w:tbl>
    <w:p w14:paraId="761E7B18" w14:textId="085CCA86" w:rsidR="0051354E" w:rsidRDefault="0051354E"/>
    <w:p w14:paraId="72E803F0" w14:textId="1E20A494" w:rsidR="0051354E" w:rsidRDefault="0051354E">
      <w:pPr>
        <w:spacing w:before="0" w:after="16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7C3854" w14:paraId="386CA724" w14:textId="77777777" w:rsidTr="001259A3">
        <w:tc>
          <w:tcPr>
            <w:tcW w:w="5035" w:type="dxa"/>
          </w:tcPr>
          <w:p w14:paraId="79AF9514" w14:textId="7B464C5B" w:rsidR="007C3854" w:rsidRDefault="007C3854" w:rsidP="00806FED">
            <w:pPr>
              <w:pStyle w:val="List"/>
            </w:pPr>
            <w:r>
              <w:lastRenderedPageBreak/>
              <w:t xml:space="preserve">When prompted how to create your two-step verification account, select </w:t>
            </w:r>
            <w:r w:rsidRPr="00E85959">
              <w:rPr>
                <w:rStyle w:val="Button"/>
              </w:rPr>
              <w:t>Scan a QR code</w:t>
            </w:r>
            <w:r>
              <w:t>.</w:t>
            </w:r>
            <w:r>
              <w:br/>
            </w:r>
          </w:p>
          <w:p w14:paraId="5FF71BD2" w14:textId="5D9FB595" w:rsidR="007C3854" w:rsidRDefault="00A16E1D" w:rsidP="00806FED">
            <w:pPr>
              <w:pStyle w:val="GraphicCentered"/>
            </w:pPr>
            <w:r>
              <mc:AlternateContent>
                <mc:Choice Requires="wps">
                  <w:drawing>
                    <wp:anchor distT="0" distB="0" distL="114300" distR="114300" simplePos="0" relativeHeight="251658367" behindDoc="0" locked="0" layoutInCell="1" allowOverlap="1" wp14:anchorId="375E8D13" wp14:editId="260AFAC3">
                      <wp:simplePos x="0" y="0"/>
                      <wp:positionH relativeFrom="column">
                        <wp:posOffset>915035</wp:posOffset>
                      </wp:positionH>
                      <wp:positionV relativeFrom="paragraph">
                        <wp:posOffset>1536700</wp:posOffset>
                      </wp:positionV>
                      <wp:extent cx="1251020" cy="195943"/>
                      <wp:effectExtent l="0" t="0" r="25400" b="13970"/>
                      <wp:wrapNone/>
                      <wp:docPr id="535172426" name="Rectangle 140"/>
                      <wp:cNvGraphicFramePr/>
                      <a:graphic xmlns:a="http://schemas.openxmlformats.org/drawingml/2006/main">
                        <a:graphicData uri="http://schemas.microsoft.com/office/word/2010/wordprocessingShape">
                          <wps:wsp>
                            <wps:cNvSpPr/>
                            <wps:spPr>
                              <a:xfrm>
                                <a:off x="0" y="0"/>
                                <a:ext cx="1251020" cy="195943"/>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72.05pt;margin-top:121pt;width:98.5pt;height:15.45pt;z-index:251749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1415C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"/>
                  </w:pict>
                </mc:Fallback>
              </mc:AlternateContent>
            </w:r>
            <w:r w:rsidR="007C3854">
              <w:drawing>
                <wp:inline distT="0" distB="0" distL="0" distR="0" wp14:anchorId="7ED017C4" wp14:editId="75B82B41">
                  <wp:extent cx="1444752" cy="3200400"/>
                  <wp:effectExtent l="0" t="0" r="3175" b="0"/>
                  <wp:docPr id="1696814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1482" name="Picture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44752" cy="3200400"/>
                          </a:xfrm>
                          <a:prstGeom prst="rect">
                            <a:avLst/>
                          </a:prstGeom>
                        </pic:spPr>
                      </pic:pic>
                    </a:graphicData>
                  </a:graphic>
                </wp:inline>
              </w:drawing>
            </w:r>
          </w:p>
          <w:p w14:paraId="25F3355C" w14:textId="317E82CA" w:rsidR="007C3854" w:rsidRDefault="007C3854" w:rsidP="001259A3">
            <w:pPr>
              <w:pStyle w:val="Caption"/>
            </w:pPr>
            <w:bookmarkStart w:id="53" w:name="_Toc211349721"/>
            <w:r>
              <w:t xml:space="preserve">Figure </w:t>
            </w:r>
            <w:r>
              <w:fldChar w:fldCharType="begin"/>
            </w:r>
            <w:r>
              <w:instrText xml:space="preserve"> SEQ Figure \* ARABIC </w:instrText>
            </w:r>
            <w:r>
              <w:fldChar w:fldCharType="separate"/>
            </w:r>
            <w:r w:rsidR="0074082B">
              <w:t>26</w:t>
            </w:r>
            <w:r>
              <w:fldChar w:fldCharType="end"/>
            </w:r>
            <w:r>
              <w:t>: Selecting the QR Code Registration Option</w:t>
            </w:r>
            <w:bookmarkEnd w:id="53"/>
          </w:p>
        </w:tc>
        <w:tc>
          <w:tcPr>
            <w:tcW w:w="5035" w:type="dxa"/>
          </w:tcPr>
          <w:p w14:paraId="7E52DDBD" w14:textId="4EEA34A2" w:rsidR="007C3854" w:rsidRDefault="007C3854" w:rsidP="00806FED">
            <w:pPr>
              <w:pStyle w:val="List"/>
            </w:pPr>
            <w:r>
              <w:t>When you ch</w:t>
            </w:r>
            <w:r w:rsidR="00962363">
              <w:t>o</w:t>
            </w:r>
            <w:r>
              <w:t xml:space="preserve">ose to set up 2FA at </w:t>
            </w:r>
            <w:r w:rsidR="00A423A0">
              <w:t>login</w:t>
            </w:r>
            <w:r>
              <w:t>, the system display</w:t>
            </w:r>
            <w:r w:rsidR="00555692">
              <w:t>s</w:t>
            </w:r>
            <w:r>
              <w:t xml:space="preserve"> a QR Code</w:t>
            </w:r>
            <w:r w:rsidR="004F4419">
              <w:t xml:space="preserve"> for </w:t>
            </w:r>
            <w:r w:rsidR="00FC04F0">
              <w:t>you to activate your 2FA app.</w:t>
            </w:r>
          </w:p>
          <w:p w14:paraId="4C119B43" w14:textId="77777777" w:rsidR="007C3854" w:rsidRPr="00F45FDC" w:rsidRDefault="007C3854" w:rsidP="00806FED">
            <w:pPr>
              <w:pStyle w:val="GraphicCentered"/>
            </w:pPr>
            <w:r w:rsidRPr="00F45FDC">
              <w:drawing>
                <wp:inline distT="0" distB="0" distL="0" distR="0" wp14:anchorId="20BB4527" wp14:editId="1CD7FB97">
                  <wp:extent cx="2148840" cy="3200400"/>
                  <wp:effectExtent l="19050" t="19050" r="22860" b="19050"/>
                  <wp:docPr id="146622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8533" name="Picture 1"/>
                          <pic:cNvPicPr/>
                        </pic:nvPicPr>
                        <pic:blipFill rotWithShape="1">
                          <a:blip r:embed="rId42" cstate="print">
                            <a:extLst>
                              <a:ext uri="{28A0092B-C50C-407E-A947-70E740481C1C}">
                                <a14:useLocalDpi xmlns:a14="http://schemas.microsoft.com/office/drawing/2010/main" val="0"/>
                              </a:ext>
                            </a:extLst>
                          </a:blip>
                          <a:srcRect l="34170" t="12246" r="34203" b="7"/>
                          <a:stretch/>
                        </pic:blipFill>
                        <pic:spPr bwMode="auto">
                          <a:xfrm>
                            <a:off x="0" y="0"/>
                            <a:ext cx="2148840" cy="320040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7E4011" w14:textId="12F73319" w:rsidR="007C3854" w:rsidRDefault="007C3854" w:rsidP="001259A3">
            <w:pPr>
              <w:pStyle w:val="Caption"/>
            </w:pPr>
            <w:bookmarkStart w:id="54" w:name="_Toc211349722"/>
            <w:r>
              <w:t xml:space="preserve">Figure </w:t>
            </w:r>
            <w:r>
              <w:fldChar w:fldCharType="begin"/>
            </w:r>
            <w:r>
              <w:instrText xml:space="preserve"> SEQ Figure \* ARABIC </w:instrText>
            </w:r>
            <w:r>
              <w:fldChar w:fldCharType="separate"/>
            </w:r>
            <w:r w:rsidR="0074082B">
              <w:t>27</w:t>
            </w:r>
            <w:r>
              <w:fldChar w:fldCharType="end"/>
            </w:r>
            <w:r>
              <w:t xml:space="preserve">: Sample </w:t>
            </w:r>
            <w:r w:rsidR="00A865B6">
              <w:t>Database</w:t>
            </w:r>
            <w:r w:rsidR="00583DD9">
              <w:t xml:space="preserve"> 2FA</w:t>
            </w:r>
            <w:r>
              <w:t xml:space="preserve"> QR Code</w:t>
            </w:r>
            <w:bookmarkEnd w:id="54"/>
          </w:p>
        </w:tc>
      </w:tr>
      <w:tr w:rsidR="007C3854" w14:paraId="0E030988" w14:textId="77777777" w:rsidTr="001259A3">
        <w:tc>
          <w:tcPr>
            <w:tcW w:w="5035" w:type="dxa"/>
          </w:tcPr>
          <w:p w14:paraId="3B54D730" w14:textId="663FC40E" w:rsidR="007C3854" w:rsidRDefault="007C3854" w:rsidP="00806FED">
            <w:pPr>
              <w:pStyle w:val="List"/>
            </w:pPr>
            <w:r>
              <w:t>Center the QR Code in the scanning window. The app will automatically capture and register the QR Code and advance to the next screen.</w:t>
            </w:r>
          </w:p>
          <w:p w14:paraId="40D00E60" w14:textId="77777777" w:rsidR="007C3854" w:rsidRDefault="007C3854" w:rsidP="00806FED">
            <w:pPr>
              <w:pStyle w:val="GraphicCentered"/>
            </w:pPr>
            <w:r>
              <w:drawing>
                <wp:inline distT="0" distB="0" distL="0" distR="0" wp14:anchorId="22334F78" wp14:editId="3036D64B">
                  <wp:extent cx="1444752" cy="3200400"/>
                  <wp:effectExtent l="0" t="0" r="3175" b="0"/>
                  <wp:docPr id="12577593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1019" name="Picture 11"/>
                          <pic:cNvPicPr/>
                        </pic:nvPicPr>
                        <pic:blipFill>
                          <a:blip r:embed="rId43" cstate="print">
                            <a:extLst>
                              <a:ext uri="{BEBA8EAE-BF5A-486C-A8C5-ECC9F3942E4B}">
                                <a14:imgProps xmlns:a14="http://schemas.microsoft.com/office/drawing/2010/main">
                                  <a14:imgLayer r:embed="rId44">
                                    <a14:imgEffect>
                                      <a14:brightnessContrast bright="10000" contrast="10000"/>
                                    </a14:imgEffect>
                                  </a14:imgLayer>
                                </a14:imgProps>
                              </a:ext>
                              <a:ext uri="{28A0092B-C50C-407E-A947-70E740481C1C}">
                                <a14:useLocalDpi xmlns:a14="http://schemas.microsoft.com/office/drawing/2010/main" val="0"/>
                              </a:ext>
                            </a:extLst>
                          </a:blip>
                          <a:stretch>
                            <a:fillRect/>
                          </a:stretch>
                        </pic:blipFill>
                        <pic:spPr>
                          <a:xfrm>
                            <a:off x="0" y="0"/>
                            <a:ext cx="1444752" cy="3200400"/>
                          </a:xfrm>
                          <a:prstGeom prst="rect">
                            <a:avLst/>
                          </a:prstGeom>
                        </pic:spPr>
                      </pic:pic>
                    </a:graphicData>
                  </a:graphic>
                </wp:inline>
              </w:drawing>
            </w:r>
          </w:p>
          <w:p w14:paraId="08C44CB9" w14:textId="6A9D16B1" w:rsidR="007C3854" w:rsidRDefault="007C3854" w:rsidP="001259A3">
            <w:pPr>
              <w:keepNext/>
            </w:pPr>
            <w:bookmarkStart w:id="55" w:name="_Toc211349723"/>
            <w:r w:rsidRPr="00BC5CC3">
              <w:rPr>
                <w:rFonts w:ascii="Century Gothic" w:hAnsi="Century Gothic"/>
                <w:i/>
                <w:iCs/>
                <w:noProof/>
                <w:sz w:val="18"/>
                <w:szCs w:val="18"/>
              </w:rPr>
              <w:t xml:space="preserve">Figure </w:t>
            </w:r>
            <w:r w:rsidRPr="00BC5CC3">
              <w:rPr>
                <w:rFonts w:ascii="Century Gothic" w:hAnsi="Century Gothic"/>
                <w:i/>
                <w:iCs/>
                <w:noProof/>
                <w:sz w:val="18"/>
                <w:szCs w:val="18"/>
              </w:rPr>
              <w:fldChar w:fldCharType="begin"/>
            </w:r>
            <w:r w:rsidRPr="00BC5CC3">
              <w:rPr>
                <w:rFonts w:ascii="Century Gothic" w:hAnsi="Century Gothic"/>
                <w:i/>
                <w:iCs/>
                <w:noProof/>
                <w:sz w:val="18"/>
                <w:szCs w:val="18"/>
              </w:rPr>
              <w:instrText xml:space="preserve"> SEQ Figure \* ARABIC </w:instrText>
            </w:r>
            <w:r w:rsidRPr="00BC5CC3">
              <w:rPr>
                <w:rFonts w:ascii="Century Gothic" w:hAnsi="Century Gothic"/>
                <w:i/>
                <w:iCs/>
                <w:noProof/>
                <w:sz w:val="18"/>
                <w:szCs w:val="18"/>
              </w:rPr>
              <w:fldChar w:fldCharType="separate"/>
            </w:r>
            <w:r w:rsidR="0074082B">
              <w:rPr>
                <w:rFonts w:ascii="Century Gothic" w:hAnsi="Century Gothic"/>
                <w:i/>
                <w:iCs/>
                <w:noProof/>
                <w:sz w:val="18"/>
                <w:szCs w:val="18"/>
              </w:rPr>
              <w:t>28</w:t>
            </w:r>
            <w:r w:rsidRPr="00BC5CC3">
              <w:rPr>
                <w:rFonts w:ascii="Century Gothic" w:hAnsi="Century Gothic"/>
                <w:i/>
                <w:iCs/>
                <w:noProof/>
                <w:sz w:val="18"/>
                <w:szCs w:val="18"/>
              </w:rPr>
              <w:fldChar w:fldCharType="end"/>
            </w:r>
            <w:r w:rsidRPr="00BC5CC3">
              <w:rPr>
                <w:rFonts w:ascii="Century Gothic" w:hAnsi="Century Gothic"/>
                <w:i/>
                <w:iCs/>
                <w:noProof/>
                <w:sz w:val="18"/>
                <w:szCs w:val="18"/>
              </w:rPr>
              <w:t>: Scanning the Registration QR Code</w:t>
            </w:r>
            <w:bookmarkEnd w:id="55"/>
          </w:p>
        </w:tc>
        <w:tc>
          <w:tcPr>
            <w:tcW w:w="5035" w:type="dxa"/>
          </w:tcPr>
          <w:p w14:paraId="6DC0127F" w14:textId="5C46213E" w:rsidR="007C3854" w:rsidRDefault="007C3854" w:rsidP="00806FED">
            <w:pPr>
              <w:pStyle w:val="List"/>
            </w:pPr>
            <w:r>
              <w:t xml:space="preserve">Tap </w:t>
            </w:r>
            <w:r w:rsidRPr="00806FED">
              <w:rPr>
                <w:rStyle w:val="Button"/>
              </w:rPr>
              <w:t>OK</w:t>
            </w:r>
            <w:r>
              <w:t xml:space="preserve"> to dismiss the App Lock enabled prompt.</w:t>
            </w:r>
            <w:r w:rsidR="00FC04F0">
              <w:br/>
            </w:r>
          </w:p>
          <w:p w14:paraId="7C92824D" w14:textId="465D40DB" w:rsidR="007C3854" w:rsidRDefault="009543EF" w:rsidP="00806FED">
            <w:pPr>
              <w:pStyle w:val="GraphicCentered"/>
            </w:pPr>
            <w:r>
              <mc:AlternateContent>
                <mc:Choice Requires="wps">
                  <w:drawing>
                    <wp:anchor distT="0" distB="0" distL="114300" distR="114300" simplePos="0" relativeHeight="251658368" behindDoc="0" locked="0" layoutInCell="1" allowOverlap="1" wp14:anchorId="0BB5D708" wp14:editId="6FC68920">
                      <wp:simplePos x="0" y="0"/>
                      <wp:positionH relativeFrom="column">
                        <wp:posOffset>1861820</wp:posOffset>
                      </wp:positionH>
                      <wp:positionV relativeFrom="paragraph">
                        <wp:posOffset>1941830</wp:posOffset>
                      </wp:positionV>
                      <wp:extent cx="200967" cy="155750"/>
                      <wp:effectExtent l="0" t="0" r="27940" b="15875"/>
                      <wp:wrapNone/>
                      <wp:docPr id="512657833" name="Rectangle 140"/>
                      <wp:cNvGraphicFramePr/>
                      <a:graphic xmlns:a="http://schemas.openxmlformats.org/drawingml/2006/main">
                        <a:graphicData uri="http://schemas.microsoft.com/office/word/2010/wordprocessingShape">
                          <wps:wsp>
                            <wps:cNvSpPr/>
                            <wps:spPr>
                              <a:xfrm>
                                <a:off x="0" y="0"/>
                                <a:ext cx="200967" cy="1557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46.6pt;margin-top:152.9pt;width:15.8pt;height:12.25pt;z-index:251751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FB486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"/>
                  </w:pict>
                </mc:Fallback>
              </mc:AlternateContent>
            </w:r>
            <w:r w:rsidR="007C3854">
              <w:drawing>
                <wp:inline distT="0" distB="0" distL="0" distR="0" wp14:anchorId="5FBE9CDD" wp14:editId="0F69D133">
                  <wp:extent cx="1444752" cy="3200400"/>
                  <wp:effectExtent l="0" t="0" r="3175" b="0"/>
                  <wp:docPr id="1492136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6741" name="Picture 11"/>
                          <pic:cNvPicPr/>
                        </pic:nvPicPr>
                        <pic:blipFill>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44752" cy="3200400"/>
                          </a:xfrm>
                          <a:prstGeom prst="rect">
                            <a:avLst/>
                          </a:prstGeom>
                        </pic:spPr>
                      </pic:pic>
                    </a:graphicData>
                  </a:graphic>
                </wp:inline>
              </w:drawing>
            </w:r>
          </w:p>
          <w:p w14:paraId="1B9DC108" w14:textId="2635F608" w:rsidR="007C3854" w:rsidRDefault="007C3854" w:rsidP="001259A3">
            <w:pPr>
              <w:keepNext/>
            </w:pPr>
            <w:bookmarkStart w:id="56" w:name="_Toc211349724"/>
            <w:r w:rsidRPr="00BC5CC3">
              <w:rPr>
                <w:rFonts w:ascii="Century Gothic" w:hAnsi="Century Gothic"/>
                <w:i/>
                <w:iCs/>
                <w:noProof/>
                <w:sz w:val="18"/>
                <w:szCs w:val="18"/>
              </w:rPr>
              <w:t xml:space="preserve">Figure </w:t>
            </w:r>
            <w:r w:rsidRPr="00BC5CC3">
              <w:rPr>
                <w:rFonts w:ascii="Century Gothic" w:hAnsi="Century Gothic"/>
                <w:i/>
                <w:iCs/>
                <w:noProof/>
                <w:sz w:val="18"/>
                <w:szCs w:val="18"/>
              </w:rPr>
              <w:fldChar w:fldCharType="begin"/>
            </w:r>
            <w:r w:rsidRPr="00BC5CC3">
              <w:rPr>
                <w:rFonts w:ascii="Century Gothic" w:hAnsi="Century Gothic"/>
                <w:i/>
                <w:iCs/>
                <w:noProof/>
                <w:sz w:val="18"/>
                <w:szCs w:val="18"/>
              </w:rPr>
              <w:instrText xml:space="preserve"> SEQ Figure \* ARABIC </w:instrText>
            </w:r>
            <w:r w:rsidRPr="00BC5CC3">
              <w:rPr>
                <w:rFonts w:ascii="Century Gothic" w:hAnsi="Century Gothic"/>
                <w:i/>
                <w:iCs/>
                <w:noProof/>
                <w:sz w:val="18"/>
                <w:szCs w:val="18"/>
              </w:rPr>
              <w:fldChar w:fldCharType="separate"/>
            </w:r>
            <w:r w:rsidR="0074082B">
              <w:rPr>
                <w:rFonts w:ascii="Century Gothic" w:hAnsi="Century Gothic"/>
                <w:i/>
                <w:iCs/>
                <w:noProof/>
                <w:sz w:val="18"/>
                <w:szCs w:val="18"/>
              </w:rPr>
              <w:t>29</w:t>
            </w:r>
            <w:r w:rsidRPr="00BC5CC3">
              <w:rPr>
                <w:rFonts w:ascii="Century Gothic" w:hAnsi="Century Gothic"/>
                <w:i/>
                <w:iCs/>
                <w:noProof/>
                <w:sz w:val="18"/>
                <w:szCs w:val="18"/>
              </w:rPr>
              <w:fldChar w:fldCharType="end"/>
            </w:r>
            <w:r w:rsidRPr="00BC5CC3">
              <w:rPr>
                <w:rFonts w:ascii="Century Gothic" w:hAnsi="Century Gothic"/>
                <w:i/>
                <w:iCs/>
                <w:noProof/>
                <w:sz w:val="18"/>
                <w:szCs w:val="18"/>
              </w:rPr>
              <w:t xml:space="preserve">: </w:t>
            </w:r>
            <w:r>
              <w:rPr>
                <w:rFonts w:ascii="Century Gothic" w:hAnsi="Century Gothic"/>
                <w:i/>
                <w:iCs/>
                <w:noProof/>
                <w:sz w:val="18"/>
                <w:szCs w:val="18"/>
              </w:rPr>
              <w:t>Confirming App Lock Enabled</w:t>
            </w:r>
            <w:bookmarkEnd w:id="56"/>
          </w:p>
        </w:tc>
      </w:tr>
      <w:tr w:rsidR="007C3854" w14:paraId="6BFF7D0F" w14:textId="77777777" w:rsidTr="001259A3">
        <w:tc>
          <w:tcPr>
            <w:tcW w:w="5035" w:type="dxa"/>
          </w:tcPr>
          <w:p w14:paraId="25914DAC" w14:textId="2E430441" w:rsidR="007C3854" w:rsidRDefault="007C3854" w:rsidP="00806FED">
            <w:pPr>
              <w:pStyle w:val="List"/>
            </w:pPr>
            <w:r>
              <w:lastRenderedPageBreak/>
              <w:t xml:space="preserve">2FA code generation for secure access to the Renewables Portfolio Standard </w:t>
            </w:r>
            <w:r w:rsidR="00A865B6">
              <w:t>Database</w:t>
            </w:r>
            <w:r>
              <w:t xml:space="preserve"> is now enabled.</w:t>
            </w:r>
          </w:p>
          <w:p w14:paraId="525D79DA" w14:textId="77777777" w:rsidR="007C3854" w:rsidRDefault="007C3854" w:rsidP="00806FED">
            <w:pPr>
              <w:pStyle w:val="GraphicCentered"/>
            </w:pPr>
            <w:r>
              <w:drawing>
                <wp:inline distT="0" distB="0" distL="0" distR="0" wp14:anchorId="18E78019" wp14:editId="37D462B2">
                  <wp:extent cx="1444752" cy="3200400"/>
                  <wp:effectExtent l="0" t="0" r="3175" b="0"/>
                  <wp:docPr id="12074248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4865" name="Picture 11"/>
                          <pic:cNvPicPr/>
                        </pic:nvPicPr>
                        <pic:blipFill>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44752" cy="3200400"/>
                          </a:xfrm>
                          <a:prstGeom prst="rect">
                            <a:avLst/>
                          </a:prstGeom>
                        </pic:spPr>
                      </pic:pic>
                    </a:graphicData>
                  </a:graphic>
                </wp:inline>
              </w:drawing>
            </w:r>
          </w:p>
          <w:p w14:paraId="67188D24" w14:textId="2C07BE29" w:rsidR="007C3854" w:rsidRDefault="007C3854" w:rsidP="001259A3">
            <w:pPr>
              <w:keepNext/>
            </w:pPr>
            <w:bookmarkStart w:id="57" w:name="_Toc211349725"/>
            <w:r w:rsidRPr="00BC5CC3">
              <w:rPr>
                <w:rFonts w:ascii="Century Gothic" w:hAnsi="Century Gothic"/>
                <w:i/>
                <w:iCs/>
                <w:noProof/>
                <w:sz w:val="18"/>
                <w:szCs w:val="18"/>
              </w:rPr>
              <w:t xml:space="preserve">Figure </w:t>
            </w:r>
            <w:r w:rsidRPr="00BC5CC3">
              <w:rPr>
                <w:rFonts w:ascii="Century Gothic" w:hAnsi="Century Gothic"/>
                <w:i/>
                <w:iCs/>
                <w:noProof/>
                <w:sz w:val="18"/>
                <w:szCs w:val="18"/>
              </w:rPr>
              <w:fldChar w:fldCharType="begin"/>
            </w:r>
            <w:r w:rsidRPr="00BC5CC3">
              <w:rPr>
                <w:rFonts w:ascii="Century Gothic" w:hAnsi="Century Gothic"/>
                <w:i/>
                <w:iCs/>
                <w:noProof/>
                <w:sz w:val="18"/>
                <w:szCs w:val="18"/>
              </w:rPr>
              <w:instrText xml:space="preserve"> SEQ Figure \* ARABIC </w:instrText>
            </w:r>
            <w:r w:rsidRPr="00BC5CC3">
              <w:rPr>
                <w:rFonts w:ascii="Century Gothic" w:hAnsi="Century Gothic"/>
                <w:i/>
                <w:iCs/>
                <w:noProof/>
                <w:sz w:val="18"/>
                <w:szCs w:val="18"/>
              </w:rPr>
              <w:fldChar w:fldCharType="separate"/>
            </w:r>
            <w:r w:rsidR="0074082B">
              <w:rPr>
                <w:rFonts w:ascii="Century Gothic" w:hAnsi="Century Gothic"/>
                <w:i/>
                <w:iCs/>
                <w:noProof/>
                <w:sz w:val="18"/>
                <w:szCs w:val="18"/>
              </w:rPr>
              <w:t>30</w:t>
            </w:r>
            <w:r w:rsidRPr="00BC5CC3">
              <w:rPr>
                <w:rFonts w:ascii="Century Gothic" w:hAnsi="Century Gothic"/>
                <w:i/>
                <w:iCs/>
                <w:noProof/>
                <w:sz w:val="18"/>
                <w:szCs w:val="18"/>
              </w:rPr>
              <w:fldChar w:fldCharType="end"/>
            </w:r>
            <w:r w:rsidRPr="00BC5CC3">
              <w:rPr>
                <w:rFonts w:ascii="Century Gothic" w:hAnsi="Century Gothic"/>
                <w:i/>
                <w:iCs/>
                <w:noProof/>
                <w:sz w:val="18"/>
                <w:szCs w:val="18"/>
              </w:rPr>
              <w:t xml:space="preserve">: </w:t>
            </w:r>
            <w:r>
              <w:rPr>
                <w:rFonts w:ascii="Century Gothic" w:hAnsi="Century Gothic"/>
                <w:i/>
                <w:iCs/>
                <w:noProof/>
                <w:sz w:val="18"/>
                <w:szCs w:val="18"/>
              </w:rPr>
              <w:t>RPS</w:t>
            </w:r>
            <w:r w:rsidR="00B058A3">
              <w:rPr>
                <w:rFonts w:ascii="Century Gothic" w:hAnsi="Century Gothic"/>
                <w:i/>
                <w:iCs/>
                <w:noProof/>
                <w:sz w:val="18"/>
                <w:szCs w:val="18"/>
              </w:rPr>
              <w:t xml:space="preserve"> Database</w:t>
            </w:r>
            <w:r>
              <w:rPr>
                <w:rFonts w:ascii="Century Gothic" w:hAnsi="Century Gothic"/>
                <w:i/>
                <w:iCs/>
                <w:noProof/>
                <w:sz w:val="18"/>
                <w:szCs w:val="18"/>
              </w:rPr>
              <w:t xml:space="preserve"> 2FA Account in Authenticator</w:t>
            </w:r>
            <w:bookmarkEnd w:id="57"/>
          </w:p>
        </w:tc>
        <w:tc>
          <w:tcPr>
            <w:tcW w:w="5035" w:type="dxa"/>
          </w:tcPr>
          <w:p w14:paraId="33EB7BF7" w14:textId="77777777" w:rsidR="007C3854" w:rsidRDefault="007C3854" w:rsidP="001259A3">
            <w:pPr>
              <w:keepNext/>
            </w:pPr>
          </w:p>
        </w:tc>
      </w:tr>
    </w:tbl>
    <w:p w14:paraId="436D897B" w14:textId="77777777" w:rsidR="007C3854" w:rsidRDefault="007C3854" w:rsidP="007C3854">
      <w:pPr>
        <w:spacing w:before="0" w:after="160"/>
      </w:pPr>
      <w:r>
        <w:br w:type="page"/>
      </w:r>
    </w:p>
    <w:p w14:paraId="311C585D" w14:textId="09200D46" w:rsidR="00444363" w:rsidRPr="00FB36E4" w:rsidRDefault="00444363" w:rsidP="00444363">
      <w:pPr>
        <w:pStyle w:val="Heading2"/>
      </w:pPr>
      <w:bookmarkStart w:id="58" w:name="_Toc211349787"/>
      <w:r>
        <w:lastRenderedPageBreak/>
        <w:t xml:space="preserve">Logging In and Out of the RPS </w:t>
      </w:r>
      <w:r w:rsidR="00A865B6">
        <w:t>Database</w:t>
      </w:r>
      <w:bookmarkEnd w:id="58"/>
    </w:p>
    <w:p w14:paraId="0DD897E0" w14:textId="55439138" w:rsidR="00444363" w:rsidRDefault="00444363" w:rsidP="00444363">
      <w:pPr>
        <w:keepNext/>
      </w:pPr>
      <w:r>
        <w:t>Access the RPS</w:t>
      </w:r>
      <w:r w:rsidR="00B058A3">
        <w:t xml:space="preserve"> </w:t>
      </w:r>
      <w:r>
        <w:t>D</w:t>
      </w:r>
      <w:r w:rsidR="00B058A3">
        <w:t>atabase</w:t>
      </w:r>
      <w:r>
        <w:t xml:space="preserve"> at </w:t>
      </w:r>
      <w:hyperlink r:id="rId49" w:history="1">
        <w:r w:rsidRPr="004F5EC4">
          <w:rPr>
            <w:rStyle w:val="HyperlinkStyleChar"/>
          </w:rPr>
          <w:t>https://rpsd.cpuc.ca.gov</w:t>
        </w:r>
      </w:hyperlink>
      <w:r>
        <w:t xml:space="preserve">. Enter your </w:t>
      </w:r>
      <w:r w:rsidRPr="00EF37B5">
        <w:rPr>
          <w:b/>
          <w:bCs/>
        </w:rPr>
        <w:t>Username</w:t>
      </w:r>
      <w:r>
        <w:t xml:space="preserve"> and </w:t>
      </w:r>
      <w:r w:rsidRPr="00EF37B5">
        <w:rPr>
          <w:b/>
          <w:bCs/>
        </w:rPr>
        <w:t>Password</w:t>
      </w:r>
      <w:r>
        <w:t xml:space="preserve">, then click </w:t>
      </w:r>
      <w:r w:rsidRPr="00E85959">
        <w:rPr>
          <w:rStyle w:val="Button"/>
        </w:rPr>
        <w:t>LOG IN</w:t>
      </w:r>
      <w:r>
        <w:t>.</w:t>
      </w:r>
    </w:p>
    <w:p w14:paraId="4947234C" w14:textId="37F7862C" w:rsidR="00444363" w:rsidRDefault="00DB4741" w:rsidP="00444363">
      <w:pPr>
        <w:keepNext/>
      </w:pPr>
      <w:r>
        <w:rPr>
          <w:noProof/>
        </w:rPr>
        <mc:AlternateContent>
          <mc:Choice Requires="wps">
            <w:drawing>
              <wp:anchor distT="0" distB="0" distL="114300" distR="114300" simplePos="0" relativeHeight="251658369" behindDoc="0" locked="0" layoutInCell="1" allowOverlap="1" wp14:anchorId="318B77E8" wp14:editId="749AD6C0">
                <wp:simplePos x="0" y="0"/>
                <wp:positionH relativeFrom="column">
                  <wp:posOffset>1650365</wp:posOffset>
                </wp:positionH>
                <wp:positionV relativeFrom="paragraph">
                  <wp:posOffset>1886585</wp:posOffset>
                </wp:positionV>
                <wp:extent cx="393065" cy="200660"/>
                <wp:effectExtent l="0" t="0" r="6985" b="8890"/>
                <wp:wrapNone/>
                <wp:docPr id="1674161863" name="Arrow: Right 14"/>
                <wp:cNvGraphicFramePr/>
                <a:graphic xmlns:a="http://schemas.openxmlformats.org/drawingml/2006/main">
                  <a:graphicData uri="http://schemas.microsoft.com/office/word/2010/wordprocessingShape">
                    <wps:wsp>
                      <wps:cNvSpPr/>
                      <wps:spPr>
                        <a:xfrm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129.95pt;margin-top:148.55pt;width:30.95pt;height:15.8pt;flip:y;z-index:251753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" w14:anchorId="591B8FEC"/>
            </w:pict>
          </mc:Fallback>
        </mc:AlternateContent>
      </w:r>
      <w:r>
        <w:rPr>
          <w:noProof/>
        </w:rPr>
        <mc:AlternateContent>
          <mc:Choice Requires="wps">
            <w:drawing>
              <wp:anchor distT="0" distB="0" distL="114300" distR="114300" simplePos="0" relativeHeight="251658370" behindDoc="0" locked="0" layoutInCell="1" allowOverlap="1" wp14:anchorId="34389FE8" wp14:editId="4FCC886E">
                <wp:simplePos x="0" y="0"/>
                <wp:positionH relativeFrom="column">
                  <wp:posOffset>1503045</wp:posOffset>
                </wp:positionH>
                <wp:positionV relativeFrom="paragraph">
                  <wp:posOffset>1909445</wp:posOffset>
                </wp:positionV>
                <wp:extent cx="145415" cy="156845"/>
                <wp:effectExtent l="0" t="0" r="6985" b="14605"/>
                <wp:wrapNone/>
                <wp:docPr id="9481235"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38A8EE23" w14:textId="77777777" w:rsidR="009543EF" w:rsidRPr="00EF37B5" w:rsidRDefault="009543EF" w:rsidP="009543EF">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9FE8" id="_x0000_s1040" type="#_x0000_t202" style="position:absolute;margin-left:118.35pt;margin-top:150.35pt;width:11.45pt;height:12.35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" filled="f" stroked="f" strokeweight=".5pt">
                <v:textbox inset="0,0,0,0">
                  <w:txbxContent>
                    <w:p w14:paraId="38A8EE23" w14:textId="77777777" w:rsidR="009543EF" w:rsidRPr="00EF37B5" w:rsidRDefault="009543EF" w:rsidP="009543EF">
                      <w:pPr>
                        <w:spacing w:before="0" w:line="240" w:lineRule="exact"/>
                        <w:rPr>
                          <w:sz w:val="22"/>
                          <w:szCs w:val="22"/>
                        </w:rPr>
                      </w:pPr>
                      <w:r w:rsidRPr="00EF37B5">
                        <w:rPr>
                          <w:sz w:val="22"/>
                          <w:szCs w:val="22"/>
                        </w:rPr>
                        <w:sym w:font="Wingdings" w:char="F08D"/>
                      </w:r>
                    </w:p>
                  </w:txbxContent>
                </v:textbox>
              </v:shape>
            </w:pict>
          </mc:Fallback>
        </mc:AlternateContent>
      </w:r>
      <w:r>
        <w:rPr>
          <w:noProof/>
        </w:rPr>
        <mc:AlternateContent>
          <mc:Choice Requires="wps">
            <w:drawing>
              <wp:anchor distT="0" distB="0" distL="114300" distR="114300" simplePos="0" relativeHeight="251658371" behindDoc="0" locked="0" layoutInCell="1" allowOverlap="1" wp14:anchorId="7BA6D40F" wp14:editId="00FF0746">
                <wp:simplePos x="0" y="0"/>
                <wp:positionH relativeFrom="column">
                  <wp:posOffset>1825625</wp:posOffset>
                </wp:positionH>
                <wp:positionV relativeFrom="paragraph">
                  <wp:posOffset>1242060</wp:posOffset>
                </wp:positionV>
                <wp:extent cx="145415" cy="156845"/>
                <wp:effectExtent l="0" t="0" r="6985" b="14605"/>
                <wp:wrapNone/>
                <wp:docPr id="1050228795"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62D21AF8" w14:textId="77777777" w:rsidR="009543EF" w:rsidRPr="00EF37B5" w:rsidRDefault="009543EF" w:rsidP="009543EF">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D40F" id="_x0000_s1041" type="#_x0000_t202" style="position:absolute;margin-left:143.75pt;margin-top:97.8pt;width:11.45pt;height:12.3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" filled="f" stroked="f" strokeweight=".5pt">
                <v:textbox inset="0,0,0,0">
                  <w:txbxContent>
                    <w:p w14:paraId="62D21AF8" w14:textId="77777777" w:rsidR="009543EF" w:rsidRPr="00EF37B5" w:rsidRDefault="009543EF" w:rsidP="009543EF">
                      <w:pPr>
                        <w:spacing w:before="0" w:line="240" w:lineRule="exact"/>
                        <w:rPr>
                          <w:sz w:val="22"/>
                          <w:szCs w:val="22"/>
                        </w:rPr>
                      </w:pPr>
                      <w:r>
                        <w:rPr>
                          <w:sz w:val="22"/>
                          <w:szCs w:val="22"/>
                        </w:rPr>
                        <w:sym w:font="Wingdings" w:char="F08C"/>
                      </w:r>
                    </w:p>
                  </w:txbxContent>
                </v:textbox>
              </v:shape>
            </w:pict>
          </mc:Fallback>
        </mc:AlternateContent>
      </w:r>
      <w:r>
        <w:rPr>
          <w:noProof/>
          <w14:ligatures w14:val="standardContextual"/>
        </w:rPr>
        <mc:AlternateContent>
          <mc:Choice Requires="wps">
            <w:drawing>
              <wp:anchor distT="0" distB="0" distL="114300" distR="114300" simplePos="0" relativeHeight="251658372" behindDoc="0" locked="0" layoutInCell="1" allowOverlap="1" wp14:anchorId="2019E8F3" wp14:editId="52C6C3B2">
                <wp:simplePos x="0" y="0"/>
                <wp:positionH relativeFrom="column">
                  <wp:posOffset>2016760</wp:posOffset>
                </wp:positionH>
                <wp:positionV relativeFrom="paragraph">
                  <wp:posOffset>1244600</wp:posOffset>
                </wp:positionV>
                <wp:extent cx="1477010" cy="497205"/>
                <wp:effectExtent l="0" t="0" r="27940" b="17145"/>
                <wp:wrapNone/>
                <wp:docPr id="1818336671" name="Rectangle 140"/>
                <wp:cNvGraphicFramePr/>
                <a:graphic xmlns:a="http://schemas.openxmlformats.org/drawingml/2006/main">
                  <a:graphicData uri="http://schemas.microsoft.com/office/word/2010/wordprocessingShape">
                    <wps:wsp>
                      <wps:cNvSpPr/>
                      <wps:spPr>
                        <a:xfrm>
                          <a:off x="0" y="0"/>
                          <a:ext cx="1477010" cy="49720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58.8pt;margin-top:98pt;width:116.3pt;height:39.15pt;z-index:2517566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EAAAF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"/>
            </w:pict>
          </mc:Fallback>
        </mc:AlternateContent>
      </w:r>
      <w:r w:rsidR="00444363" w:rsidRPr="00391DE5">
        <w:rPr>
          <w:noProof/>
        </w:rPr>
        <w:drawing>
          <wp:inline distT="0" distB="0" distL="0" distR="0" wp14:anchorId="7FA2CBA3" wp14:editId="6B585901">
            <wp:extent cx="5486400" cy="2962656"/>
            <wp:effectExtent l="19050" t="19050" r="19050" b="28575"/>
            <wp:docPr id="649852435"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7627" name="Picture 1" descr="A screenshot of a computer login&#10;&#10;Description automatically generated"/>
                    <pic:cNvPicPr/>
                  </pic:nvPicPr>
                  <pic:blipFill rotWithShape="1">
                    <a:blip r:embed="rId15" cstate="print">
                      <a:extLst>
                        <a:ext uri="{28A0092B-C50C-407E-A947-70E740481C1C}">
                          <a14:useLocalDpi xmlns:a14="http://schemas.microsoft.com/office/drawing/2010/main" val="0"/>
                        </a:ext>
                      </a:extLst>
                    </a:blip>
                    <a:srcRect l="47" r="177"/>
                    <a:stretch/>
                  </pic:blipFill>
                  <pic:spPr bwMode="auto">
                    <a:xfrm>
                      <a:off x="0" y="0"/>
                      <a:ext cx="5486400" cy="296265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21F9EB" w14:textId="15EDD882" w:rsidR="00444363" w:rsidRDefault="00444363" w:rsidP="00444363">
      <w:pPr>
        <w:pStyle w:val="Caption"/>
      </w:pPr>
      <w:bookmarkStart w:id="59" w:name="_Toc211349726"/>
      <w:r>
        <w:t xml:space="preserve">Figure </w:t>
      </w:r>
      <w:r>
        <w:fldChar w:fldCharType="begin"/>
      </w:r>
      <w:r>
        <w:instrText xml:space="preserve"> SEQ Figure \* ARABIC </w:instrText>
      </w:r>
      <w:r>
        <w:fldChar w:fldCharType="separate"/>
      </w:r>
      <w:r w:rsidR="0074082B">
        <w:t>31</w:t>
      </w:r>
      <w:r>
        <w:fldChar w:fldCharType="end"/>
      </w:r>
      <w:r>
        <w:t>:</w:t>
      </w:r>
      <w:r w:rsidRPr="00C16A82">
        <w:t xml:space="preserve"> RPSD </w:t>
      </w:r>
      <w:r w:rsidR="00A865B6">
        <w:t>Database</w:t>
      </w:r>
      <w:r w:rsidRPr="00C16A82">
        <w:t xml:space="preserve"> </w:t>
      </w:r>
      <w:r>
        <w:t>Logi</w:t>
      </w:r>
      <w:r w:rsidRPr="00C16A82">
        <w:t>n Page</w:t>
      </w:r>
      <w:bookmarkEnd w:id="59"/>
    </w:p>
    <w:p w14:paraId="5C401637" w14:textId="14C9AE52" w:rsidR="007C3854" w:rsidRDefault="007C3854" w:rsidP="00B4391E">
      <w:pPr>
        <w:pStyle w:val="Heading3"/>
      </w:pPr>
      <w:r>
        <w:t>Logging In Using 2FA</w:t>
      </w:r>
    </w:p>
    <w:p w14:paraId="21A1105A" w14:textId="479C4479" w:rsidR="007C3854" w:rsidRDefault="007C3854" w:rsidP="00646EAE">
      <w:r>
        <w:t xml:space="preserve">When 2FA is enabled the </w:t>
      </w:r>
      <w:r w:rsidR="00A865B6">
        <w:t>database</w:t>
      </w:r>
      <w:r w:rsidR="00C540A6">
        <w:t xml:space="preserve"> </w:t>
      </w:r>
      <w:r>
        <w:t xml:space="preserve">requires a 6-digit code generated by </w:t>
      </w:r>
      <w:r w:rsidR="00C540A6">
        <w:t xml:space="preserve">your </w:t>
      </w:r>
      <w:r>
        <w:t>Authenticator App</w:t>
      </w:r>
      <w:r w:rsidRPr="00CC2C69">
        <w:t xml:space="preserve"> </w:t>
      </w:r>
      <w:r>
        <w:t xml:space="preserve">after verifying your </w:t>
      </w:r>
      <w:r w:rsidRPr="00364C7B">
        <w:rPr>
          <w:b/>
          <w:bCs/>
        </w:rPr>
        <w:t>Username</w:t>
      </w:r>
      <w:r>
        <w:t xml:space="preserve"> and </w:t>
      </w:r>
      <w:r w:rsidRPr="00364C7B">
        <w:rPr>
          <w:b/>
          <w:bCs/>
        </w:rPr>
        <w:t>Password</w:t>
      </w:r>
      <w:r>
        <w:t xml:space="preserve">. </w:t>
      </w:r>
      <w:r w:rsidR="00646EAE">
        <w:t>E</w:t>
      </w:r>
      <w:r>
        <w:t xml:space="preserve">nter this code </w:t>
      </w:r>
      <w:r w:rsidR="00646EAE">
        <w:t>at</w:t>
      </w:r>
      <w:r>
        <w:t xml:space="preserve"> the system prompt shown below to log in.</w:t>
      </w:r>
    </w:p>
    <w:p w14:paraId="3AFD1467" w14:textId="6696322A" w:rsidR="007C3854" w:rsidRDefault="00033705" w:rsidP="00646EAE">
      <w:pPr>
        <w:pStyle w:val="Graphic"/>
        <w:keepNext w:val="0"/>
      </w:pPr>
      <w:r w:rsidRPr="00391DE5">
        <w:drawing>
          <wp:inline distT="0" distB="0" distL="0" distR="0" wp14:anchorId="1D82DD65" wp14:editId="110AAECD">
            <wp:extent cx="5486400" cy="2962656"/>
            <wp:effectExtent l="19050" t="19050" r="19050" b="28575"/>
            <wp:docPr id="16270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67175" name="Picture 1"/>
                    <pic:cNvPicPr/>
                  </pic:nvPicPr>
                  <pic:blipFill>
                    <a:blip r:embed="rId50" cstate="print">
                      <a:extLst>
                        <a:ext uri="{28A0092B-C50C-407E-A947-70E740481C1C}">
                          <a14:useLocalDpi xmlns:a14="http://schemas.microsoft.com/office/drawing/2010/main" val="0"/>
                        </a:ext>
                      </a:extLst>
                    </a:blip>
                    <a:srcRect l="91" r="91"/>
                    <a:stretch>
                      <a:fillRect/>
                    </a:stretch>
                  </pic:blipFill>
                  <pic:spPr bwMode="auto">
                    <a:xfrm>
                      <a:off x="0" y="0"/>
                      <a:ext cx="5486400" cy="296265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0486BE" w14:textId="7C346AFA" w:rsidR="007C3854" w:rsidRDefault="007C3854" w:rsidP="007C3854">
      <w:pPr>
        <w:pStyle w:val="Caption"/>
      </w:pPr>
      <w:bookmarkStart w:id="60" w:name="_Toc211349727"/>
      <w:r>
        <w:t xml:space="preserve">Figure </w:t>
      </w:r>
      <w:r>
        <w:fldChar w:fldCharType="begin"/>
      </w:r>
      <w:r>
        <w:instrText xml:space="preserve"> SEQ Figure \* ARABIC </w:instrText>
      </w:r>
      <w:r>
        <w:fldChar w:fldCharType="separate"/>
      </w:r>
      <w:r w:rsidR="0074082B">
        <w:t>32</w:t>
      </w:r>
      <w:r>
        <w:fldChar w:fldCharType="end"/>
      </w:r>
      <w:r>
        <w:t>: System Prompt for Your 2FA Code</w:t>
      </w:r>
      <w:bookmarkEnd w:id="60"/>
    </w:p>
    <w:p w14:paraId="3AB1D9E7" w14:textId="19AA4BF5" w:rsidR="007C3854" w:rsidRDefault="007C3854" w:rsidP="00806FED">
      <w:pPr>
        <w:keepNext/>
      </w:pPr>
      <w:r>
        <w:lastRenderedPageBreak/>
        <w:t xml:space="preserve">Open </w:t>
      </w:r>
      <w:r w:rsidR="001E65DF">
        <w:t xml:space="preserve">your </w:t>
      </w:r>
      <w:r>
        <w:t>Authenticator app to access the authentication code</w:t>
      </w:r>
      <w:r w:rsidR="001E65DF">
        <w:t xml:space="preserve"> (Android/MS Authenticator shown)</w:t>
      </w:r>
      <w:r>
        <w:t>.</w:t>
      </w:r>
    </w:p>
    <w:p w14:paraId="54013335" w14:textId="3B927306" w:rsidR="007C3854" w:rsidRDefault="00E3675E" w:rsidP="007C3854">
      <w:pPr>
        <w:pStyle w:val="Graphic"/>
        <w:keepNext w:val="0"/>
      </w:pPr>
      <w:r>
        <mc:AlternateContent>
          <mc:Choice Requires="wps">
            <w:drawing>
              <wp:anchor distT="0" distB="0" distL="114300" distR="114300" simplePos="0" relativeHeight="251658373" behindDoc="0" locked="0" layoutInCell="1" allowOverlap="1" wp14:anchorId="1C836FEE" wp14:editId="779B1FC5">
                <wp:simplePos x="0" y="0"/>
                <wp:positionH relativeFrom="column">
                  <wp:posOffset>182824</wp:posOffset>
                </wp:positionH>
                <wp:positionV relativeFrom="paragraph">
                  <wp:posOffset>1797685</wp:posOffset>
                </wp:positionV>
                <wp:extent cx="884255" cy="311499"/>
                <wp:effectExtent l="0" t="0" r="11430" b="12700"/>
                <wp:wrapNone/>
                <wp:docPr id="848808536" name="Rectangle 140"/>
                <wp:cNvGraphicFramePr/>
                <a:graphic xmlns:a="http://schemas.openxmlformats.org/drawingml/2006/main">
                  <a:graphicData uri="http://schemas.microsoft.com/office/word/2010/wordprocessingShape">
                    <wps:wsp>
                      <wps:cNvSpPr/>
                      <wps:spPr>
                        <a:xfrm>
                          <a:off x="0" y="0"/>
                          <a:ext cx="884255" cy="311499"/>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4.4pt;margin-top:141.55pt;width:69.65pt;height:24.55pt;z-index:2517617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754BA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"/>
            </w:pict>
          </mc:Fallback>
        </mc:AlternateContent>
      </w:r>
      <w:r w:rsidR="007C3854">
        <w:drawing>
          <wp:inline distT="0" distB="0" distL="0" distR="0" wp14:anchorId="7060292F" wp14:editId="579FCDB9">
            <wp:extent cx="1847088" cy="4114800"/>
            <wp:effectExtent l="0" t="0" r="1270" b="0"/>
            <wp:docPr id="18504362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6234" name="Picture 11"/>
                    <pic:cNvPicPr/>
                  </pic:nvPicPr>
                  <pic:blipFill>
                    <a:blip r:embed="rId51" cstate="print">
                      <a:extLst>
                        <a:ext uri="{BEBA8EAE-BF5A-486C-A8C5-ECC9F3942E4B}">
                          <a14:imgProps xmlns:a14="http://schemas.microsoft.com/office/drawing/2010/main">
                            <a14:imgLayer r:embed="rId52">
                              <a14:imgEffect>
                                <a14:brightnessContrast bright="10000" contrast="30000"/>
                              </a14:imgEffect>
                            </a14:imgLayer>
                          </a14:imgProps>
                        </a:ext>
                        <a:ext uri="{28A0092B-C50C-407E-A947-70E740481C1C}">
                          <a14:useLocalDpi xmlns:a14="http://schemas.microsoft.com/office/drawing/2010/main" val="0"/>
                        </a:ext>
                      </a:extLst>
                    </a:blip>
                    <a:stretch>
                      <a:fillRect/>
                    </a:stretch>
                  </pic:blipFill>
                  <pic:spPr>
                    <a:xfrm>
                      <a:off x="0" y="0"/>
                      <a:ext cx="1847088" cy="4114800"/>
                    </a:xfrm>
                    <a:prstGeom prst="rect">
                      <a:avLst/>
                    </a:prstGeom>
                  </pic:spPr>
                </pic:pic>
              </a:graphicData>
            </a:graphic>
          </wp:inline>
        </w:drawing>
      </w:r>
    </w:p>
    <w:p w14:paraId="4D164C40" w14:textId="469C4989" w:rsidR="007C3854" w:rsidRDefault="007C3854" w:rsidP="007C3854">
      <w:pPr>
        <w:pStyle w:val="Caption"/>
      </w:pPr>
      <w:bookmarkStart w:id="61" w:name="_Toc211349728"/>
      <w:r>
        <w:t xml:space="preserve">Figure </w:t>
      </w:r>
      <w:r>
        <w:fldChar w:fldCharType="begin"/>
      </w:r>
      <w:r>
        <w:instrText xml:space="preserve"> SEQ Figure \* ARABIC </w:instrText>
      </w:r>
      <w:r>
        <w:fldChar w:fldCharType="separate"/>
      </w:r>
      <w:r w:rsidR="0074082B">
        <w:t>33</w:t>
      </w:r>
      <w:r>
        <w:fldChar w:fldCharType="end"/>
      </w:r>
      <w:r>
        <w:t>: 2FA Code Displayed in Authenticator</w:t>
      </w:r>
      <w:bookmarkEnd w:id="61"/>
    </w:p>
    <w:p w14:paraId="6B77FE7A" w14:textId="272D61FF" w:rsidR="007C3854" w:rsidRDefault="007C3854" w:rsidP="007C3854">
      <w:pPr>
        <w:keepNext/>
      </w:pPr>
      <w:r>
        <w:t xml:space="preserve">Enter </w:t>
      </w:r>
      <w:r w:rsidR="00044FAE">
        <w:t xml:space="preserve">the </w:t>
      </w:r>
      <w:r>
        <w:t xml:space="preserve">2FA Code from </w:t>
      </w:r>
      <w:r w:rsidR="00044FAE">
        <w:t xml:space="preserve">your </w:t>
      </w:r>
      <w:r>
        <w:t xml:space="preserve">Authenticator </w:t>
      </w:r>
      <w:r w:rsidR="00044FAE">
        <w:t xml:space="preserve">app </w:t>
      </w:r>
      <w:r>
        <w:t>and click the</w:t>
      </w:r>
      <w:r w:rsidRPr="00CC27EA">
        <w:t xml:space="preserve"> </w:t>
      </w:r>
      <w:r>
        <w:rPr>
          <w:rStyle w:val="Button"/>
        </w:rPr>
        <w:t>NEXT</w:t>
      </w:r>
      <w:r w:rsidRPr="00CC27EA">
        <w:t xml:space="preserve"> button</w:t>
      </w:r>
      <w:r>
        <w:t xml:space="preserve"> </w:t>
      </w:r>
      <w:r w:rsidRPr="00CC27EA">
        <w:t>to enter the RPS Database.</w:t>
      </w:r>
    </w:p>
    <w:p w14:paraId="756A763E" w14:textId="764AADB2" w:rsidR="007C3854" w:rsidRDefault="00E3675E" w:rsidP="007C3854">
      <w:pPr>
        <w:pStyle w:val="Graphic"/>
      </w:pPr>
      <w:r>
        <mc:AlternateContent>
          <mc:Choice Requires="wps">
            <w:drawing>
              <wp:anchor distT="0" distB="0" distL="114300" distR="114300" simplePos="0" relativeHeight="251658377" behindDoc="0" locked="0" layoutInCell="1" allowOverlap="1" wp14:anchorId="678C46B5" wp14:editId="4349B9E2">
                <wp:simplePos x="0" y="0"/>
                <wp:positionH relativeFrom="column">
                  <wp:posOffset>2052320</wp:posOffset>
                </wp:positionH>
                <wp:positionV relativeFrom="paragraph">
                  <wp:posOffset>1464254</wp:posOffset>
                </wp:positionV>
                <wp:extent cx="1406525" cy="195580"/>
                <wp:effectExtent l="0" t="0" r="22225" b="13970"/>
                <wp:wrapNone/>
                <wp:docPr id="480662552" name="Rectangle 140"/>
                <wp:cNvGraphicFramePr/>
                <a:graphic xmlns:a="http://schemas.openxmlformats.org/drawingml/2006/main">
                  <a:graphicData uri="http://schemas.microsoft.com/office/word/2010/wordprocessingShape">
                    <wps:wsp>
                      <wps:cNvSpPr/>
                      <wps:spPr>
                        <a:xfrm>
                          <a:off x="0" y="0"/>
                          <a:ext cx="1406525" cy="19558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61.6pt;margin-top:115.3pt;width:110.75pt;height:15.4pt;z-index:2517669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6FFB8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"/>
            </w:pict>
          </mc:Fallback>
        </mc:AlternateContent>
      </w:r>
      <w:r>
        <mc:AlternateContent>
          <mc:Choice Requires="wps">
            <w:drawing>
              <wp:anchor distT="0" distB="0" distL="114300" distR="114300" simplePos="0" relativeHeight="251658374" behindDoc="0" locked="0" layoutInCell="1" allowOverlap="1" wp14:anchorId="241F2BE2" wp14:editId="151EBF68">
                <wp:simplePos x="0" y="0"/>
                <wp:positionH relativeFrom="column">
                  <wp:posOffset>2799080</wp:posOffset>
                </wp:positionH>
                <wp:positionV relativeFrom="paragraph">
                  <wp:posOffset>1704975</wp:posOffset>
                </wp:positionV>
                <wp:extent cx="393065" cy="200660"/>
                <wp:effectExtent l="0" t="0" r="6985" b="8890"/>
                <wp:wrapNone/>
                <wp:docPr id="547557310" name="Arrow: Right 14"/>
                <wp:cNvGraphicFramePr/>
                <a:graphic xmlns:a="http://schemas.openxmlformats.org/drawingml/2006/main">
                  <a:graphicData uri="http://schemas.microsoft.com/office/word/2010/wordprocessingShape">
                    <wps:wsp>
                      <wps:cNvSpPr/>
                      <wps:spPr>
                        <a:xfrm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220.4pt;margin-top:134.25pt;width:30.95pt;height:15.8pt;flip:y;z-index:2517638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" w14:anchorId="759F3F13"/>
            </w:pict>
          </mc:Fallback>
        </mc:AlternateContent>
      </w:r>
      <w:r>
        <mc:AlternateContent>
          <mc:Choice Requires="wps">
            <w:drawing>
              <wp:anchor distT="0" distB="0" distL="114300" distR="114300" simplePos="0" relativeHeight="251658375" behindDoc="0" locked="0" layoutInCell="1" allowOverlap="1" wp14:anchorId="58F3ADA0" wp14:editId="57A1AF8D">
                <wp:simplePos x="0" y="0"/>
                <wp:positionH relativeFrom="column">
                  <wp:posOffset>2652087</wp:posOffset>
                </wp:positionH>
                <wp:positionV relativeFrom="paragraph">
                  <wp:posOffset>1728170</wp:posOffset>
                </wp:positionV>
                <wp:extent cx="145415" cy="156845"/>
                <wp:effectExtent l="0" t="0" r="6985" b="14605"/>
                <wp:wrapNone/>
                <wp:docPr id="666825990"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0AA0B781" w14:textId="77777777" w:rsidR="00E3675E" w:rsidRPr="00EF37B5" w:rsidRDefault="00E3675E" w:rsidP="00E3675E">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3ADA0" id="_x0000_s1042" type="#_x0000_t202" style="position:absolute;margin-left:208.85pt;margin-top:136.1pt;width:11.45pt;height:12.35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DCMDwIAACM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" filled="f" stroked="f" strokeweight=".5pt">
                <v:textbox inset="0,0,0,0">
                  <w:txbxContent>
                    <w:p w14:paraId="0AA0B781" w14:textId="77777777" w:rsidR="00E3675E" w:rsidRPr="00EF37B5" w:rsidRDefault="00E3675E" w:rsidP="00E3675E">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376" behindDoc="0" locked="0" layoutInCell="1" allowOverlap="1" wp14:anchorId="42B93154" wp14:editId="70D8ABF5">
                <wp:simplePos x="0" y="0"/>
                <wp:positionH relativeFrom="column">
                  <wp:posOffset>1859915</wp:posOffset>
                </wp:positionH>
                <wp:positionV relativeFrom="paragraph">
                  <wp:posOffset>1450975</wp:posOffset>
                </wp:positionV>
                <wp:extent cx="145415" cy="156845"/>
                <wp:effectExtent l="0" t="0" r="6985" b="14605"/>
                <wp:wrapNone/>
                <wp:docPr id="1319153340"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52AC7687" w14:textId="77777777" w:rsidR="00E3675E" w:rsidRPr="00EF37B5" w:rsidRDefault="00E3675E" w:rsidP="00E3675E">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93154" id="_x0000_s1043" type="#_x0000_t202" style="position:absolute;margin-left:146.45pt;margin-top:114.25pt;width:11.45pt;height:12.35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SpDwIAACM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" filled="f" stroked="f" strokeweight=".5pt">
                <v:textbox inset="0,0,0,0">
                  <w:txbxContent>
                    <w:p w14:paraId="52AC7687" w14:textId="77777777" w:rsidR="00E3675E" w:rsidRPr="00EF37B5" w:rsidRDefault="00E3675E" w:rsidP="00E3675E">
                      <w:pPr>
                        <w:spacing w:before="0" w:line="240" w:lineRule="exact"/>
                        <w:rPr>
                          <w:sz w:val="22"/>
                          <w:szCs w:val="22"/>
                        </w:rPr>
                      </w:pPr>
                      <w:r>
                        <w:rPr>
                          <w:sz w:val="22"/>
                          <w:szCs w:val="22"/>
                        </w:rPr>
                        <w:sym w:font="Wingdings" w:char="F08C"/>
                      </w:r>
                    </w:p>
                  </w:txbxContent>
                </v:textbox>
              </v:shape>
            </w:pict>
          </mc:Fallback>
        </mc:AlternateContent>
      </w:r>
      <w:r w:rsidR="00104BCD" w:rsidRPr="00391DE5">
        <w:drawing>
          <wp:inline distT="0" distB="0" distL="0" distR="0" wp14:anchorId="02934384" wp14:editId="6C11DDCA">
            <wp:extent cx="5486400" cy="2962656"/>
            <wp:effectExtent l="19050" t="19050" r="19050" b="28575"/>
            <wp:docPr id="175379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7756" name="Picture 1"/>
                    <pic:cNvPicPr/>
                  </pic:nvPicPr>
                  <pic:blipFill>
                    <a:blip r:embed="rId53" cstate="print">
                      <a:extLst>
                        <a:ext uri="{28A0092B-C50C-407E-A947-70E740481C1C}">
                          <a14:useLocalDpi xmlns:a14="http://schemas.microsoft.com/office/drawing/2010/main" val="0"/>
                        </a:ext>
                      </a:extLst>
                    </a:blip>
                    <a:srcRect l="91" r="91"/>
                    <a:stretch>
                      <a:fillRect/>
                    </a:stretch>
                  </pic:blipFill>
                  <pic:spPr bwMode="auto">
                    <a:xfrm>
                      <a:off x="0" y="0"/>
                      <a:ext cx="5486400" cy="296265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472655" w14:textId="17D8C761" w:rsidR="007C3854" w:rsidRDefault="007C3854" w:rsidP="007C3854">
      <w:pPr>
        <w:pStyle w:val="Caption"/>
      </w:pPr>
      <w:bookmarkStart w:id="62" w:name="_Toc211349729"/>
      <w:r>
        <w:t xml:space="preserve">Figure </w:t>
      </w:r>
      <w:r>
        <w:fldChar w:fldCharType="begin"/>
      </w:r>
      <w:r>
        <w:instrText xml:space="preserve"> SEQ Figure \* ARABIC </w:instrText>
      </w:r>
      <w:r>
        <w:fldChar w:fldCharType="separate"/>
      </w:r>
      <w:r w:rsidR="0074082B">
        <w:t>34</w:t>
      </w:r>
      <w:r>
        <w:fldChar w:fldCharType="end"/>
      </w:r>
      <w:r>
        <w:t>: Enter Your 2FA Code from Authenticator</w:t>
      </w:r>
      <w:bookmarkEnd w:id="62"/>
    </w:p>
    <w:p w14:paraId="7CDE341B" w14:textId="640D57AB" w:rsidR="0017E929" w:rsidRDefault="002C1D84" w:rsidP="00747A5E">
      <w:pPr>
        <w:pStyle w:val="Heading3"/>
      </w:pPr>
      <w:bookmarkStart w:id="63" w:name="_Toc166509595"/>
      <w:bookmarkEnd w:id="12"/>
      <w:r>
        <w:lastRenderedPageBreak/>
        <w:t xml:space="preserve">How to </w:t>
      </w:r>
      <w:r w:rsidR="0017E929">
        <w:t>Log Out</w:t>
      </w:r>
      <w:bookmarkEnd w:id="63"/>
    </w:p>
    <w:p w14:paraId="52B8AD76" w14:textId="73DF0145" w:rsidR="00303C07" w:rsidRDefault="009E4AFC" w:rsidP="30D70E65">
      <w:r>
        <w:t>You should log out after completing work in RPS Database a</w:t>
      </w:r>
      <w:r w:rsidR="03DE5EC5">
        <w:t xml:space="preserve">s a </w:t>
      </w:r>
      <w:r w:rsidR="00734282">
        <w:t xml:space="preserve">security </w:t>
      </w:r>
      <w:r w:rsidR="000A2711">
        <w:t>b</w:t>
      </w:r>
      <w:r w:rsidR="03DE5EC5">
        <w:t xml:space="preserve">est </w:t>
      </w:r>
      <w:r w:rsidR="000A2711">
        <w:t>p</w:t>
      </w:r>
      <w:r w:rsidR="03DE5EC5">
        <w:t>ractice</w:t>
      </w:r>
      <w:r w:rsidR="0017E929">
        <w:t xml:space="preserve">. </w:t>
      </w:r>
      <w:r w:rsidR="000564D3">
        <w:t xml:space="preserve">Click </w:t>
      </w:r>
      <w:r w:rsidR="6F146F24">
        <w:t xml:space="preserve">the </w:t>
      </w:r>
      <w:r w:rsidR="6F146F24" w:rsidRPr="00EF37B5">
        <w:rPr>
          <w:b/>
          <w:bCs/>
        </w:rPr>
        <w:t>My Account</w:t>
      </w:r>
      <w:r w:rsidR="6F146F24">
        <w:t xml:space="preserve"> </w:t>
      </w:r>
      <w:r w:rsidR="00AD5C0B">
        <w:t>i</w:t>
      </w:r>
      <w:r w:rsidR="6F146F24">
        <w:t>con</w:t>
      </w:r>
      <w:r w:rsidR="007A6279">
        <w:t xml:space="preserve"> </w:t>
      </w:r>
      <w:r w:rsidR="002100E0" w:rsidRPr="00413839">
        <w:rPr>
          <w:noProof/>
          <w:position w:val="-4"/>
        </w:rPr>
        <w:drawing>
          <wp:inline distT="0" distB="0" distL="0" distR="0" wp14:anchorId="32E76AB2" wp14:editId="66B945A7">
            <wp:extent cx="136525" cy="138371"/>
            <wp:effectExtent l="0" t="0" r="0" b="0"/>
            <wp:docPr id="622063674" name="Picture 1" descr="A white person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3674" name="Picture 1" descr="A white person in a circle&#10;&#10;Description automatically generated"/>
                    <pic:cNvPicPr/>
                  </pic:nvPicPr>
                  <pic:blipFill>
                    <a:blip r:embed="rId54"/>
                    <a:stretch>
                      <a:fillRect/>
                    </a:stretch>
                  </pic:blipFill>
                  <pic:spPr>
                    <a:xfrm flipH="1">
                      <a:off x="0" y="0"/>
                      <a:ext cx="152572" cy="154635"/>
                    </a:xfrm>
                    <a:prstGeom prst="rect">
                      <a:avLst/>
                    </a:prstGeom>
                  </pic:spPr>
                </pic:pic>
              </a:graphicData>
            </a:graphic>
          </wp:inline>
        </w:drawing>
      </w:r>
      <w:r w:rsidR="002100E0">
        <w:t xml:space="preserve"> </w:t>
      </w:r>
      <w:r w:rsidR="6F146F24">
        <w:t xml:space="preserve">on </w:t>
      </w:r>
      <w:r w:rsidR="00A54576">
        <w:t xml:space="preserve">the </w:t>
      </w:r>
      <w:r w:rsidR="6F146F24">
        <w:t>top right corner of the</w:t>
      </w:r>
      <w:r w:rsidR="00AD5C0B">
        <w:t xml:space="preserve"> </w:t>
      </w:r>
      <w:r w:rsidR="6F146F24">
        <w:t>page</w:t>
      </w:r>
      <w:r w:rsidR="000564D3">
        <w:t xml:space="preserve"> and </w:t>
      </w:r>
      <w:r w:rsidR="00941B63">
        <w:t>select</w:t>
      </w:r>
      <w:r w:rsidR="000564D3">
        <w:t xml:space="preserve"> </w:t>
      </w:r>
      <w:r w:rsidR="000564D3">
        <w:rPr>
          <w:rStyle w:val="Button"/>
        </w:rPr>
        <w:t>Logout</w:t>
      </w:r>
      <w:r w:rsidR="000564D3">
        <w:t xml:space="preserve"> </w:t>
      </w:r>
      <w:r w:rsidR="008C471E">
        <w:t>to properly</w:t>
      </w:r>
      <w:r w:rsidR="00941B63">
        <w:t xml:space="preserve"> exit the system</w:t>
      </w:r>
      <w:r w:rsidR="009E77F4">
        <w:t>.</w:t>
      </w:r>
    </w:p>
    <w:p w14:paraId="27AA8B09" w14:textId="6390A229" w:rsidR="03DE5EC5" w:rsidRDefault="00303C07" w:rsidP="00EF37B5">
      <w:pPr>
        <w:pStyle w:val="Note"/>
      </w:pPr>
      <w:r>
        <w:t>N</w:t>
      </w:r>
      <w:r w:rsidR="006003DD">
        <w:t>ote</w:t>
      </w:r>
      <w:r>
        <w:t xml:space="preserve">: </w:t>
      </w:r>
      <w:r w:rsidR="76455843" w:rsidRPr="00EF37B5">
        <w:rPr>
          <w:b/>
          <w:bCs w:val="0"/>
        </w:rPr>
        <w:t>Invite Members</w:t>
      </w:r>
      <w:r w:rsidR="76455843">
        <w:t xml:space="preserve"> and </w:t>
      </w:r>
      <w:r w:rsidR="76455843" w:rsidRPr="00EF37B5">
        <w:rPr>
          <w:b/>
          <w:bCs w:val="0"/>
        </w:rPr>
        <w:t>Admin Settings</w:t>
      </w:r>
      <w:r w:rsidR="76455843">
        <w:t xml:space="preserve"> are</w:t>
      </w:r>
      <w:r w:rsidR="006003DD">
        <w:t xml:space="preserve"> only</w:t>
      </w:r>
      <w:r w:rsidR="76455843">
        <w:t xml:space="preserve"> available </w:t>
      </w:r>
      <w:r w:rsidR="006003DD">
        <w:t>t</w:t>
      </w:r>
      <w:r w:rsidR="301583ED">
        <w:t xml:space="preserve">o </w:t>
      </w:r>
      <w:r w:rsidR="006003DD">
        <w:t>u</w:t>
      </w:r>
      <w:r w:rsidR="301583ED">
        <w:t xml:space="preserve">sers with </w:t>
      </w:r>
      <w:r w:rsidR="00A54576">
        <w:t xml:space="preserve">the </w:t>
      </w:r>
      <w:bookmarkStart w:id="64" w:name="_Int_GBmkPF3F"/>
      <w:r w:rsidR="301583ED">
        <w:t>Admin</w:t>
      </w:r>
      <w:bookmarkEnd w:id="64"/>
      <w:r w:rsidR="301583ED">
        <w:t xml:space="preserve"> role.</w:t>
      </w:r>
    </w:p>
    <w:p w14:paraId="6D46DCB0" w14:textId="02CE0B1E" w:rsidR="00E03018" w:rsidRDefault="00522065" w:rsidP="00E03018">
      <w:pPr>
        <w:pStyle w:val="Graphic"/>
      </w:pPr>
      <w:r>
        <mc:AlternateContent>
          <mc:Choice Requires="wps">
            <w:drawing>
              <wp:anchor distT="0" distB="0" distL="114300" distR="114300" simplePos="0" relativeHeight="251658242" behindDoc="0" locked="0" layoutInCell="1" allowOverlap="1" wp14:anchorId="5F2EA2A6" wp14:editId="5B6629BE">
                <wp:simplePos x="0" y="0"/>
                <wp:positionH relativeFrom="column">
                  <wp:posOffset>4244340</wp:posOffset>
                </wp:positionH>
                <wp:positionV relativeFrom="paragraph">
                  <wp:posOffset>1009015</wp:posOffset>
                </wp:positionV>
                <wp:extent cx="617517" cy="124691"/>
                <wp:effectExtent l="0" t="0" r="11430" b="27940"/>
                <wp:wrapNone/>
                <wp:docPr id="415881754" name="Rectangle 15"/>
                <wp:cNvGraphicFramePr/>
                <a:graphic xmlns:a="http://schemas.openxmlformats.org/drawingml/2006/main">
                  <a:graphicData uri="http://schemas.microsoft.com/office/word/2010/wordprocessingShape">
                    <wps:wsp>
                      <wps:cNvSpPr/>
                      <wps:spPr>
                        <a:xfrm>
                          <a:off x="0" y="0"/>
                          <a:ext cx="617517" cy="124691"/>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334.2pt;margin-top:79.45pt;width:48.6pt;height:9.8pt;z-index:251657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E83B9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"/>
            </w:pict>
          </mc:Fallback>
        </mc:AlternateContent>
      </w:r>
      <w:r w:rsidR="00541A75" w:rsidRPr="00391DE5">
        <w:drawing>
          <wp:inline distT="0" distB="0" distL="0" distR="0" wp14:anchorId="79BBE50C" wp14:editId="415F7441">
            <wp:extent cx="5486400" cy="2962656"/>
            <wp:effectExtent l="19050" t="19050" r="19050" b="28575"/>
            <wp:docPr id="566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6076" name="Picture 1"/>
                    <pic:cNvPicPr/>
                  </pic:nvPicPr>
                  <pic:blipFill>
                    <a:blip r:embed="rId55" cstate="print">
                      <a:extLst>
                        <a:ext uri="{28A0092B-C50C-407E-A947-70E740481C1C}">
                          <a14:useLocalDpi xmlns:a14="http://schemas.microsoft.com/office/drawing/2010/main" val="0"/>
                        </a:ext>
                      </a:extLst>
                    </a:blip>
                    <a:srcRect l="91" r="91"/>
                    <a:stretch>
                      <a:fillRect/>
                    </a:stretch>
                  </pic:blipFill>
                  <pic:spPr bwMode="auto">
                    <a:xfrm>
                      <a:off x="0" y="0"/>
                      <a:ext cx="5486400" cy="296265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02A693" w14:textId="5B63440B" w:rsidR="0017E929" w:rsidRDefault="00E03018" w:rsidP="005D1A02">
      <w:pPr>
        <w:pStyle w:val="Caption"/>
      </w:pPr>
      <w:bookmarkStart w:id="65" w:name="_Toc211349730"/>
      <w:r>
        <w:t xml:space="preserve">Figure </w:t>
      </w:r>
      <w:r>
        <w:fldChar w:fldCharType="begin"/>
      </w:r>
      <w:r>
        <w:instrText xml:space="preserve"> SEQ Figure \* ARABIC </w:instrText>
      </w:r>
      <w:r>
        <w:fldChar w:fldCharType="separate"/>
      </w:r>
      <w:r w:rsidR="0074082B">
        <w:t>35</w:t>
      </w:r>
      <w:r>
        <w:fldChar w:fldCharType="end"/>
      </w:r>
      <w:r>
        <w:t xml:space="preserve">: The </w:t>
      </w:r>
      <w:r w:rsidRPr="007B3C82">
        <w:t xml:space="preserve">Logout </w:t>
      </w:r>
      <w:r w:rsidR="001C6C8C" w:rsidRPr="007B3C82">
        <w:t>Action</w:t>
      </w:r>
      <w:r w:rsidRPr="007B3C82">
        <w:t xml:space="preserve"> from the My Account</w:t>
      </w:r>
      <w:r>
        <w:t xml:space="preserve"> Menu</w:t>
      </w:r>
      <w:bookmarkEnd w:id="65"/>
    </w:p>
    <w:p w14:paraId="20FB6AD5" w14:textId="5737FA7D" w:rsidR="00941B63" w:rsidRDefault="00941B63">
      <w:pPr>
        <w:spacing w:before="0" w:after="160"/>
      </w:pPr>
      <w:r>
        <w:rPr>
          <w:b/>
          <w:smallCaps/>
        </w:rPr>
        <w:br w:type="page"/>
      </w:r>
    </w:p>
    <w:p w14:paraId="24134BE6" w14:textId="322C9B42" w:rsidR="00820402" w:rsidRPr="00FB36E4" w:rsidRDefault="00820402" w:rsidP="00A7608A">
      <w:pPr>
        <w:pStyle w:val="Heading2"/>
      </w:pPr>
      <w:bookmarkStart w:id="66" w:name="_Toc166509596"/>
      <w:bookmarkStart w:id="67" w:name="_Toc211349788"/>
      <w:r>
        <w:lastRenderedPageBreak/>
        <w:t>Chang</w:t>
      </w:r>
      <w:r w:rsidR="009F02C0">
        <w:t>e</w:t>
      </w:r>
      <w:r>
        <w:t xml:space="preserve"> Password</w:t>
      </w:r>
      <w:bookmarkEnd w:id="66"/>
      <w:bookmarkEnd w:id="67"/>
    </w:p>
    <w:p w14:paraId="4C6AE5DC" w14:textId="79AB85BF" w:rsidR="29E2422A" w:rsidRDefault="00566AFB" w:rsidP="6585573C">
      <w:r>
        <w:t>CPUC security policies</w:t>
      </w:r>
      <w:r w:rsidDel="00566AFB">
        <w:t xml:space="preserve"> </w:t>
      </w:r>
      <w:r w:rsidR="00A62AD7">
        <w:t>require you to</w:t>
      </w:r>
      <w:r w:rsidR="046686D3">
        <w:t xml:space="preserve"> change </w:t>
      </w:r>
      <w:r>
        <w:t>you</w:t>
      </w:r>
      <w:r w:rsidR="00A62AD7">
        <w:t>r</w:t>
      </w:r>
      <w:r>
        <w:t xml:space="preserve"> </w:t>
      </w:r>
      <w:r w:rsidR="001660AE">
        <w:t>RPS Database</w:t>
      </w:r>
      <w:r w:rsidR="046686D3">
        <w:t xml:space="preserve"> password </w:t>
      </w:r>
      <w:r w:rsidR="001660AE">
        <w:t>every</w:t>
      </w:r>
      <w:r w:rsidR="046686D3">
        <w:t xml:space="preserve"> ninety (90) days</w:t>
      </w:r>
      <w:r w:rsidR="0056479A">
        <w:t>, but y</w:t>
      </w:r>
      <w:r w:rsidR="00A62AD7">
        <w:t>ou can</w:t>
      </w:r>
      <w:r w:rsidR="001660AE">
        <w:t xml:space="preserve"> change </w:t>
      </w:r>
      <w:r w:rsidR="00A62AD7">
        <w:t xml:space="preserve">your </w:t>
      </w:r>
      <w:r w:rsidR="001660AE">
        <w:t xml:space="preserve">password more </w:t>
      </w:r>
      <w:r w:rsidR="0056479A">
        <w:t xml:space="preserve">often </w:t>
      </w:r>
      <w:r w:rsidR="00BF319B">
        <w:t xml:space="preserve">if you </w:t>
      </w:r>
      <w:r w:rsidR="0056479A">
        <w:t>want to</w:t>
      </w:r>
      <w:r w:rsidR="00BF319B">
        <w:t>.</w:t>
      </w:r>
      <w:r w:rsidR="00122B38">
        <w:t xml:space="preserve"> </w:t>
      </w:r>
      <w:r w:rsidR="00BF319B">
        <w:t>If you</w:t>
      </w:r>
      <w:r w:rsidR="001660AE">
        <w:t xml:space="preserve"> forget</w:t>
      </w:r>
      <w:r w:rsidR="00BF319B">
        <w:t xml:space="preserve"> your</w:t>
      </w:r>
      <w:r w:rsidR="001660AE">
        <w:t xml:space="preserve"> password</w:t>
      </w:r>
      <w:r w:rsidR="00EC5CA5">
        <w:t>,</w:t>
      </w:r>
      <w:r w:rsidR="00BF319B">
        <w:t xml:space="preserve"> you can recover using the</w:t>
      </w:r>
      <w:r w:rsidR="001660AE">
        <w:t xml:space="preserve"> </w:t>
      </w:r>
      <w:r w:rsidR="001660AE" w:rsidRPr="00EF37B5">
        <w:rPr>
          <w:b/>
          <w:bCs/>
        </w:rPr>
        <w:t>Password Reset</w:t>
      </w:r>
      <w:r w:rsidR="001660AE">
        <w:t xml:space="preserve"> function.</w:t>
      </w:r>
      <w:r w:rsidR="0056479A">
        <w:t xml:space="preserve"> </w:t>
      </w:r>
      <w:r w:rsidR="00C8304E">
        <w:t>Cl</w:t>
      </w:r>
      <w:r w:rsidR="4FEE01B1">
        <w:t xml:space="preserve">ick on </w:t>
      </w:r>
      <w:r w:rsidR="00F6554D">
        <w:t xml:space="preserve">the </w:t>
      </w:r>
      <w:r w:rsidR="4FEE01B1" w:rsidRPr="00806FED">
        <w:rPr>
          <w:rStyle w:val="Button"/>
        </w:rPr>
        <w:t xml:space="preserve">Forgot </w:t>
      </w:r>
      <w:r w:rsidR="008C471E">
        <w:rPr>
          <w:rStyle w:val="Button"/>
        </w:rPr>
        <w:t>y</w:t>
      </w:r>
      <w:r w:rsidR="4FEE01B1" w:rsidRPr="00806FED">
        <w:rPr>
          <w:rStyle w:val="Button"/>
        </w:rPr>
        <w:t xml:space="preserve">our </w:t>
      </w:r>
      <w:r w:rsidR="008C471E">
        <w:rPr>
          <w:rStyle w:val="Button"/>
        </w:rPr>
        <w:t>p</w:t>
      </w:r>
      <w:r w:rsidR="4FEE01B1" w:rsidRPr="00806FED">
        <w:rPr>
          <w:rStyle w:val="Button"/>
        </w:rPr>
        <w:t>assword?</w:t>
      </w:r>
      <w:r w:rsidR="4FEE01B1">
        <w:t xml:space="preserve"> </w:t>
      </w:r>
      <w:r w:rsidR="00F6554D">
        <w:t>l</w:t>
      </w:r>
      <w:r w:rsidR="4FEE01B1">
        <w:t xml:space="preserve">ink </w:t>
      </w:r>
      <w:r w:rsidR="00E32CBC">
        <w:t xml:space="preserve">on the RPS Database homepage at: </w:t>
      </w:r>
      <w:hyperlink r:id="rId56" w:history="1">
        <w:r w:rsidR="00E32CBC" w:rsidRPr="004F5EC4">
          <w:rPr>
            <w:rStyle w:val="HyperlinkStyleChar"/>
          </w:rPr>
          <w:t>https://rpsd.cpuc.ca.gov</w:t>
        </w:r>
      </w:hyperlink>
      <w:r w:rsidR="00E32CBC">
        <w:t xml:space="preserve">. </w:t>
      </w:r>
    </w:p>
    <w:p w14:paraId="1E1E70D2" w14:textId="735C88DD" w:rsidR="001C6C8C" w:rsidRDefault="00393874" w:rsidP="001C6C8C">
      <w:pPr>
        <w:keepNext/>
      </w:pPr>
      <w:r>
        <w:rPr>
          <w:noProof/>
        </w:rPr>
        <mc:AlternateContent>
          <mc:Choice Requires="wps">
            <w:drawing>
              <wp:anchor distT="0" distB="0" distL="114300" distR="114300" simplePos="0" relativeHeight="251658276" behindDoc="0" locked="0" layoutInCell="1" allowOverlap="1" wp14:anchorId="3CFDB3C2" wp14:editId="59CB2A14">
                <wp:simplePos x="0" y="0"/>
                <wp:positionH relativeFrom="column">
                  <wp:posOffset>2799715</wp:posOffset>
                </wp:positionH>
                <wp:positionV relativeFrom="paragraph">
                  <wp:posOffset>1732915</wp:posOffset>
                </wp:positionV>
                <wp:extent cx="716890" cy="146304"/>
                <wp:effectExtent l="0" t="0" r="26670" b="25400"/>
                <wp:wrapNone/>
                <wp:docPr id="362838177" name="Text Box 75"/>
                <wp:cNvGraphicFramePr/>
                <a:graphic xmlns:a="http://schemas.openxmlformats.org/drawingml/2006/main">
                  <a:graphicData uri="http://schemas.microsoft.com/office/word/2010/wordprocessingShape">
                    <wps:wsp>
                      <wps:cNvSpPr txBox="1"/>
                      <wps:spPr>
                        <a:xfrm>
                          <a:off x="0" y="0"/>
                          <a:ext cx="716890" cy="146304"/>
                        </a:xfrm>
                        <a:prstGeom prst="rect">
                          <a:avLst/>
                        </a:prstGeom>
                        <a:noFill/>
                        <a:ln w="25400">
                          <a:solidFill>
                            <a:srgbClr val="FF0000"/>
                          </a:solidFill>
                        </a:ln>
                      </wps:spPr>
                      <wps:txbx>
                        <w:txbxContent>
                          <w:p w14:paraId="09954057" w14:textId="77777777" w:rsidR="008C471E" w:rsidRDefault="008C471E" w:rsidP="008C471E"/>
                        </w:txbxContent>
                      </wps:txbx>
                      <wps:bodyPr rot="0" spcFirstLastPara="0" vertOverflow="overflow" horzOverflow="overflow" vert="horz" wrap="square" lIns="18288"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DB3C2" id="Text Box 75" o:spid="_x0000_s1044" type="#_x0000_t202" style="position:absolute;margin-left:220.45pt;margin-top:136.45pt;width:56.45pt;height:1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" filled="f" strokecolor="red" strokeweight="2pt">
                <v:textbox inset="1.44pt,0,0,0">
                  <w:txbxContent>
                    <w:p w14:paraId="09954057" w14:textId="77777777" w:rsidR="008C471E" w:rsidRDefault="008C471E" w:rsidP="008C471E"/>
                  </w:txbxContent>
                </v:textbox>
              </v:shape>
            </w:pict>
          </mc:Fallback>
        </mc:AlternateContent>
      </w:r>
      <w:r w:rsidRPr="00391DE5">
        <w:rPr>
          <w:noProof/>
        </w:rPr>
        <w:drawing>
          <wp:inline distT="0" distB="0" distL="0" distR="0" wp14:anchorId="5E1FDEF4" wp14:editId="21C483B4">
            <wp:extent cx="5486400" cy="2962656"/>
            <wp:effectExtent l="19050" t="19050" r="19050" b="28575"/>
            <wp:docPr id="1419467078"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7627" name="Picture 1" descr="A screenshot of a computer login&#10;&#10;Description automatically generated"/>
                    <pic:cNvPicPr/>
                  </pic:nvPicPr>
                  <pic:blipFill rotWithShape="1">
                    <a:blip r:embed="rId15" cstate="print">
                      <a:extLst>
                        <a:ext uri="{28A0092B-C50C-407E-A947-70E740481C1C}">
                          <a14:useLocalDpi xmlns:a14="http://schemas.microsoft.com/office/drawing/2010/main" val="0"/>
                        </a:ext>
                      </a:extLst>
                    </a:blip>
                    <a:srcRect l="47" r="177"/>
                    <a:stretch/>
                  </pic:blipFill>
                  <pic:spPr bwMode="auto">
                    <a:xfrm>
                      <a:off x="0" y="0"/>
                      <a:ext cx="5486400" cy="296265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61AADF" w14:textId="6658493D" w:rsidR="00941B63" w:rsidRDefault="001C6C8C" w:rsidP="005D1A02">
      <w:pPr>
        <w:pStyle w:val="Caption"/>
      </w:pPr>
      <w:bookmarkStart w:id="68" w:name="_Toc211349731"/>
      <w:r>
        <w:t xml:space="preserve">Figure </w:t>
      </w:r>
      <w:r>
        <w:fldChar w:fldCharType="begin"/>
      </w:r>
      <w:r>
        <w:instrText xml:space="preserve"> SEQ Figure \* ARABIC </w:instrText>
      </w:r>
      <w:r>
        <w:fldChar w:fldCharType="separate"/>
      </w:r>
      <w:r w:rsidR="0074082B">
        <w:t>36</w:t>
      </w:r>
      <w:r>
        <w:fldChar w:fldCharType="end"/>
      </w:r>
      <w:r>
        <w:t>: Initiating a Request to Remedy a Forgotten Password</w:t>
      </w:r>
      <w:bookmarkEnd w:id="68"/>
    </w:p>
    <w:p w14:paraId="6391D284" w14:textId="61043164" w:rsidR="00941B63" w:rsidRDefault="00DC26C0" w:rsidP="007A38CA">
      <w:r>
        <w:t>Enter your</w:t>
      </w:r>
      <w:r w:rsidR="006314DA">
        <w:t xml:space="preserve"> </w:t>
      </w:r>
      <w:r w:rsidR="006314DA" w:rsidRPr="00EF37B5">
        <w:rPr>
          <w:b/>
          <w:bCs/>
        </w:rPr>
        <w:t>Username</w:t>
      </w:r>
      <w:r w:rsidR="006314DA">
        <w:t xml:space="preserve"> and click </w:t>
      </w:r>
      <w:r w:rsidR="006314DA" w:rsidRPr="00EF37B5">
        <w:rPr>
          <w:rStyle w:val="Button"/>
        </w:rPr>
        <w:t>SUBMIT</w:t>
      </w:r>
      <w:r w:rsidR="00122B38">
        <w:t xml:space="preserve">. </w:t>
      </w:r>
      <w:r w:rsidR="00776926">
        <w:t xml:space="preserve">A </w:t>
      </w:r>
      <w:r w:rsidR="00737A18">
        <w:t xml:space="preserve">reset </w:t>
      </w:r>
      <w:r w:rsidR="00776926">
        <w:t>code will be sent</w:t>
      </w:r>
      <w:r w:rsidR="00A6392E">
        <w:t xml:space="preserve"> to the email address on file</w:t>
      </w:r>
      <w:r w:rsidR="00776926">
        <w:t xml:space="preserve"> </w:t>
      </w:r>
      <w:r w:rsidR="0091106C">
        <w:t xml:space="preserve">if the </w:t>
      </w:r>
      <w:r w:rsidR="0072603E" w:rsidRPr="00B4391E">
        <w:rPr>
          <w:b/>
          <w:bCs/>
        </w:rPr>
        <w:t>Username</w:t>
      </w:r>
      <w:r w:rsidR="0072603E">
        <w:t xml:space="preserve"> </w:t>
      </w:r>
      <w:r w:rsidR="0091106C">
        <w:t>you provide</w:t>
      </w:r>
      <w:r w:rsidR="00A6392E">
        <w:t>d</w:t>
      </w:r>
      <w:r w:rsidR="0091106C">
        <w:t xml:space="preserve"> is valid</w:t>
      </w:r>
      <w:r w:rsidR="00122B38">
        <w:t>.</w:t>
      </w:r>
    </w:p>
    <w:p w14:paraId="2A338E75" w14:textId="3E8FDE7C" w:rsidR="00EC1D14" w:rsidRDefault="00451636" w:rsidP="00B4391E">
      <w:pPr>
        <w:pStyle w:val="Graphic"/>
        <w:keepNext w:val="0"/>
      </w:pPr>
      <w:r>
        <mc:AlternateContent>
          <mc:Choice Requires="wps">
            <w:drawing>
              <wp:anchor distT="0" distB="0" distL="114300" distR="114300" simplePos="0" relativeHeight="251658379" behindDoc="0" locked="0" layoutInCell="1" allowOverlap="1" wp14:anchorId="70F35FFD" wp14:editId="348862B0">
                <wp:simplePos x="0" y="0"/>
                <wp:positionH relativeFrom="column">
                  <wp:posOffset>3830320</wp:posOffset>
                </wp:positionH>
                <wp:positionV relativeFrom="paragraph">
                  <wp:posOffset>1552575</wp:posOffset>
                </wp:positionV>
                <wp:extent cx="145415" cy="156845"/>
                <wp:effectExtent l="0" t="0" r="6985" b="14605"/>
                <wp:wrapNone/>
                <wp:docPr id="706244013"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4CDCDFA9" w14:textId="77777777" w:rsidR="00451636" w:rsidRPr="00EF37B5" w:rsidRDefault="00451636" w:rsidP="00451636">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35FFD" id="_x0000_s1045" type="#_x0000_t202" style="position:absolute;margin-left:301.6pt;margin-top:122.25pt;width:11.45pt;height:12.35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" filled="f" stroked="f" strokeweight=".5pt">
                <v:textbox inset="0,0,0,0">
                  <w:txbxContent>
                    <w:p w14:paraId="4CDCDFA9" w14:textId="77777777" w:rsidR="00451636" w:rsidRPr="00EF37B5" w:rsidRDefault="00451636" w:rsidP="00451636">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378" behindDoc="0" locked="0" layoutInCell="1" allowOverlap="1" wp14:anchorId="6E139B9E" wp14:editId="7E6CF1E2">
                <wp:simplePos x="0" y="0"/>
                <wp:positionH relativeFrom="column">
                  <wp:posOffset>3438581</wp:posOffset>
                </wp:positionH>
                <wp:positionV relativeFrom="paragraph">
                  <wp:posOffset>1529715</wp:posOffset>
                </wp:positionV>
                <wp:extent cx="393065" cy="200660"/>
                <wp:effectExtent l="0" t="0" r="6985" b="8890"/>
                <wp:wrapNone/>
                <wp:docPr id="1847636394" name="Arrow: Right 14"/>
                <wp:cNvGraphicFramePr/>
                <a:graphic xmlns:a="http://schemas.openxmlformats.org/drawingml/2006/main">
                  <a:graphicData uri="http://schemas.microsoft.com/office/word/2010/wordprocessingShape">
                    <wps:wsp>
                      <wps:cNvSpPr/>
                      <wps:spPr>
                        <a:xfrm rot="10800000"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270.75pt;margin-top:120.45pt;width:30.95pt;height:15.8pt;rotation:180;flip:y;z-index:251768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" w14:anchorId="762BEE77"/>
            </w:pict>
          </mc:Fallback>
        </mc:AlternateContent>
      </w:r>
      <w:r>
        <mc:AlternateContent>
          <mc:Choice Requires="wps">
            <w:drawing>
              <wp:anchor distT="0" distB="0" distL="114300" distR="114300" simplePos="0" relativeHeight="251658381" behindDoc="0" locked="0" layoutInCell="1" allowOverlap="1" wp14:anchorId="594EE199" wp14:editId="57B9D1B0">
                <wp:simplePos x="0" y="0"/>
                <wp:positionH relativeFrom="column">
                  <wp:posOffset>2052376</wp:posOffset>
                </wp:positionH>
                <wp:positionV relativeFrom="paragraph">
                  <wp:posOffset>1298039</wp:posOffset>
                </wp:positionV>
                <wp:extent cx="1396721" cy="190918"/>
                <wp:effectExtent l="0" t="0" r="13335" b="19050"/>
                <wp:wrapNone/>
                <wp:docPr id="275672408" name="Rectangle 140"/>
                <wp:cNvGraphicFramePr/>
                <a:graphic xmlns:a="http://schemas.openxmlformats.org/drawingml/2006/main">
                  <a:graphicData uri="http://schemas.microsoft.com/office/word/2010/wordprocessingShape">
                    <wps:wsp>
                      <wps:cNvSpPr/>
                      <wps:spPr>
                        <a:xfrm>
                          <a:off x="0" y="0"/>
                          <a:ext cx="1396721" cy="19091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61.6pt;margin-top:102.2pt;width:110pt;height:15.05pt;z-index:2517720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A016B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"/>
            </w:pict>
          </mc:Fallback>
        </mc:AlternateContent>
      </w:r>
      <w:r>
        <mc:AlternateContent>
          <mc:Choice Requires="wps">
            <w:drawing>
              <wp:anchor distT="0" distB="0" distL="114300" distR="114300" simplePos="0" relativeHeight="251658380" behindDoc="0" locked="0" layoutInCell="1" allowOverlap="1" wp14:anchorId="465FC772" wp14:editId="6F3ECFE1">
                <wp:simplePos x="0" y="0"/>
                <wp:positionH relativeFrom="column">
                  <wp:posOffset>1861185</wp:posOffset>
                </wp:positionH>
                <wp:positionV relativeFrom="paragraph">
                  <wp:posOffset>1296035</wp:posOffset>
                </wp:positionV>
                <wp:extent cx="145415" cy="156845"/>
                <wp:effectExtent l="0" t="0" r="6985" b="14605"/>
                <wp:wrapNone/>
                <wp:docPr id="816639024"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6EF7F0B9" w14:textId="77777777" w:rsidR="00451636" w:rsidRPr="00EF37B5" w:rsidRDefault="00451636" w:rsidP="00451636">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FC772" id="_x0000_s1046" type="#_x0000_t202" style="position:absolute;margin-left:146.55pt;margin-top:102.05pt;width:11.45pt;height:12.35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" filled="f" stroked="f" strokeweight=".5pt">
                <v:textbox inset="0,0,0,0">
                  <w:txbxContent>
                    <w:p w14:paraId="6EF7F0B9" w14:textId="77777777" w:rsidR="00451636" w:rsidRPr="00EF37B5" w:rsidRDefault="00451636" w:rsidP="00451636">
                      <w:pPr>
                        <w:spacing w:before="0" w:line="240" w:lineRule="exact"/>
                        <w:rPr>
                          <w:sz w:val="22"/>
                          <w:szCs w:val="22"/>
                        </w:rPr>
                      </w:pPr>
                      <w:r>
                        <w:rPr>
                          <w:sz w:val="22"/>
                          <w:szCs w:val="22"/>
                        </w:rPr>
                        <w:sym w:font="Wingdings" w:char="F08C"/>
                      </w:r>
                    </w:p>
                  </w:txbxContent>
                </v:textbox>
              </v:shape>
            </w:pict>
          </mc:Fallback>
        </mc:AlternateContent>
      </w:r>
      <w:r w:rsidR="0056479A" w:rsidRPr="0056479A">
        <w:drawing>
          <wp:inline distT="0" distB="0" distL="0" distR="0" wp14:anchorId="6BFD7FF7" wp14:editId="39643D24">
            <wp:extent cx="5479391" cy="2953512"/>
            <wp:effectExtent l="19050" t="19050" r="26670" b="18415"/>
            <wp:docPr id="56995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4004"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79391" cy="2953512"/>
                    </a:xfrm>
                    <a:prstGeom prst="rect">
                      <a:avLst/>
                    </a:prstGeom>
                    <a:ln>
                      <a:solidFill>
                        <a:schemeClr val="tx1"/>
                      </a:solidFill>
                    </a:ln>
                  </pic:spPr>
                </pic:pic>
              </a:graphicData>
            </a:graphic>
          </wp:inline>
        </w:drawing>
      </w:r>
    </w:p>
    <w:p w14:paraId="118C48E3" w14:textId="6FADDAAF" w:rsidR="006933BF" w:rsidRDefault="00EC1D14" w:rsidP="005D1A02">
      <w:pPr>
        <w:pStyle w:val="Caption"/>
      </w:pPr>
      <w:bookmarkStart w:id="69" w:name="_Toc211349732"/>
      <w:r>
        <w:t xml:space="preserve">Figure </w:t>
      </w:r>
      <w:r>
        <w:fldChar w:fldCharType="begin"/>
      </w:r>
      <w:r>
        <w:instrText xml:space="preserve"> SEQ Figure \* ARABIC </w:instrText>
      </w:r>
      <w:r>
        <w:fldChar w:fldCharType="separate"/>
      </w:r>
      <w:r w:rsidR="0074082B">
        <w:t>37</w:t>
      </w:r>
      <w:r>
        <w:fldChar w:fldCharType="end"/>
      </w:r>
      <w:r>
        <w:t>: Specifying the Email Address for a Password Reset</w:t>
      </w:r>
      <w:bookmarkEnd w:id="69"/>
    </w:p>
    <w:p w14:paraId="53BD70DD" w14:textId="4D233D22" w:rsidR="000D3770" w:rsidRDefault="00DF725E" w:rsidP="00EF37B5">
      <w:pPr>
        <w:pStyle w:val="Note"/>
      </w:pPr>
      <w:r>
        <w:lastRenderedPageBreak/>
        <w:t>Note: i</w:t>
      </w:r>
      <w:r w:rsidR="25F32DC4">
        <w:t xml:space="preserve">f </w:t>
      </w:r>
      <w:r>
        <w:t>you</w:t>
      </w:r>
      <w:r w:rsidR="25F32DC4">
        <w:t xml:space="preserve"> forget</w:t>
      </w:r>
      <w:r>
        <w:t xml:space="preserve"> your</w:t>
      </w:r>
      <w:r w:rsidR="25F32DC4">
        <w:t xml:space="preserve"> </w:t>
      </w:r>
      <w:r w:rsidRPr="00EF37B5">
        <w:rPr>
          <w:b/>
          <w:bCs w:val="0"/>
        </w:rPr>
        <w:t>U</w:t>
      </w:r>
      <w:r w:rsidR="25F32DC4" w:rsidRPr="00EF37B5">
        <w:rPr>
          <w:b/>
          <w:bCs w:val="0"/>
        </w:rPr>
        <w:t>sername</w:t>
      </w:r>
      <w:r w:rsidR="25F32DC4">
        <w:t xml:space="preserve">, </w:t>
      </w:r>
      <w:r w:rsidR="00DD26D7">
        <w:t xml:space="preserve">contact </w:t>
      </w:r>
      <w:r>
        <w:t xml:space="preserve">your organization’s </w:t>
      </w:r>
      <w:r w:rsidR="00AA2AE6">
        <w:t>Ad</w:t>
      </w:r>
      <w:r w:rsidR="25F32DC4">
        <w:t xml:space="preserve">min </w:t>
      </w:r>
      <w:r w:rsidR="00AA2AE6">
        <w:t xml:space="preserve">or </w:t>
      </w:r>
      <w:r w:rsidR="008622F8">
        <w:t xml:space="preserve">the </w:t>
      </w:r>
      <w:r w:rsidR="25F32DC4">
        <w:t>CPUC</w:t>
      </w:r>
      <w:r w:rsidR="008622F8">
        <w:t xml:space="preserve"> at</w:t>
      </w:r>
      <w:r w:rsidR="25F32DC4">
        <w:t xml:space="preserve"> </w:t>
      </w:r>
      <w:hyperlink r:id="rId58">
        <w:r w:rsidR="25F32DC4" w:rsidRPr="00616CE9">
          <w:rPr>
            <w:rStyle w:val="HyperlinkStyleChar"/>
          </w:rPr>
          <w:t>RPSD_Support@cpuc.ca.gov</w:t>
        </w:r>
      </w:hyperlink>
      <w:r w:rsidR="008622F8">
        <w:t>.</w:t>
      </w:r>
    </w:p>
    <w:p w14:paraId="4C2D830F" w14:textId="329D93F3" w:rsidR="00FF35DA" w:rsidRDefault="007F37B5" w:rsidP="000D3770">
      <w:pPr>
        <w:keepNext/>
      </w:pPr>
      <w:r>
        <w:t>Open the</w:t>
      </w:r>
      <w:r w:rsidR="000D3770">
        <w:t xml:space="preserve"> </w:t>
      </w:r>
      <w:r w:rsidR="00A524A5">
        <w:t xml:space="preserve">confirmation code </w:t>
      </w:r>
      <w:r w:rsidR="000D3770">
        <w:t xml:space="preserve">email </w:t>
      </w:r>
      <w:r>
        <w:t>from</w:t>
      </w:r>
      <w:r w:rsidR="000D3770">
        <w:t xml:space="preserve"> the system </w:t>
      </w:r>
      <w:r>
        <w:t>(example shown below)</w:t>
      </w:r>
      <w:r w:rsidR="000D3770">
        <w:t xml:space="preserve">. </w:t>
      </w:r>
      <w:r w:rsidR="00A524A5">
        <w:t xml:space="preserve">The email will come from </w:t>
      </w:r>
      <w:hyperlink r:id="rId59" w:history="1">
        <w:r w:rsidR="00A524A5" w:rsidRPr="003B1657">
          <w:rPr>
            <w:rStyle w:val="HyperlinkStyleChar"/>
          </w:rPr>
          <w:t>noreply_rpsd_email@cpuc.ca.gov</w:t>
        </w:r>
      </w:hyperlink>
      <w:r w:rsidR="00A524A5">
        <w:t xml:space="preserve">. </w:t>
      </w:r>
      <w:r w:rsidR="00D1749B">
        <w:t>Copy the code</w:t>
      </w:r>
      <w:r w:rsidR="005B3954">
        <w:t>.</w:t>
      </w:r>
    </w:p>
    <w:p w14:paraId="3EB6F6E2" w14:textId="43862861" w:rsidR="000D3770" w:rsidRDefault="00FF35DA" w:rsidP="00EF37B5">
      <w:pPr>
        <w:pStyle w:val="Note"/>
      </w:pPr>
      <w:r>
        <w:t>Note: i</w:t>
      </w:r>
      <w:r w:rsidR="000D3770">
        <w:t xml:space="preserve">f you cannot locate the </w:t>
      </w:r>
      <w:r w:rsidR="00EF16FD" w:rsidRPr="00EF37B5">
        <w:rPr>
          <w:b/>
          <w:bCs w:val="0"/>
        </w:rPr>
        <w:t>RPSD</w:t>
      </w:r>
      <w:r w:rsidRPr="00EF37B5">
        <w:rPr>
          <w:b/>
          <w:bCs w:val="0"/>
        </w:rPr>
        <w:t xml:space="preserve"> </w:t>
      </w:r>
      <w:r w:rsidR="00EF16FD" w:rsidRPr="00EF37B5">
        <w:rPr>
          <w:b/>
          <w:bCs w:val="0"/>
        </w:rPr>
        <w:t>Account Confirmation</w:t>
      </w:r>
      <w:r w:rsidR="000D3770">
        <w:t xml:space="preserve"> email, please check your Junk Mail </w:t>
      </w:r>
      <w:r w:rsidR="00483E6B">
        <w:t xml:space="preserve">or Spam </w:t>
      </w:r>
      <w:r w:rsidR="000D3770">
        <w:t>folder.</w:t>
      </w:r>
    </w:p>
    <w:p w14:paraId="075C6EA4" w14:textId="10820A37" w:rsidR="000D1DB7" w:rsidRDefault="0034562B" w:rsidP="00EF37B5">
      <w:pPr>
        <w:keepNext/>
      </w:pPr>
      <w:r>
        <w:rPr>
          <w:noProof/>
          <w14:ligatures w14:val="standardContextual"/>
        </w:rPr>
        <mc:AlternateContent>
          <mc:Choice Requires="wps">
            <w:drawing>
              <wp:anchor distT="0" distB="0" distL="114300" distR="114300" simplePos="0" relativeHeight="251658382" behindDoc="0" locked="0" layoutInCell="1" allowOverlap="1" wp14:anchorId="78087745" wp14:editId="347F3446">
                <wp:simplePos x="0" y="0"/>
                <wp:positionH relativeFrom="column">
                  <wp:posOffset>1705610</wp:posOffset>
                </wp:positionH>
                <wp:positionV relativeFrom="paragraph">
                  <wp:posOffset>1778635</wp:posOffset>
                </wp:positionV>
                <wp:extent cx="577780" cy="211015"/>
                <wp:effectExtent l="0" t="0" r="13335" b="17780"/>
                <wp:wrapNone/>
                <wp:docPr id="2141131233" name="Rectangle 140"/>
                <wp:cNvGraphicFramePr/>
                <a:graphic xmlns:a="http://schemas.openxmlformats.org/drawingml/2006/main">
                  <a:graphicData uri="http://schemas.microsoft.com/office/word/2010/wordprocessingShape">
                    <wps:wsp>
                      <wps:cNvSpPr/>
                      <wps:spPr>
                        <a:xfrm>
                          <a:off x="0" y="0"/>
                          <a:ext cx="577780" cy="21101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34.3pt;margin-top:140.05pt;width:45.5pt;height:16.6pt;z-index:2517771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A1152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"/>
            </w:pict>
          </mc:Fallback>
        </mc:AlternateContent>
      </w:r>
      <w:r w:rsidR="00A36874">
        <w:rPr>
          <w:noProof/>
        </w:rPr>
        <w:drawing>
          <wp:inline distT="0" distB="0" distL="0" distR="0" wp14:anchorId="626E9218" wp14:editId="659005F3">
            <wp:extent cx="4172532" cy="2062625"/>
            <wp:effectExtent l="19050" t="19050" r="19050" b="13970"/>
            <wp:docPr id="1117891352" name="Picture 11178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1352" name="Picture 1117891352"/>
                    <pic:cNvPicPr/>
                  </pic:nvPicPr>
                  <pic:blipFill>
                    <a:blip r:embed="rId60">
                      <a:extLst>
                        <a:ext uri="{28A0092B-C50C-407E-A947-70E740481C1C}">
                          <a14:useLocalDpi xmlns:a14="http://schemas.microsoft.com/office/drawing/2010/main" val="0"/>
                        </a:ext>
                      </a:extLst>
                    </a:blip>
                    <a:stretch>
                      <a:fillRect/>
                    </a:stretch>
                  </pic:blipFill>
                  <pic:spPr>
                    <a:xfrm>
                      <a:off x="0" y="0"/>
                      <a:ext cx="4172532" cy="2062625"/>
                    </a:xfrm>
                    <a:prstGeom prst="rect">
                      <a:avLst/>
                    </a:prstGeom>
                    <a:ln w="12700">
                      <a:solidFill>
                        <a:schemeClr val="tx1"/>
                      </a:solidFill>
                      <a:prstDash val="solid"/>
                    </a:ln>
                  </pic:spPr>
                </pic:pic>
              </a:graphicData>
            </a:graphic>
          </wp:inline>
        </w:drawing>
      </w:r>
    </w:p>
    <w:p w14:paraId="000D4321" w14:textId="0C374E52" w:rsidR="000D1DB7" w:rsidRDefault="000D1DB7" w:rsidP="005D1A02">
      <w:pPr>
        <w:pStyle w:val="Caption"/>
      </w:pPr>
      <w:bookmarkStart w:id="70" w:name="_Toc211349733"/>
      <w:r>
        <w:t xml:space="preserve">Figure </w:t>
      </w:r>
      <w:r>
        <w:fldChar w:fldCharType="begin"/>
      </w:r>
      <w:r>
        <w:instrText xml:space="preserve"> SEQ Figure \* ARABIC </w:instrText>
      </w:r>
      <w:r>
        <w:fldChar w:fldCharType="separate"/>
      </w:r>
      <w:r w:rsidR="0074082B">
        <w:t>38</w:t>
      </w:r>
      <w:r>
        <w:fldChar w:fldCharType="end"/>
      </w:r>
      <w:r>
        <w:t>: Sample Email Password Reset Confirmation Code</w:t>
      </w:r>
      <w:bookmarkEnd w:id="70"/>
    </w:p>
    <w:p w14:paraId="7B05D005" w14:textId="446C7729" w:rsidR="007F37B5" w:rsidRDefault="00FF35DA" w:rsidP="33A2E051">
      <w:r>
        <w:t xml:space="preserve">Enter </w:t>
      </w:r>
      <w:r w:rsidR="00EF16FD">
        <w:t>(</w:t>
      </w:r>
      <w:r w:rsidR="00E021CF">
        <w:t xml:space="preserve">copy and </w:t>
      </w:r>
      <w:r w:rsidR="00EF16FD">
        <w:t xml:space="preserve">paste) </w:t>
      </w:r>
      <w:r>
        <w:t xml:space="preserve">the code you received via email into the </w:t>
      </w:r>
      <w:r w:rsidRPr="00EF37B5">
        <w:rPr>
          <w:b/>
          <w:bCs/>
        </w:rPr>
        <w:t>Password Reset Code</w:t>
      </w:r>
      <w:r>
        <w:t xml:space="preserve"> </w:t>
      </w:r>
      <w:r w:rsidR="006414AB">
        <w:t>field</w:t>
      </w:r>
      <w:r>
        <w:t xml:space="preserve"> and click </w:t>
      </w:r>
      <w:r w:rsidR="00EA79C7">
        <w:rPr>
          <w:rStyle w:val="Button"/>
        </w:rPr>
        <w:t>Next</w:t>
      </w:r>
      <w:r>
        <w:t>.</w:t>
      </w:r>
    </w:p>
    <w:p w14:paraId="687DFE33" w14:textId="6F53D9FA" w:rsidR="000D1DB7" w:rsidRDefault="0010433C" w:rsidP="00EF37B5">
      <w:pPr>
        <w:keepNext/>
      </w:pPr>
      <w:r>
        <w:rPr>
          <w:noProof/>
        </w:rPr>
        <mc:AlternateContent>
          <mc:Choice Requires="wps">
            <w:drawing>
              <wp:anchor distT="0" distB="0" distL="114300" distR="114300" simplePos="0" relativeHeight="251658385" behindDoc="0" locked="0" layoutInCell="1" allowOverlap="1" wp14:anchorId="21669E38" wp14:editId="411DC9A6">
                <wp:simplePos x="0" y="0"/>
                <wp:positionH relativeFrom="column">
                  <wp:posOffset>1847850</wp:posOffset>
                </wp:positionH>
                <wp:positionV relativeFrom="paragraph">
                  <wp:posOffset>1467485</wp:posOffset>
                </wp:positionV>
                <wp:extent cx="145415" cy="156845"/>
                <wp:effectExtent l="0" t="0" r="6985" b="14605"/>
                <wp:wrapNone/>
                <wp:docPr id="1705462966"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170BB649" w14:textId="77777777" w:rsidR="0034562B" w:rsidRPr="00EF37B5" w:rsidRDefault="0034562B" w:rsidP="0034562B">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69E38" id="_x0000_s1047" type="#_x0000_t202" style="position:absolute;margin-left:145.5pt;margin-top:115.55pt;width:11.45pt;height:12.35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" filled="f" stroked="f" strokeweight=".5pt">
                <v:textbox inset="0,0,0,0">
                  <w:txbxContent>
                    <w:p w14:paraId="170BB649" w14:textId="77777777" w:rsidR="0034562B" w:rsidRPr="00EF37B5" w:rsidRDefault="0034562B" w:rsidP="0034562B">
                      <w:pPr>
                        <w:spacing w:before="0" w:line="240" w:lineRule="exact"/>
                        <w:rPr>
                          <w:sz w:val="22"/>
                          <w:szCs w:val="22"/>
                        </w:rPr>
                      </w:pPr>
                      <w:r>
                        <w:rPr>
                          <w:sz w:val="22"/>
                          <w:szCs w:val="22"/>
                        </w:rPr>
                        <w:sym w:font="Wingdings" w:char="F08C"/>
                      </w:r>
                    </w:p>
                  </w:txbxContent>
                </v:textbox>
              </v:shape>
            </w:pict>
          </mc:Fallback>
        </mc:AlternateContent>
      </w:r>
      <w:r>
        <w:rPr>
          <w:noProof/>
          <w14:ligatures w14:val="standardContextual"/>
        </w:rPr>
        <mc:AlternateContent>
          <mc:Choice Requires="wps">
            <w:drawing>
              <wp:anchor distT="0" distB="0" distL="114300" distR="114300" simplePos="0" relativeHeight="251658386" behindDoc="0" locked="0" layoutInCell="1" allowOverlap="1" wp14:anchorId="72CDC391" wp14:editId="353804D2">
                <wp:simplePos x="0" y="0"/>
                <wp:positionH relativeFrom="column">
                  <wp:posOffset>2037080</wp:posOffset>
                </wp:positionH>
                <wp:positionV relativeFrom="paragraph">
                  <wp:posOffset>1470660</wp:posOffset>
                </wp:positionV>
                <wp:extent cx="1436370" cy="215900"/>
                <wp:effectExtent l="0" t="0" r="11430" b="12700"/>
                <wp:wrapNone/>
                <wp:docPr id="1756918704" name="Rectangle 140"/>
                <wp:cNvGraphicFramePr/>
                <a:graphic xmlns:a="http://schemas.openxmlformats.org/drawingml/2006/main">
                  <a:graphicData uri="http://schemas.microsoft.com/office/word/2010/wordprocessingShape">
                    <wps:wsp>
                      <wps:cNvSpPr/>
                      <wps:spPr>
                        <a:xfrm>
                          <a:off x="0" y="0"/>
                          <a:ext cx="1436370" cy="21590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60.4pt;margin-top:115.8pt;width:113.1pt;height:17pt;z-index:251782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1B25D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"/>
            </w:pict>
          </mc:Fallback>
        </mc:AlternateContent>
      </w:r>
      <w:r>
        <w:rPr>
          <w:noProof/>
        </w:rPr>
        <mc:AlternateContent>
          <mc:Choice Requires="wps">
            <w:drawing>
              <wp:anchor distT="0" distB="0" distL="114300" distR="114300" simplePos="0" relativeHeight="251658383" behindDoc="0" locked="0" layoutInCell="1" allowOverlap="1" wp14:anchorId="0025DBCD" wp14:editId="7EDE3AC9">
                <wp:simplePos x="0" y="0"/>
                <wp:positionH relativeFrom="column">
                  <wp:posOffset>2804160</wp:posOffset>
                </wp:positionH>
                <wp:positionV relativeFrom="paragraph">
                  <wp:posOffset>1735455</wp:posOffset>
                </wp:positionV>
                <wp:extent cx="393065" cy="200660"/>
                <wp:effectExtent l="0" t="0" r="6985" b="8890"/>
                <wp:wrapNone/>
                <wp:docPr id="706640857" name="Arrow: Right 14"/>
                <wp:cNvGraphicFramePr/>
                <a:graphic xmlns:a="http://schemas.openxmlformats.org/drawingml/2006/main">
                  <a:graphicData uri="http://schemas.microsoft.com/office/word/2010/wordprocessingShape">
                    <wps:wsp>
                      <wps:cNvSpPr/>
                      <wps:spPr>
                        <a:xfrm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220.8pt;margin-top:136.65pt;width:30.95pt;height:15.8pt;flip:y;z-index:2517792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" w14:anchorId="2268E683"/>
            </w:pict>
          </mc:Fallback>
        </mc:AlternateContent>
      </w:r>
      <w:r w:rsidR="0034562B">
        <w:rPr>
          <w:noProof/>
        </w:rPr>
        <mc:AlternateContent>
          <mc:Choice Requires="wps">
            <w:drawing>
              <wp:anchor distT="0" distB="0" distL="114300" distR="114300" simplePos="0" relativeHeight="251658384" behindDoc="0" locked="0" layoutInCell="1" allowOverlap="1" wp14:anchorId="5E69CEAB" wp14:editId="2E8231AC">
                <wp:simplePos x="0" y="0"/>
                <wp:positionH relativeFrom="column">
                  <wp:posOffset>2656840</wp:posOffset>
                </wp:positionH>
                <wp:positionV relativeFrom="paragraph">
                  <wp:posOffset>1758315</wp:posOffset>
                </wp:positionV>
                <wp:extent cx="145415" cy="156845"/>
                <wp:effectExtent l="0" t="0" r="6985" b="14605"/>
                <wp:wrapNone/>
                <wp:docPr id="1046748330"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21FA368E" w14:textId="77777777" w:rsidR="0034562B" w:rsidRPr="00EF37B5" w:rsidRDefault="0034562B" w:rsidP="0034562B">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9CEAB" id="_x0000_s1048" type="#_x0000_t202" style="position:absolute;margin-left:209.2pt;margin-top:138.45pt;width:11.45pt;height:12.3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" filled="f" stroked="f" strokeweight=".5pt">
                <v:textbox inset="0,0,0,0">
                  <w:txbxContent>
                    <w:p w14:paraId="21FA368E" w14:textId="77777777" w:rsidR="0034562B" w:rsidRPr="00EF37B5" w:rsidRDefault="0034562B" w:rsidP="0034562B">
                      <w:pPr>
                        <w:spacing w:before="0" w:line="240" w:lineRule="exact"/>
                        <w:rPr>
                          <w:sz w:val="22"/>
                          <w:szCs w:val="22"/>
                        </w:rPr>
                      </w:pPr>
                      <w:r w:rsidRPr="00EF37B5">
                        <w:rPr>
                          <w:sz w:val="22"/>
                          <w:szCs w:val="22"/>
                        </w:rPr>
                        <w:sym w:font="Wingdings" w:char="F08D"/>
                      </w:r>
                    </w:p>
                  </w:txbxContent>
                </v:textbox>
              </v:shape>
            </w:pict>
          </mc:Fallback>
        </mc:AlternateContent>
      </w:r>
      <w:r w:rsidR="00EA79C7" w:rsidRPr="0056479A">
        <w:rPr>
          <w:noProof/>
        </w:rPr>
        <w:drawing>
          <wp:inline distT="0" distB="0" distL="0" distR="0" wp14:anchorId="28C37CE3" wp14:editId="4206106A">
            <wp:extent cx="5479391" cy="2953512"/>
            <wp:effectExtent l="19050" t="19050" r="26670" b="18415"/>
            <wp:docPr id="106307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73302"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9391" cy="2953512"/>
                    </a:xfrm>
                    <a:prstGeom prst="rect">
                      <a:avLst/>
                    </a:prstGeom>
                    <a:ln>
                      <a:solidFill>
                        <a:schemeClr val="tx1"/>
                      </a:solidFill>
                    </a:ln>
                  </pic:spPr>
                </pic:pic>
              </a:graphicData>
            </a:graphic>
          </wp:inline>
        </w:drawing>
      </w:r>
    </w:p>
    <w:p w14:paraId="1C184B3B" w14:textId="20D13AF8" w:rsidR="72C22E28" w:rsidRDefault="000D1DB7" w:rsidP="005D1A02">
      <w:pPr>
        <w:pStyle w:val="Caption"/>
      </w:pPr>
      <w:bookmarkStart w:id="71" w:name="_Toc211349734"/>
      <w:r>
        <w:t xml:space="preserve">Figure </w:t>
      </w:r>
      <w:r>
        <w:fldChar w:fldCharType="begin"/>
      </w:r>
      <w:r>
        <w:instrText xml:space="preserve"> SEQ Figure \* ARABIC </w:instrText>
      </w:r>
      <w:r>
        <w:fldChar w:fldCharType="separate"/>
      </w:r>
      <w:r w:rsidR="0074082B">
        <w:t>39</w:t>
      </w:r>
      <w:r>
        <w:fldChar w:fldCharType="end"/>
      </w:r>
      <w:r>
        <w:t>: Entering a Password Reset Code</w:t>
      </w:r>
      <w:bookmarkEnd w:id="71"/>
    </w:p>
    <w:p w14:paraId="4B6EEA54" w14:textId="1DFAA506" w:rsidR="00692AAD" w:rsidRDefault="00692AAD">
      <w:pPr>
        <w:spacing w:before="0" w:after="160"/>
      </w:pPr>
      <w:r>
        <w:br w:type="page"/>
      </w:r>
    </w:p>
    <w:p w14:paraId="33998975" w14:textId="24C62806" w:rsidR="00692AAD" w:rsidRDefault="00692AAD" w:rsidP="00B4391E">
      <w:r>
        <w:lastRenderedPageBreak/>
        <w:t xml:space="preserve">Enter your new </w:t>
      </w:r>
      <w:r w:rsidR="00D97BC1">
        <w:t xml:space="preserve">Password, </w:t>
      </w:r>
      <w:r w:rsidR="006B7E26">
        <w:t xml:space="preserve">ensuring it conforms to the </w:t>
      </w:r>
      <w:r w:rsidR="008778E2">
        <w:t>listed CPUC</w:t>
      </w:r>
      <w:r w:rsidR="00216A10">
        <w:t xml:space="preserve"> RPS requirements</w:t>
      </w:r>
      <w:r w:rsidR="000B308E">
        <w:t xml:space="preserve">, then click the </w:t>
      </w:r>
      <w:r w:rsidR="000B308E" w:rsidRPr="00050F5E">
        <w:rPr>
          <w:rStyle w:val="Button"/>
        </w:rPr>
        <w:t>SUBMIT</w:t>
      </w:r>
      <w:r w:rsidR="000B308E">
        <w:t xml:space="preserve"> button.</w:t>
      </w:r>
    </w:p>
    <w:p w14:paraId="3BAF6834" w14:textId="025A6E7F" w:rsidR="00C27753" w:rsidRDefault="00AA748A" w:rsidP="00B4391E">
      <w:pPr>
        <w:keepNext/>
        <w:spacing w:before="0" w:after="160"/>
      </w:pPr>
      <w:r>
        <w:rPr>
          <w:noProof/>
        </w:rPr>
        <mc:AlternateContent>
          <mc:Choice Requires="wps">
            <w:drawing>
              <wp:anchor distT="0" distB="0" distL="114300" distR="114300" simplePos="0" relativeHeight="251658389" behindDoc="0" locked="0" layoutInCell="1" allowOverlap="1" wp14:anchorId="381FF5A5" wp14:editId="3D5DDFA8">
                <wp:simplePos x="0" y="0"/>
                <wp:positionH relativeFrom="column">
                  <wp:posOffset>1838325</wp:posOffset>
                </wp:positionH>
                <wp:positionV relativeFrom="paragraph">
                  <wp:posOffset>1050925</wp:posOffset>
                </wp:positionV>
                <wp:extent cx="145415" cy="156845"/>
                <wp:effectExtent l="0" t="0" r="6985" b="14605"/>
                <wp:wrapNone/>
                <wp:docPr id="577750500"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7100466C" w14:textId="77777777" w:rsidR="0034562B" w:rsidRPr="00EF37B5" w:rsidRDefault="0034562B" w:rsidP="0034562B">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F5A5" id="_x0000_s1049" type="#_x0000_t202" style="position:absolute;margin-left:144.75pt;margin-top:82.75pt;width:11.45pt;height:12.35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" filled="f" stroked="f" strokeweight=".5pt">
                <v:textbox inset="0,0,0,0">
                  <w:txbxContent>
                    <w:p w14:paraId="7100466C" w14:textId="77777777" w:rsidR="0034562B" w:rsidRPr="00EF37B5" w:rsidRDefault="0034562B" w:rsidP="0034562B">
                      <w:pPr>
                        <w:spacing w:before="0" w:line="240" w:lineRule="exact"/>
                        <w:rPr>
                          <w:sz w:val="22"/>
                          <w:szCs w:val="22"/>
                        </w:rPr>
                      </w:pPr>
                      <w:r>
                        <w:rPr>
                          <w:sz w:val="22"/>
                          <w:szCs w:val="22"/>
                        </w:rPr>
                        <w:sym w:font="Wingdings" w:char="F08C"/>
                      </w:r>
                    </w:p>
                  </w:txbxContent>
                </v:textbox>
              </v:shape>
            </w:pict>
          </mc:Fallback>
        </mc:AlternateContent>
      </w:r>
      <w:r>
        <w:rPr>
          <w:noProof/>
          <w14:ligatures w14:val="standardContextual"/>
        </w:rPr>
        <mc:AlternateContent>
          <mc:Choice Requires="wps">
            <w:drawing>
              <wp:anchor distT="0" distB="0" distL="114300" distR="114300" simplePos="0" relativeHeight="251658390" behindDoc="0" locked="0" layoutInCell="1" allowOverlap="1" wp14:anchorId="7D1D6B09" wp14:editId="69B2BB6C">
                <wp:simplePos x="0" y="0"/>
                <wp:positionH relativeFrom="column">
                  <wp:posOffset>2027555</wp:posOffset>
                </wp:positionH>
                <wp:positionV relativeFrom="paragraph">
                  <wp:posOffset>1052830</wp:posOffset>
                </wp:positionV>
                <wp:extent cx="1441450" cy="557530"/>
                <wp:effectExtent l="0" t="0" r="25400" b="13970"/>
                <wp:wrapNone/>
                <wp:docPr id="2119548229" name="Rectangle 140"/>
                <wp:cNvGraphicFramePr/>
                <a:graphic xmlns:a="http://schemas.openxmlformats.org/drawingml/2006/main">
                  <a:graphicData uri="http://schemas.microsoft.com/office/word/2010/wordprocessingShape">
                    <wps:wsp>
                      <wps:cNvSpPr/>
                      <wps:spPr>
                        <a:xfrm>
                          <a:off x="0" y="0"/>
                          <a:ext cx="1441450" cy="55753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59.65pt;margin-top:82.9pt;width:113.5pt;height:43.9pt;z-index:251787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5AE7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"/>
            </w:pict>
          </mc:Fallback>
        </mc:AlternateContent>
      </w:r>
      <w:r w:rsidR="0034562B">
        <w:rPr>
          <w:noProof/>
        </w:rPr>
        <mc:AlternateContent>
          <mc:Choice Requires="wps">
            <w:drawing>
              <wp:anchor distT="0" distB="0" distL="114300" distR="114300" simplePos="0" relativeHeight="251658388" behindDoc="0" locked="0" layoutInCell="1" allowOverlap="1" wp14:anchorId="5F2E1B2B" wp14:editId="122ED754">
                <wp:simplePos x="0" y="0"/>
                <wp:positionH relativeFrom="column">
                  <wp:posOffset>2068830</wp:posOffset>
                </wp:positionH>
                <wp:positionV relativeFrom="paragraph">
                  <wp:posOffset>2115185</wp:posOffset>
                </wp:positionV>
                <wp:extent cx="145415" cy="156845"/>
                <wp:effectExtent l="0" t="0" r="6985" b="14605"/>
                <wp:wrapNone/>
                <wp:docPr id="1007852599"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098A0491" w14:textId="77777777" w:rsidR="0034562B" w:rsidRPr="00EF37B5" w:rsidRDefault="0034562B" w:rsidP="0034562B">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E1B2B" id="_x0000_s1050" type="#_x0000_t202" style="position:absolute;margin-left:162.9pt;margin-top:166.55pt;width:11.45pt;height:12.35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" filled="f" stroked="f" strokeweight=".5pt">
                <v:textbox inset="0,0,0,0">
                  <w:txbxContent>
                    <w:p w14:paraId="098A0491" w14:textId="77777777" w:rsidR="0034562B" w:rsidRPr="00EF37B5" w:rsidRDefault="0034562B" w:rsidP="0034562B">
                      <w:pPr>
                        <w:spacing w:before="0" w:line="240" w:lineRule="exact"/>
                        <w:rPr>
                          <w:sz w:val="22"/>
                          <w:szCs w:val="22"/>
                        </w:rPr>
                      </w:pPr>
                      <w:r w:rsidRPr="00EF37B5">
                        <w:rPr>
                          <w:sz w:val="22"/>
                          <w:szCs w:val="22"/>
                        </w:rPr>
                        <w:sym w:font="Wingdings" w:char="F08D"/>
                      </w:r>
                    </w:p>
                  </w:txbxContent>
                </v:textbox>
              </v:shape>
            </w:pict>
          </mc:Fallback>
        </mc:AlternateContent>
      </w:r>
      <w:r w:rsidR="0034562B">
        <w:rPr>
          <w:noProof/>
        </w:rPr>
        <mc:AlternateContent>
          <mc:Choice Requires="wps">
            <w:drawing>
              <wp:anchor distT="0" distB="0" distL="114300" distR="114300" simplePos="0" relativeHeight="251658387" behindDoc="0" locked="0" layoutInCell="1" allowOverlap="1" wp14:anchorId="0549AE08" wp14:editId="2A075C00">
                <wp:simplePos x="0" y="0"/>
                <wp:positionH relativeFrom="column">
                  <wp:posOffset>2216150</wp:posOffset>
                </wp:positionH>
                <wp:positionV relativeFrom="paragraph">
                  <wp:posOffset>2092381</wp:posOffset>
                </wp:positionV>
                <wp:extent cx="393065" cy="200660"/>
                <wp:effectExtent l="0" t="0" r="6985" b="8890"/>
                <wp:wrapNone/>
                <wp:docPr id="1588435221" name="Arrow: Right 14"/>
                <wp:cNvGraphicFramePr/>
                <a:graphic xmlns:a="http://schemas.openxmlformats.org/drawingml/2006/main">
                  <a:graphicData uri="http://schemas.microsoft.com/office/word/2010/wordprocessingShape">
                    <wps:wsp>
                      <wps:cNvSpPr/>
                      <wps:spPr>
                        <a:xfrm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174.5pt;margin-top:164.75pt;width:30.95pt;height:15.8pt;flip:y;z-index:251784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" w14:anchorId="1FBCD2E8"/>
            </w:pict>
          </mc:Fallback>
        </mc:AlternateContent>
      </w:r>
      <w:r w:rsidR="00692AAD" w:rsidRPr="0056479A">
        <w:rPr>
          <w:noProof/>
        </w:rPr>
        <w:drawing>
          <wp:inline distT="0" distB="0" distL="0" distR="0" wp14:anchorId="22E57CCD" wp14:editId="3B333C55">
            <wp:extent cx="5479391" cy="2953511"/>
            <wp:effectExtent l="19050" t="19050" r="26670" b="18415"/>
            <wp:docPr id="20275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6727"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9391" cy="2953511"/>
                    </a:xfrm>
                    <a:prstGeom prst="rect">
                      <a:avLst/>
                    </a:prstGeom>
                    <a:ln>
                      <a:solidFill>
                        <a:schemeClr val="tx1"/>
                      </a:solidFill>
                    </a:ln>
                  </pic:spPr>
                </pic:pic>
              </a:graphicData>
            </a:graphic>
          </wp:inline>
        </w:drawing>
      </w:r>
    </w:p>
    <w:p w14:paraId="6F45EF48" w14:textId="4160A3C9" w:rsidR="00692AAD" w:rsidRDefault="00C27753" w:rsidP="00B4391E">
      <w:pPr>
        <w:pStyle w:val="Caption"/>
      </w:pPr>
      <w:bookmarkStart w:id="72" w:name="_Toc211349735"/>
      <w:r>
        <w:t xml:space="preserve">Figure </w:t>
      </w:r>
      <w:r>
        <w:fldChar w:fldCharType="begin"/>
      </w:r>
      <w:r>
        <w:instrText xml:space="preserve"> SEQ Figure \* ARABIC </w:instrText>
      </w:r>
      <w:r>
        <w:fldChar w:fldCharType="separate"/>
      </w:r>
      <w:r w:rsidR="0074082B">
        <w:t>40</w:t>
      </w:r>
      <w:r>
        <w:fldChar w:fldCharType="end"/>
      </w:r>
      <w:r>
        <w:t>: Entering a New Password</w:t>
      </w:r>
      <w:bookmarkEnd w:id="72"/>
    </w:p>
    <w:p w14:paraId="743219B7" w14:textId="16862D5D" w:rsidR="003A6914" w:rsidRDefault="006E19F3">
      <w:pPr>
        <w:spacing w:before="0" w:after="160"/>
      </w:pPr>
      <w:r>
        <w:t>Access</w:t>
      </w:r>
      <w:r w:rsidR="009420A5">
        <w:t xml:space="preserve"> your Authenticator app</w:t>
      </w:r>
      <w:r w:rsidR="00A64037">
        <w:t>,</w:t>
      </w:r>
      <w:r>
        <w:t xml:space="preserve"> enter the </w:t>
      </w:r>
      <w:r w:rsidR="003D02B9">
        <w:t>current 2FA code</w:t>
      </w:r>
      <w:r w:rsidR="00A64037">
        <w:t xml:space="preserve">, then click </w:t>
      </w:r>
      <w:r w:rsidR="00A64037" w:rsidRPr="00B4391E">
        <w:rPr>
          <w:rStyle w:val="Button"/>
        </w:rPr>
        <w:t>NEXT</w:t>
      </w:r>
      <w:r w:rsidR="003D02B9">
        <w:t>.</w:t>
      </w:r>
    </w:p>
    <w:p w14:paraId="2A1F4509" w14:textId="54408FC7" w:rsidR="006944E6" w:rsidRDefault="00DF3ADE" w:rsidP="00B4391E">
      <w:pPr>
        <w:keepNext/>
        <w:spacing w:before="0" w:after="160"/>
      </w:pPr>
      <w:r>
        <w:rPr>
          <w:noProof/>
        </w:rPr>
        <mc:AlternateContent>
          <mc:Choice Requires="wps">
            <w:drawing>
              <wp:anchor distT="0" distB="0" distL="114300" distR="114300" simplePos="0" relativeHeight="251658391" behindDoc="0" locked="0" layoutInCell="1" allowOverlap="1" wp14:anchorId="72AD3F6C" wp14:editId="61875608">
                <wp:simplePos x="0" y="0"/>
                <wp:positionH relativeFrom="column">
                  <wp:posOffset>2330450</wp:posOffset>
                </wp:positionH>
                <wp:positionV relativeFrom="paragraph">
                  <wp:posOffset>1437640</wp:posOffset>
                </wp:positionV>
                <wp:extent cx="393065" cy="200660"/>
                <wp:effectExtent l="0" t="0" r="6985" b="8890"/>
                <wp:wrapNone/>
                <wp:docPr id="517374517" name="Arrow: Right 14"/>
                <wp:cNvGraphicFramePr/>
                <a:graphic xmlns:a="http://schemas.openxmlformats.org/drawingml/2006/main">
                  <a:graphicData uri="http://schemas.microsoft.com/office/word/2010/wordprocessingShape">
                    <wps:wsp>
                      <wps:cNvSpPr/>
                      <wps:spPr>
                        <a:xfrm rot="10800000"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183.5pt;margin-top:113.2pt;width:30.95pt;height:15.8pt;rotation:180;flip:y;z-index:251789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" w14:anchorId="64E19F27"/>
            </w:pict>
          </mc:Fallback>
        </mc:AlternateContent>
      </w:r>
      <w:r>
        <w:rPr>
          <w:noProof/>
        </w:rPr>
        <mc:AlternateContent>
          <mc:Choice Requires="wps">
            <w:drawing>
              <wp:anchor distT="0" distB="0" distL="114300" distR="114300" simplePos="0" relativeHeight="251658392" behindDoc="0" locked="0" layoutInCell="1" allowOverlap="1" wp14:anchorId="3C0486D1" wp14:editId="6459BBD2">
                <wp:simplePos x="0" y="0"/>
                <wp:positionH relativeFrom="column">
                  <wp:posOffset>2737485</wp:posOffset>
                </wp:positionH>
                <wp:positionV relativeFrom="paragraph">
                  <wp:posOffset>1466215</wp:posOffset>
                </wp:positionV>
                <wp:extent cx="145415" cy="156845"/>
                <wp:effectExtent l="0" t="0" r="6985" b="14605"/>
                <wp:wrapNone/>
                <wp:docPr id="1594374242"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76164E40" w14:textId="77777777" w:rsidR="0034562B" w:rsidRPr="00EF37B5" w:rsidRDefault="0034562B" w:rsidP="0034562B">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486D1" id="_x0000_s1051" type="#_x0000_t202" style="position:absolute;margin-left:215.55pt;margin-top:115.45pt;width:11.45pt;height:12.3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" filled="f" stroked="f" strokeweight=".5pt">
                <v:textbox inset="0,0,0,0">
                  <w:txbxContent>
                    <w:p w14:paraId="76164E40" w14:textId="77777777" w:rsidR="0034562B" w:rsidRPr="00EF37B5" w:rsidRDefault="0034562B" w:rsidP="0034562B">
                      <w:pPr>
                        <w:spacing w:before="0" w:line="240" w:lineRule="exact"/>
                        <w:rPr>
                          <w:sz w:val="22"/>
                          <w:szCs w:val="22"/>
                        </w:rPr>
                      </w:pPr>
                      <w:r w:rsidRPr="00EF37B5">
                        <w:rPr>
                          <w:sz w:val="22"/>
                          <w:szCs w:val="22"/>
                        </w:rPr>
                        <w:sym w:font="Wingdings" w:char="F08D"/>
                      </w:r>
                    </w:p>
                  </w:txbxContent>
                </v:textbox>
              </v:shape>
            </w:pict>
          </mc:Fallback>
        </mc:AlternateContent>
      </w:r>
      <w:r w:rsidR="00AA748A">
        <w:rPr>
          <w:noProof/>
          <w14:ligatures w14:val="standardContextual"/>
        </w:rPr>
        <mc:AlternateContent>
          <mc:Choice Requires="wps">
            <w:drawing>
              <wp:anchor distT="0" distB="0" distL="114300" distR="114300" simplePos="0" relativeHeight="251658394" behindDoc="0" locked="0" layoutInCell="1" allowOverlap="1" wp14:anchorId="69279FBF" wp14:editId="536B89D9">
                <wp:simplePos x="0" y="0"/>
                <wp:positionH relativeFrom="column">
                  <wp:posOffset>2027555</wp:posOffset>
                </wp:positionH>
                <wp:positionV relativeFrom="paragraph">
                  <wp:posOffset>1176655</wp:posOffset>
                </wp:positionV>
                <wp:extent cx="1441450" cy="215900"/>
                <wp:effectExtent l="0" t="0" r="25400" b="12700"/>
                <wp:wrapNone/>
                <wp:docPr id="1987286517" name="Rectangle 140"/>
                <wp:cNvGraphicFramePr/>
                <a:graphic xmlns:a="http://schemas.openxmlformats.org/drawingml/2006/main">
                  <a:graphicData uri="http://schemas.microsoft.com/office/word/2010/wordprocessingShape">
                    <wps:wsp>
                      <wps:cNvSpPr/>
                      <wps:spPr>
                        <a:xfrm>
                          <a:off x="0" y="0"/>
                          <a:ext cx="1441450" cy="21590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159.65pt;margin-top:92.65pt;width:113.5pt;height:17pt;z-index:251792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4319B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"/>
            </w:pict>
          </mc:Fallback>
        </mc:AlternateContent>
      </w:r>
      <w:r w:rsidR="0034562B">
        <w:rPr>
          <w:noProof/>
        </w:rPr>
        <mc:AlternateContent>
          <mc:Choice Requires="wps">
            <w:drawing>
              <wp:anchor distT="0" distB="0" distL="114300" distR="114300" simplePos="0" relativeHeight="251658393" behindDoc="0" locked="0" layoutInCell="1" allowOverlap="1" wp14:anchorId="794103CD" wp14:editId="5049A064">
                <wp:simplePos x="0" y="0"/>
                <wp:positionH relativeFrom="column">
                  <wp:posOffset>1847850</wp:posOffset>
                </wp:positionH>
                <wp:positionV relativeFrom="paragraph">
                  <wp:posOffset>1174750</wp:posOffset>
                </wp:positionV>
                <wp:extent cx="145415" cy="156845"/>
                <wp:effectExtent l="0" t="0" r="6985" b="14605"/>
                <wp:wrapNone/>
                <wp:docPr id="1911932132"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2BD3C3F7" w14:textId="77777777" w:rsidR="0034562B" w:rsidRPr="00EF37B5" w:rsidRDefault="0034562B" w:rsidP="0034562B">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103CD" id="_x0000_s1052" type="#_x0000_t202" style="position:absolute;margin-left:145.5pt;margin-top:92.5pt;width:11.45pt;height:12.3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" filled="f" stroked="f" strokeweight=".5pt">
                <v:textbox inset="0,0,0,0">
                  <w:txbxContent>
                    <w:p w14:paraId="2BD3C3F7" w14:textId="77777777" w:rsidR="0034562B" w:rsidRPr="00EF37B5" w:rsidRDefault="0034562B" w:rsidP="0034562B">
                      <w:pPr>
                        <w:spacing w:before="0" w:line="240" w:lineRule="exact"/>
                        <w:rPr>
                          <w:sz w:val="22"/>
                          <w:szCs w:val="22"/>
                        </w:rPr>
                      </w:pPr>
                      <w:r>
                        <w:rPr>
                          <w:sz w:val="22"/>
                          <w:szCs w:val="22"/>
                        </w:rPr>
                        <w:sym w:font="Wingdings" w:char="F08C"/>
                      </w:r>
                    </w:p>
                  </w:txbxContent>
                </v:textbox>
              </v:shape>
            </w:pict>
          </mc:Fallback>
        </mc:AlternateContent>
      </w:r>
      <w:r w:rsidR="003A6914" w:rsidRPr="0056479A">
        <w:rPr>
          <w:noProof/>
        </w:rPr>
        <w:drawing>
          <wp:inline distT="0" distB="0" distL="0" distR="0" wp14:anchorId="22B27E36" wp14:editId="67CD4E55">
            <wp:extent cx="5479390" cy="2953511"/>
            <wp:effectExtent l="19050" t="19050" r="26670" b="18415"/>
            <wp:docPr id="12847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10944"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79390" cy="2953511"/>
                    </a:xfrm>
                    <a:prstGeom prst="rect">
                      <a:avLst/>
                    </a:prstGeom>
                    <a:ln>
                      <a:solidFill>
                        <a:schemeClr val="tx1"/>
                      </a:solidFill>
                    </a:ln>
                  </pic:spPr>
                </pic:pic>
              </a:graphicData>
            </a:graphic>
          </wp:inline>
        </w:drawing>
      </w:r>
    </w:p>
    <w:p w14:paraId="1F576BA2" w14:textId="7CF0FA17" w:rsidR="00A64037" w:rsidRDefault="006944E6" w:rsidP="00B4391E">
      <w:pPr>
        <w:pStyle w:val="Caption"/>
      </w:pPr>
      <w:bookmarkStart w:id="73" w:name="_Toc211349736"/>
      <w:r>
        <w:t xml:space="preserve">Figure </w:t>
      </w:r>
      <w:r>
        <w:fldChar w:fldCharType="begin"/>
      </w:r>
      <w:r>
        <w:instrText xml:space="preserve"> SEQ Figure \* ARABIC </w:instrText>
      </w:r>
      <w:r>
        <w:fldChar w:fldCharType="separate"/>
      </w:r>
      <w:r w:rsidR="0074082B">
        <w:t>41</w:t>
      </w:r>
      <w:r>
        <w:fldChar w:fldCharType="end"/>
      </w:r>
      <w:r>
        <w:t>: Entering a 2FA Code</w:t>
      </w:r>
      <w:bookmarkEnd w:id="73"/>
    </w:p>
    <w:p w14:paraId="4A24EF55" w14:textId="467C5A26" w:rsidR="005075FE" w:rsidRPr="007E6313" w:rsidRDefault="007D2E0B" w:rsidP="00A63342">
      <w:pPr>
        <w:pStyle w:val="Heading1"/>
      </w:pPr>
      <w:bookmarkStart w:id="74" w:name="_Toc211349789"/>
      <w:r>
        <w:lastRenderedPageBreak/>
        <w:t>Dashboard</w:t>
      </w:r>
      <w:r w:rsidR="002D0477">
        <w:t xml:space="preserve"> Functionality</w:t>
      </w:r>
      <w:bookmarkEnd w:id="74"/>
    </w:p>
    <w:p w14:paraId="05FE5E55" w14:textId="1A76C94F" w:rsidR="005075FE" w:rsidRPr="00FB36E4" w:rsidRDefault="005075FE" w:rsidP="00A7608A">
      <w:pPr>
        <w:pStyle w:val="Heading2"/>
      </w:pPr>
      <w:bookmarkStart w:id="75" w:name="_Toc211349790"/>
      <w:r>
        <w:t>Dashboard</w:t>
      </w:r>
      <w:bookmarkEnd w:id="75"/>
    </w:p>
    <w:p w14:paraId="7CF3867D" w14:textId="073258C4" w:rsidR="00F156E0" w:rsidRPr="00F156E0" w:rsidRDefault="00E157EC" w:rsidP="00F156E0">
      <w:r>
        <w:t>T</w:t>
      </w:r>
      <w:r w:rsidR="00D814EA">
        <w:t>he</w:t>
      </w:r>
      <w:r w:rsidR="006261ED">
        <w:t xml:space="preserve"> </w:t>
      </w:r>
      <w:r w:rsidR="00D814EA" w:rsidRPr="00EF37B5">
        <w:rPr>
          <w:b/>
          <w:bCs/>
        </w:rPr>
        <w:t>CPUC -</w:t>
      </w:r>
      <w:r w:rsidR="006261ED" w:rsidRPr="00EF37B5">
        <w:rPr>
          <w:b/>
          <w:bCs/>
        </w:rPr>
        <w:t xml:space="preserve"> Dashboard</w:t>
      </w:r>
      <w:r w:rsidR="006261ED">
        <w:t xml:space="preserve"> page</w:t>
      </w:r>
      <w:r>
        <w:t xml:space="preserve"> is the main </w:t>
      </w:r>
      <w:r w:rsidR="00A865B6">
        <w:t>database</w:t>
      </w:r>
      <w:r>
        <w:t xml:space="preserve"> page</w:t>
      </w:r>
      <w:r w:rsidR="006261ED">
        <w:t>.</w:t>
      </w:r>
      <w:r w:rsidR="00FA6465">
        <w:t xml:space="preserve"> </w:t>
      </w:r>
      <w:r w:rsidR="007E5A81">
        <w:t xml:space="preserve">The </w:t>
      </w:r>
      <w:r w:rsidR="00BA7582">
        <w:t>d</w:t>
      </w:r>
      <w:r w:rsidR="007E5A81">
        <w:t>ashboard</w:t>
      </w:r>
      <w:r w:rsidR="009F64A9">
        <w:t xml:space="preserve"> displays </w:t>
      </w:r>
      <w:r w:rsidR="00BA7582">
        <w:t>s</w:t>
      </w:r>
      <w:r w:rsidR="00FD3260">
        <w:t>ubmission</w:t>
      </w:r>
      <w:r w:rsidR="009F64A9">
        <w:t xml:space="preserve"> statistics</w:t>
      </w:r>
      <w:r w:rsidR="002B7CC7">
        <w:t xml:space="preserve"> (</w:t>
      </w:r>
      <w:r w:rsidR="002B7CC7" w:rsidRPr="00EF37B5">
        <w:rPr>
          <w:b/>
          <w:bCs/>
        </w:rPr>
        <w:t>Submitted</w:t>
      </w:r>
      <w:r w:rsidR="002B7CC7">
        <w:t>)</w:t>
      </w:r>
      <w:r w:rsidR="009F64A9">
        <w:t xml:space="preserve">, </w:t>
      </w:r>
      <w:r w:rsidR="00CE7E14">
        <w:t>pending activities</w:t>
      </w:r>
      <w:r w:rsidR="002B7CC7">
        <w:t xml:space="preserve"> (</w:t>
      </w:r>
      <w:r w:rsidR="002B7CC7" w:rsidRPr="00EF37B5">
        <w:rPr>
          <w:b/>
          <w:bCs/>
        </w:rPr>
        <w:t>Pending</w:t>
      </w:r>
      <w:r w:rsidR="002B7CC7">
        <w:t>)</w:t>
      </w:r>
      <w:r w:rsidR="00CE7E14">
        <w:t xml:space="preserve">, </w:t>
      </w:r>
      <w:r w:rsidR="00116C4E" w:rsidRPr="00EF37B5">
        <w:rPr>
          <w:b/>
          <w:bCs/>
        </w:rPr>
        <w:t>Errors</w:t>
      </w:r>
      <w:r w:rsidR="00116C4E">
        <w:t xml:space="preserve">, and </w:t>
      </w:r>
      <w:r w:rsidR="00116C4E" w:rsidRPr="00EF37B5">
        <w:rPr>
          <w:b/>
          <w:bCs/>
        </w:rPr>
        <w:t>Late</w:t>
      </w:r>
      <w:r w:rsidR="00116C4E">
        <w:t xml:space="preserve"> items, along with your to-do’s (</w:t>
      </w:r>
      <w:r w:rsidR="00116C4E" w:rsidRPr="00EF37B5">
        <w:rPr>
          <w:b/>
          <w:bCs/>
        </w:rPr>
        <w:t>My Tasks</w:t>
      </w:r>
      <w:r w:rsidR="00116C4E">
        <w:t>)</w:t>
      </w:r>
      <w:r w:rsidR="009F64A9">
        <w:t xml:space="preserve"> and submitted </w:t>
      </w:r>
      <w:r w:rsidR="00116C4E" w:rsidRPr="00EF37B5">
        <w:rPr>
          <w:b/>
          <w:bCs/>
        </w:rPr>
        <w:t>Support Tickets</w:t>
      </w:r>
      <w:r w:rsidR="002B7CC7">
        <w:t>. There is also</w:t>
      </w:r>
      <w:r w:rsidR="009F64A9">
        <w:t xml:space="preserve"> </w:t>
      </w:r>
      <w:r w:rsidR="007E5A81">
        <w:t xml:space="preserve">a </w:t>
      </w:r>
      <w:r w:rsidR="009F64A9">
        <w:t>c</w:t>
      </w:r>
      <w:r w:rsidR="007E5A81">
        <w:t>alendar</w:t>
      </w:r>
      <w:r w:rsidR="009F64A9">
        <w:t xml:space="preserve"> with </w:t>
      </w:r>
      <w:r w:rsidR="00FD3260">
        <w:t>Submission</w:t>
      </w:r>
      <w:r w:rsidR="007E5A81">
        <w:t xml:space="preserve"> </w:t>
      </w:r>
      <w:r w:rsidR="009F64A9">
        <w:t>d</w:t>
      </w:r>
      <w:r w:rsidR="007E5A81">
        <w:t>eadlines</w:t>
      </w:r>
      <w:r w:rsidR="002B7CC7">
        <w:t xml:space="preserve"> displayed</w:t>
      </w:r>
      <w:r w:rsidR="009F64A9">
        <w:t>.</w:t>
      </w:r>
      <w:r w:rsidR="00F50BF8">
        <w:t xml:space="preserve"> </w:t>
      </w:r>
      <w:r w:rsidR="00F156E0">
        <w:t xml:space="preserve">Any </w:t>
      </w:r>
      <w:r w:rsidR="00F156E0" w:rsidRPr="00634757">
        <w:rPr>
          <w:b/>
          <w:bCs/>
        </w:rPr>
        <w:t>Notifications</w:t>
      </w:r>
      <w:r w:rsidR="00F156E0">
        <w:t xml:space="preserve"> that require your attention can be accessed by clicking the bell </w:t>
      </w:r>
      <w:r w:rsidR="00F156E0" w:rsidRPr="00634757">
        <w:rPr>
          <w:noProof/>
          <w:position w:val="-4"/>
        </w:rPr>
        <w:drawing>
          <wp:inline distT="0" distB="0" distL="0" distR="0" wp14:anchorId="257B7262" wp14:editId="0BDFCE94">
            <wp:extent cx="152399" cy="143358"/>
            <wp:effectExtent l="0" t="0" r="635" b="0"/>
            <wp:docPr id="9660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1826" name=""/>
                    <pic:cNvPicPr/>
                  </pic:nvPicPr>
                  <pic:blipFill rotWithShape="1">
                    <a:blip r:embed="rId64"/>
                    <a:srcRect l="1" t="11466" r="-1" b="-1"/>
                    <a:stretch/>
                  </pic:blipFill>
                  <pic:spPr bwMode="auto">
                    <a:xfrm>
                      <a:off x="0" y="0"/>
                      <a:ext cx="152421" cy="143378"/>
                    </a:xfrm>
                    <a:prstGeom prst="rect">
                      <a:avLst/>
                    </a:prstGeom>
                    <a:ln>
                      <a:noFill/>
                    </a:ln>
                    <a:extLst>
                      <a:ext uri="{53640926-AAD7-44D8-BBD7-CCE9431645EC}">
                        <a14:shadowObscured xmlns:a14="http://schemas.microsoft.com/office/drawing/2010/main"/>
                      </a:ext>
                    </a:extLst>
                  </pic:spPr>
                </pic:pic>
              </a:graphicData>
            </a:graphic>
          </wp:inline>
        </w:drawing>
      </w:r>
      <w:r w:rsidR="00F156E0" w:rsidRPr="007854E0">
        <w:t xml:space="preserve"> </w:t>
      </w:r>
      <w:r w:rsidR="00F156E0">
        <w:t>icon.</w:t>
      </w:r>
    </w:p>
    <w:p w14:paraId="4D2DB4B8" w14:textId="51EA19E5" w:rsidR="00446C30" w:rsidRDefault="008A114C" w:rsidP="00EF37B5">
      <w:pPr>
        <w:pStyle w:val="Graphic"/>
      </w:pPr>
      <w:r>
        <mc:AlternateContent>
          <mc:Choice Requires="wps">
            <w:drawing>
              <wp:anchor distT="0" distB="0" distL="114300" distR="114300" simplePos="0" relativeHeight="251658277" behindDoc="0" locked="0" layoutInCell="1" allowOverlap="1" wp14:anchorId="40F87A44" wp14:editId="29F6658C">
                <wp:simplePos x="0" y="0"/>
                <wp:positionH relativeFrom="column">
                  <wp:posOffset>3414339</wp:posOffset>
                </wp:positionH>
                <wp:positionV relativeFrom="paragraph">
                  <wp:posOffset>245745</wp:posOffset>
                </wp:positionV>
                <wp:extent cx="144149" cy="157075"/>
                <wp:effectExtent l="0" t="0" r="27305" b="14605"/>
                <wp:wrapNone/>
                <wp:docPr id="364727190" name="Text Box 75"/>
                <wp:cNvGraphicFramePr/>
                <a:graphic xmlns:a="http://schemas.openxmlformats.org/drawingml/2006/main">
                  <a:graphicData uri="http://schemas.microsoft.com/office/word/2010/wordprocessingShape">
                    <wps:wsp>
                      <wps:cNvSpPr txBox="1"/>
                      <wps:spPr>
                        <a:xfrm>
                          <a:off x="0" y="0"/>
                          <a:ext cx="144149" cy="157075"/>
                        </a:xfrm>
                        <a:prstGeom prst="rect">
                          <a:avLst/>
                        </a:prstGeom>
                        <a:noFill/>
                        <a:ln w="25400">
                          <a:solidFill>
                            <a:srgbClr val="FF0000"/>
                          </a:solidFill>
                        </a:ln>
                      </wps:spPr>
                      <wps:txbx>
                        <w:txbxContent>
                          <w:p w14:paraId="33DE1BD6" w14:textId="77777777" w:rsidR="008A114C" w:rsidRDefault="008A114C" w:rsidP="008A114C"/>
                        </w:txbxContent>
                      </wps:txbx>
                      <wps:bodyPr rot="0" spcFirstLastPara="0" vertOverflow="overflow" horzOverflow="overflow" vert="horz" wrap="square" lIns="18288"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87A44" id="_x0000_s1053" type="#_x0000_t202" style="position:absolute;margin-left:268.85pt;margin-top:19.35pt;width:11.35pt;height:12.3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" filled="f" strokecolor="red" strokeweight="2pt">
                <v:textbox inset="1.44pt,0,0,0">
                  <w:txbxContent>
                    <w:p w14:paraId="33DE1BD6" w14:textId="77777777" w:rsidR="008A114C" w:rsidRDefault="008A114C" w:rsidP="008A114C"/>
                  </w:txbxContent>
                </v:textbox>
              </v:shape>
            </w:pict>
          </mc:Fallback>
        </mc:AlternateContent>
      </w:r>
      <w:r w:rsidR="00743101" w:rsidRPr="00743101">
        <w:t xml:space="preserve"> </w:t>
      </w:r>
      <w:r w:rsidR="00743101" w:rsidRPr="00743101">
        <w:drawing>
          <wp:inline distT="0" distB="0" distL="0" distR="0" wp14:anchorId="40206047" wp14:editId="2EF17A62">
            <wp:extent cx="3931920" cy="2624328"/>
            <wp:effectExtent l="19050" t="19050" r="11430" b="24130"/>
            <wp:docPr id="553258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8795" name="Picture 1" descr="A screenshot of a computer&#10;&#10;Description automatically generated"/>
                    <pic:cNvPicPr/>
                  </pic:nvPicPr>
                  <pic:blipFill>
                    <a:blip r:embed="rId65"/>
                    <a:stretch>
                      <a:fillRect/>
                    </a:stretch>
                  </pic:blipFill>
                  <pic:spPr>
                    <a:xfrm>
                      <a:off x="0" y="0"/>
                      <a:ext cx="3931920" cy="2624328"/>
                    </a:xfrm>
                    <a:prstGeom prst="rect">
                      <a:avLst/>
                    </a:prstGeom>
                    <a:ln>
                      <a:solidFill>
                        <a:srgbClr val="000000"/>
                      </a:solidFill>
                    </a:ln>
                  </pic:spPr>
                </pic:pic>
              </a:graphicData>
            </a:graphic>
          </wp:inline>
        </w:drawing>
      </w:r>
    </w:p>
    <w:p w14:paraId="6A99CFC9" w14:textId="7EBC602C" w:rsidR="00446C30" w:rsidRDefault="00446C30" w:rsidP="005D1A02">
      <w:pPr>
        <w:pStyle w:val="Caption"/>
      </w:pPr>
      <w:bookmarkStart w:id="76" w:name="_Toc211349737"/>
      <w:r>
        <w:t xml:space="preserve">Figure </w:t>
      </w:r>
      <w:r>
        <w:fldChar w:fldCharType="begin"/>
      </w:r>
      <w:r>
        <w:instrText xml:space="preserve"> SEQ Figure \* ARABIC </w:instrText>
      </w:r>
      <w:r>
        <w:fldChar w:fldCharType="separate"/>
      </w:r>
      <w:r w:rsidR="0074082B">
        <w:t>42</w:t>
      </w:r>
      <w:r>
        <w:fldChar w:fldCharType="end"/>
      </w:r>
      <w:r>
        <w:t>: The CPUC-Dashboard</w:t>
      </w:r>
      <w:bookmarkEnd w:id="76"/>
    </w:p>
    <w:p w14:paraId="467FAF05" w14:textId="6D460BBF" w:rsidR="000C2A92" w:rsidRDefault="000C2A92" w:rsidP="00EF37B5">
      <w:pPr>
        <w:keepNext/>
      </w:pPr>
      <w:r>
        <w:t xml:space="preserve">A pop out sidebar will display new </w:t>
      </w:r>
      <w:r w:rsidR="008A114C" w:rsidRPr="00806FED">
        <w:rPr>
          <w:b/>
          <w:bCs/>
        </w:rPr>
        <w:t>Notifications</w:t>
      </w:r>
      <w:r>
        <w:t xml:space="preserve">. Click the </w:t>
      </w:r>
      <w:r w:rsidRPr="00EF37B5">
        <w:rPr>
          <w:noProof/>
          <w:position w:val="-4"/>
        </w:rPr>
        <w:drawing>
          <wp:inline distT="0" distB="0" distL="0" distR="0" wp14:anchorId="32D86E07" wp14:editId="3401C036">
            <wp:extent cx="110490" cy="104775"/>
            <wp:effectExtent l="0" t="0" r="3810" b="9525"/>
            <wp:docPr id="177585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3402" name=""/>
                    <pic:cNvPicPr/>
                  </pic:nvPicPr>
                  <pic:blipFill rotWithShape="1">
                    <a:blip r:embed="rId66"/>
                    <a:srcRect l="9333" t="2" r="13333" b="-2"/>
                    <a:stretch/>
                  </pic:blipFill>
                  <pic:spPr bwMode="auto">
                    <a:xfrm>
                      <a:off x="0" y="0"/>
                      <a:ext cx="110506" cy="104790"/>
                    </a:xfrm>
                    <a:prstGeom prst="rect">
                      <a:avLst/>
                    </a:prstGeom>
                    <a:ln>
                      <a:noFill/>
                    </a:ln>
                    <a:extLst>
                      <a:ext uri="{53640926-AAD7-44D8-BBD7-CCE9431645EC}">
                        <a14:shadowObscured xmlns:a14="http://schemas.microsoft.com/office/drawing/2010/main"/>
                      </a:ext>
                    </a:extLst>
                  </pic:spPr>
                </pic:pic>
              </a:graphicData>
            </a:graphic>
          </wp:inline>
        </w:drawing>
      </w:r>
      <w:r>
        <w:t xml:space="preserve"> to close the </w:t>
      </w:r>
      <w:r w:rsidRPr="00806FED">
        <w:rPr>
          <w:b/>
          <w:bCs/>
        </w:rPr>
        <w:t>Notifications</w:t>
      </w:r>
      <w:r>
        <w:t xml:space="preserve"> pop out.</w:t>
      </w:r>
    </w:p>
    <w:p w14:paraId="76D71EBB" w14:textId="0E812083" w:rsidR="006C3BDA" w:rsidRDefault="000113E9" w:rsidP="00EF37B5">
      <w:pPr>
        <w:pStyle w:val="Graphic"/>
        <w:keepNext w:val="0"/>
      </w:pPr>
      <w:r w:rsidRPr="00AB0D18">
        <w:drawing>
          <wp:anchor distT="0" distB="0" distL="114300" distR="114300" simplePos="0" relativeHeight="251658250" behindDoc="0" locked="0" layoutInCell="1" allowOverlap="1" wp14:anchorId="6B3E4585" wp14:editId="442EAAA3">
            <wp:simplePos x="0" y="0"/>
            <wp:positionH relativeFrom="column">
              <wp:posOffset>3473450</wp:posOffset>
            </wp:positionH>
            <wp:positionV relativeFrom="paragraph">
              <wp:posOffset>170815</wp:posOffset>
            </wp:positionV>
            <wp:extent cx="1234440" cy="2623820"/>
            <wp:effectExtent l="38100" t="38100" r="41910" b="43180"/>
            <wp:wrapNone/>
            <wp:docPr id="46687707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7074" name="Picture 1" descr="A white background with black dot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234440" cy="2623820"/>
                    </a:xfrm>
                    <a:prstGeom prst="rect">
                      <a:avLst/>
                    </a:prstGeom>
                    <a:ln w="25400">
                      <a:solidFill>
                        <a:srgbClr val="FF0000"/>
                      </a:solidFill>
                    </a:ln>
                  </pic:spPr>
                </pic:pic>
              </a:graphicData>
            </a:graphic>
            <wp14:sizeRelH relativeFrom="page">
              <wp14:pctWidth>0</wp14:pctWidth>
            </wp14:sizeRelH>
            <wp14:sizeRelV relativeFrom="page">
              <wp14:pctHeight>0</wp14:pctHeight>
            </wp14:sizeRelV>
          </wp:anchor>
        </w:drawing>
      </w:r>
      <w:r w:rsidR="00950EE2">
        <mc:AlternateContent>
          <mc:Choice Requires="wps">
            <w:drawing>
              <wp:anchor distT="0" distB="0" distL="114300" distR="114300" simplePos="0" relativeHeight="251658251" behindDoc="0" locked="0" layoutInCell="1" allowOverlap="1" wp14:anchorId="7DCC9097" wp14:editId="4D551B43">
                <wp:simplePos x="0" y="0"/>
                <wp:positionH relativeFrom="column">
                  <wp:posOffset>4254500</wp:posOffset>
                </wp:positionH>
                <wp:positionV relativeFrom="paragraph">
                  <wp:posOffset>226060</wp:posOffset>
                </wp:positionV>
                <wp:extent cx="393065" cy="200660"/>
                <wp:effectExtent l="19050" t="38100" r="6985" b="27940"/>
                <wp:wrapNone/>
                <wp:docPr id="1227551564" name="Arrow: Right 14"/>
                <wp:cNvGraphicFramePr/>
                <a:graphic xmlns:a="http://schemas.openxmlformats.org/drawingml/2006/main">
                  <a:graphicData uri="http://schemas.microsoft.com/office/word/2010/wordprocessingShape">
                    <wps:wsp>
                      <wps:cNvSpPr/>
                      <wps:spPr>
                        <a:xfrm rot="204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335pt;margin-top:17.8pt;width:30.95pt;height:15.8pt;rotation:-20;z-index:251657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" w14:anchorId="2130FB4D"/>
            </w:pict>
          </mc:Fallback>
        </mc:AlternateContent>
      </w:r>
      <w:r w:rsidR="0012608B" w:rsidRPr="00743101">
        <w:drawing>
          <wp:inline distT="0" distB="0" distL="0" distR="0" wp14:anchorId="387203C5" wp14:editId="7C8EBF23">
            <wp:extent cx="3931920" cy="2624328"/>
            <wp:effectExtent l="19050" t="19050" r="11430" b="24130"/>
            <wp:docPr id="211087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8795" name="Picture 1" descr="A screenshot of a computer&#10;&#10;Description automatically generated"/>
                    <pic:cNvPicPr/>
                  </pic:nvPicPr>
                  <pic:blipFill>
                    <a:blip r:embed="rId68">
                      <a:extLst>
                        <a:ext uri="{BEBA8EAE-BF5A-486C-A8C5-ECC9F3942E4B}">
                          <a14:imgProps xmlns:a14="http://schemas.microsoft.com/office/drawing/2010/main">
                            <a14:imgLayer r:embed="rId69">
                              <a14:imgEffect>
                                <a14:brightnessContrast bright="-50000"/>
                              </a14:imgEffect>
                            </a14:imgLayer>
                          </a14:imgProps>
                        </a:ext>
                      </a:extLst>
                    </a:blip>
                    <a:stretch>
                      <a:fillRect/>
                    </a:stretch>
                  </pic:blipFill>
                  <pic:spPr>
                    <a:xfrm>
                      <a:off x="0" y="0"/>
                      <a:ext cx="3931920" cy="2624328"/>
                    </a:xfrm>
                    <a:prstGeom prst="rect">
                      <a:avLst/>
                    </a:prstGeom>
                    <a:ln>
                      <a:solidFill>
                        <a:srgbClr val="000000"/>
                      </a:solidFill>
                    </a:ln>
                  </pic:spPr>
                </pic:pic>
              </a:graphicData>
            </a:graphic>
          </wp:inline>
        </w:drawing>
      </w:r>
      <w:r w:rsidR="000C2A92">
        <mc:AlternateContent>
          <mc:Choice Requires="wps">
            <w:drawing>
              <wp:anchor distT="0" distB="0" distL="114300" distR="114300" simplePos="0" relativeHeight="251658243" behindDoc="0" locked="0" layoutInCell="1" allowOverlap="1" wp14:anchorId="4CF32076" wp14:editId="595424EE">
                <wp:simplePos x="0" y="0"/>
                <wp:positionH relativeFrom="column">
                  <wp:posOffset>4010990</wp:posOffset>
                </wp:positionH>
                <wp:positionV relativeFrom="paragraph">
                  <wp:posOffset>154305</wp:posOffset>
                </wp:positionV>
                <wp:extent cx="393192" cy="201168"/>
                <wp:effectExtent l="19050" t="19050" r="6985" b="27940"/>
                <wp:wrapNone/>
                <wp:docPr id="1510361956" name="Arrow: Right 14"/>
                <wp:cNvGraphicFramePr/>
                <a:graphic xmlns:a="http://schemas.openxmlformats.org/drawingml/2006/main">
                  <a:graphicData uri="http://schemas.microsoft.com/office/word/2010/wordprocessingShape">
                    <wps:wsp>
                      <wps:cNvSpPr/>
                      <wps:spPr>
                        <a:xfrm rot="1200000">
                          <a:off x="0" y="0"/>
                          <a:ext cx="393192" cy="201168"/>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315.85pt;margin-top:12.15pt;width:30.95pt;height:15.85pt;rotation:20;z-index:251657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" w14:anchorId="7777EDA8"/>
            </w:pict>
          </mc:Fallback>
        </mc:AlternateContent>
      </w:r>
    </w:p>
    <w:p w14:paraId="1742DA10" w14:textId="0483EAF4" w:rsidR="002B7CC7" w:rsidRDefault="007854E0" w:rsidP="005D1A02">
      <w:pPr>
        <w:pStyle w:val="Caption"/>
      </w:pPr>
      <w:bookmarkStart w:id="77" w:name="_Toc211349738"/>
      <w:r>
        <w:t xml:space="preserve">Figure </w:t>
      </w:r>
      <w:r>
        <w:fldChar w:fldCharType="begin"/>
      </w:r>
      <w:r>
        <w:instrText xml:space="preserve"> SEQ Figure \* ARABIC </w:instrText>
      </w:r>
      <w:r>
        <w:fldChar w:fldCharType="separate"/>
      </w:r>
      <w:r w:rsidR="0074082B">
        <w:t>43</w:t>
      </w:r>
      <w:r>
        <w:fldChar w:fldCharType="end"/>
      </w:r>
      <w:r>
        <w:t xml:space="preserve">: </w:t>
      </w:r>
      <w:r w:rsidR="00F156E0">
        <w:t>The</w:t>
      </w:r>
      <w:r>
        <w:t xml:space="preserve"> Notifications</w:t>
      </w:r>
      <w:r w:rsidR="00F156E0">
        <w:t xml:space="preserve"> Pop Out</w:t>
      </w:r>
      <w:bookmarkEnd w:id="77"/>
    </w:p>
    <w:p w14:paraId="1858E476" w14:textId="77777777" w:rsidR="005162CF" w:rsidRPr="00FB36E4" w:rsidRDefault="005162CF" w:rsidP="00A7608A">
      <w:pPr>
        <w:pStyle w:val="Heading2"/>
      </w:pPr>
      <w:bookmarkStart w:id="78" w:name="_Toc166509600"/>
      <w:bookmarkStart w:id="79" w:name="_Toc211349791"/>
      <w:r>
        <w:lastRenderedPageBreak/>
        <w:t>Calendar</w:t>
      </w:r>
      <w:bookmarkEnd w:id="78"/>
      <w:bookmarkEnd w:id="79"/>
    </w:p>
    <w:p w14:paraId="25413EF6" w14:textId="70EC9988" w:rsidR="005162CF" w:rsidRPr="009C63F8" w:rsidRDefault="005162CF" w:rsidP="005162CF">
      <w:r>
        <w:t xml:space="preserve">The CPUC RPS team manages the </w:t>
      </w:r>
      <w:r w:rsidR="008B60B8">
        <w:t xml:space="preserve">RPS Database </w:t>
      </w:r>
      <w:r>
        <w:t xml:space="preserve">Submissions </w:t>
      </w:r>
      <w:r w:rsidRPr="00EF37B5">
        <w:rPr>
          <w:b/>
          <w:bCs/>
        </w:rPr>
        <w:t>Calendar</w:t>
      </w:r>
      <w:r w:rsidR="004707EA">
        <w:t>,</w:t>
      </w:r>
      <w:r w:rsidR="00D3548D">
        <w:t xml:space="preserve"> located on the right-hand side of the </w:t>
      </w:r>
      <w:r w:rsidR="00B75636">
        <w:t>d</w:t>
      </w:r>
      <w:r w:rsidR="00D3548D">
        <w:t>ashboard page</w:t>
      </w:r>
      <w:r w:rsidR="00361685">
        <w:t>.</w:t>
      </w:r>
      <w:r w:rsidR="009B1158">
        <w:t xml:space="preserve"> </w:t>
      </w:r>
      <w:r w:rsidR="006C0B2F">
        <w:t xml:space="preserve">The </w:t>
      </w:r>
      <w:r w:rsidR="00B75636">
        <w:t>c</w:t>
      </w:r>
      <w:r w:rsidR="006C0B2F">
        <w:t>alendar s</w:t>
      </w:r>
      <w:r>
        <w:t xml:space="preserve">pecifies default </w:t>
      </w:r>
      <w:r w:rsidR="00931C2B" w:rsidRPr="00EF37B5">
        <w:rPr>
          <w:b/>
          <w:bCs/>
        </w:rPr>
        <w:t>Submission Deadlines</w:t>
      </w:r>
      <w:r>
        <w:t xml:space="preserve"> by </w:t>
      </w:r>
      <w:r w:rsidR="00FD3260">
        <w:t>Submission</w:t>
      </w:r>
      <w:r>
        <w:t xml:space="preserve"> type. These are also called </w:t>
      </w:r>
      <w:r w:rsidRPr="00050F5E">
        <w:rPr>
          <w:b/>
          <w:bCs/>
        </w:rPr>
        <w:t>Submission Events</w:t>
      </w:r>
      <w:r>
        <w:t xml:space="preserve">. Submission </w:t>
      </w:r>
      <w:r w:rsidR="00B75636">
        <w:t>e</w:t>
      </w:r>
      <w:r w:rsidR="00FD3260">
        <w:t xml:space="preserve">vents </w:t>
      </w:r>
      <w:r>
        <w:t xml:space="preserve">are usually in the future except for late </w:t>
      </w:r>
      <w:r w:rsidR="00B75636">
        <w:t>s</w:t>
      </w:r>
      <w:r w:rsidR="00FD3260">
        <w:t>ubmission</w:t>
      </w:r>
      <w:r>
        <w:t xml:space="preserve">s. </w:t>
      </w:r>
      <w:r w:rsidR="00931C2B">
        <w:t>You</w:t>
      </w:r>
      <w:r>
        <w:t xml:space="preserve"> can access the </w:t>
      </w:r>
      <w:r w:rsidR="00B75636">
        <w:t>c</w:t>
      </w:r>
      <w:r>
        <w:t xml:space="preserve">alendar to view </w:t>
      </w:r>
      <w:r w:rsidR="00B75636">
        <w:t>c</w:t>
      </w:r>
      <w:r>
        <w:t xml:space="preserve">alendar </w:t>
      </w:r>
      <w:r w:rsidR="00B75636">
        <w:t>e</w:t>
      </w:r>
      <w:r>
        <w:t xml:space="preserve">vents and </w:t>
      </w:r>
      <w:r w:rsidR="00B75636">
        <w:t>s</w:t>
      </w:r>
      <w:r w:rsidR="00FD3260">
        <w:t xml:space="preserve">ubmission </w:t>
      </w:r>
      <w:r>
        <w:t>due dates.</w:t>
      </w:r>
      <w:r w:rsidR="0094779F">
        <w:t xml:space="preserve"> </w:t>
      </w:r>
      <w:r w:rsidR="0094779F" w:rsidRPr="00050F5E">
        <w:rPr>
          <w:b/>
          <w:bCs/>
        </w:rPr>
        <w:t>Calendar</w:t>
      </w:r>
      <w:r w:rsidR="0094779F">
        <w:t xml:space="preserve"> </w:t>
      </w:r>
      <w:r w:rsidR="0094779F" w:rsidRPr="00625129">
        <w:rPr>
          <w:b/>
          <w:bCs/>
        </w:rPr>
        <w:t>Events</w:t>
      </w:r>
      <w:r w:rsidR="0094779F">
        <w:t xml:space="preserve"> are color coded with dots. </w:t>
      </w:r>
      <w:r w:rsidR="008B60B8">
        <w:t>Details are</w:t>
      </w:r>
      <w:r w:rsidR="0094779F">
        <w:t xml:space="preserve"> presented in a pop out when you click on a date with a colored dot.</w:t>
      </w:r>
    </w:p>
    <w:p w14:paraId="66AA15C5" w14:textId="224B9830" w:rsidR="00BB2EC5" w:rsidRDefault="00FD3260" w:rsidP="00EF37B5">
      <w:pPr>
        <w:pStyle w:val="Graphic"/>
      </w:pPr>
      <w:r>
        <mc:AlternateContent>
          <mc:Choice Requires="wps">
            <w:drawing>
              <wp:anchor distT="0" distB="0" distL="114300" distR="114300" simplePos="0" relativeHeight="251658241" behindDoc="0" locked="0" layoutInCell="1" allowOverlap="1" wp14:anchorId="5C682158" wp14:editId="7FCC9313">
                <wp:simplePos x="0" y="0"/>
                <wp:positionH relativeFrom="column">
                  <wp:posOffset>3000375</wp:posOffset>
                </wp:positionH>
                <wp:positionV relativeFrom="paragraph">
                  <wp:posOffset>929061</wp:posOffset>
                </wp:positionV>
                <wp:extent cx="949960" cy="1788160"/>
                <wp:effectExtent l="0" t="0" r="21590" b="21590"/>
                <wp:wrapNone/>
                <wp:docPr id="187411195" name="Oval 3"/>
                <wp:cNvGraphicFramePr/>
                <a:graphic xmlns:a="http://schemas.openxmlformats.org/drawingml/2006/main">
                  <a:graphicData uri="http://schemas.microsoft.com/office/word/2010/wordprocessingShape">
                    <wps:wsp>
                      <wps:cNvSpPr/>
                      <wps:spPr>
                        <a:xfrm>
                          <a:off x="0" y="0"/>
                          <a:ext cx="949960" cy="1788160"/>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Oval 3" style="position:absolute;margin-left:236.25pt;margin-top:73.15pt;width:74.8pt;height:140.8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2pt" w14:anchorId="302C52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"/>
            </w:pict>
          </mc:Fallback>
        </mc:AlternateContent>
      </w:r>
      <w:r w:rsidR="000965A0">
        <mc:AlternateContent>
          <mc:Choice Requires="wps">
            <w:drawing>
              <wp:anchor distT="0" distB="0" distL="114300" distR="114300" simplePos="0" relativeHeight="251658249" behindDoc="0" locked="0" layoutInCell="1" allowOverlap="1" wp14:anchorId="2330BF96" wp14:editId="6448493E">
                <wp:simplePos x="0" y="0"/>
                <wp:positionH relativeFrom="column">
                  <wp:posOffset>3192145</wp:posOffset>
                </wp:positionH>
                <wp:positionV relativeFrom="paragraph">
                  <wp:posOffset>1111990</wp:posOffset>
                </wp:positionV>
                <wp:extent cx="393065" cy="200660"/>
                <wp:effectExtent l="19050" t="19050" r="6985" b="27940"/>
                <wp:wrapNone/>
                <wp:docPr id="283617797" name="Arrow: Right 14"/>
                <wp:cNvGraphicFramePr/>
                <a:graphic xmlns:a="http://schemas.openxmlformats.org/drawingml/2006/main">
                  <a:graphicData uri="http://schemas.microsoft.com/office/word/2010/wordprocessingShape">
                    <wps:wsp>
                      <wps:cNvSpPr/>
                      <wps:spPr>
                        <a:xfrm rot="12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251.35pt;margin-top:87.55pt;width:30.95pt;height:15.8pt;rotation:20;z-index:25165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" w14:anchorId="2C9A1029"/>
            </w:pict>
          </mc:Fallback>
        </mc:AlternateContent>
      </w:r>
      <w:r w:rsidR="003D5BFA" w:rsidRPr="00743101">
        <w:drawing>
          <wp:inline distT="0" distB="0" distL="0" distR="0" wp14:anchorId="7C98BF33" wp14:editId="329ACBCB">
            <wp:extent cx="3931920" cy="2624328"/>
            <wp:effectExtent l="19050" t="19050" r="11430" b="24130"/>
            <wp:docPr id="868697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8795" name="Picture 1" descr="A screenshot of a computer&#10;&#10;Description automatically generated"/>
                    <pic:cNvPicPr/>
                  </pic:nvPicPr>
                  <pic:blipFill>
                    <a:blip r:embed="rId65"/>
                    <a:stretch>
                      <a:fillRect/>
                    </a:stretch>
                  </pic:blipFill>
                  <pic:spPr>
                    <a:xfrm>
                      <a:off x="0" y="0"/>
                      <a:ext cx="3931920" cy="2624328"/>
                    </a:xfrm>
                    <a:prstGeom prst="rect">
                      <a:avLst/>
                    </a:prstGeom>
                    <a:ln>
                      <a:solidFill>
                        <a:srgbClr val="000000"/>
                      </a:solidFill>
                    </a:ln>
                  </pic:spPr>
                </pic:pic>
              </a:graphicData>
            </a:graphic>
          </wp:inline>
        </w:drawing>
      </w:r>
    </w:p>
    <w:p w14:paraId="531930C4" w14:textId="460B91A5" w:rsidR="005162CF" w:rsidRDefault="00BB2EC5" w:rsidP="005D1A02">
      <w:pPr>
        <w:pStyle w:val="Caption"/>
      </w:pPr>
      <w:bookmarkStart w:id="80" w:name="_Toc211349739"/>
      <w:r>
        <w:t xml:space="preserve">Figure </w:t>
      </w:r>
      <w:r>
        <w:fldChar w:fldCharType="begin"/>
      </w:r>
      <w:r>
        <w:instrText xml:space="preserve"> SEQ Figure \* ARABIC </w:instrText>
      </w:r>
      <w:r>
        <w:fldChar w:fldCharType="separate"/>
      </w:r>
      <w:r w:rsidR="0074082B">
        <w:t>44</w:t>
      </w:r>
      <w:r>
        <w:fldChar w:fldCharType="end"/>
      </w:r>
      <w:r>
        <w:t>: The Dashboard Calandar</w:t>
      </w:r>
      <w:bookmarkEnd w:id="80"/>
    </w:p>
    <w:p w14:paraId="68B812A3" w14:textId="0E3FEFA1" w:rsidR="005162CF" w:rsidRDefault="00B15088" w:rsidP="005162CF">
      <w:r>
        <w:t xml:space="preserve">Click the </w:t>
      </w:r>
      <w:r w:rsidRPr="00512C08">
        <w:rPr>
          <w:noProof/>
          <w:position w:val="-2"/>
        </w:rPr>
        <w:drawing>
          <wp:inline distT="0" distB="0" distL="0" distR="0" wp14:anchorId="1670353D" wp14:editId="5687643C">
            <wp:extent cx="110490" cy="104775"/>
            <wp:effectExtent l="0" t="0" r="3810" b="9525"/>
            <wp:docPr id="133605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3402" name=""/>
                    <pic:cNvPicPr/>
                  </pic:nvPicPr>
                  <pic:blipFill rotWithShape="1">
                    <a:blip r:embed="rId66"/>
                    <a:srcRect l="9333" t="2" r="13333" b="-2"/>
                    <a:stretch/>
                  </pic:blipFill>
                  <pic:spPr bwMode="auto">
                    <a:xfrm>
                      <a:off x="0" y="0"/>
                      <a:ext cx="110506" cy="104790"/>
                    </a:xfrm>
                    <a:prstGeom prst="rect">
                      <a:avLst/>
                    </a:prstGeom>
                    <a:ln>
                      <a:noFill/>
                    </a:ln>
                    <a:extLst>
                      <a:ext uri="{53640926-AAD7-44D8-BBD7-CCE9431645EC}">
                        <a14:shadowObscured xmlns:a14="http://schemas.microsoft.com/office/drawing/2010/main"/>
                      </a:ext>
                    </a:extLst>
                  </pic:spPr>
                </pic:pic>
              </a:graphicData>
            </a:graphic>
          </wp:inline>
        </w:drawing>
      </w:r>
      <w:r>
        <w:t xml:space="preserve"> to close the </w:t>
      </w:r>
      <w:r w:rsidR="00C1112B">
        <w:t>Events</w:t>
      </w:r>
      <w:r>
        <w:t xml:space="preserve"> pop out.</w:t>
      </w:r>
    </w:p>
    <w:p w14:paraId="525952DE" w14:textId="2D9883BE" w:rsidR="00BB2EC5" w:rsidRDefault="000113E9" w:rsidP="00EF37B5">
      <w:pPr>
        <w:pStyle w:val="Graphic"/>
        <w:keepNext w:val="0"/>
      </w:pPr>
      <w:r w:rsidRPr="009A6C4B">
        <w:drawing>
          <wp:anchor distT="0" distB="0" distL="114300" distR="114300" simplePos="0" relativeHeight="251658252" behindDoc="0" locked="0" layoutInCell="1" allowOverlap="1" wp14:anchorId="0D516C9A" wp14:editId="4DC168AA">
            <wp:simplePos x="0" y="0"/>
            <wp:positionH relativeFrom="column">
              <wp:posOffset>3479800</wp:posOffset>
            </wp:positionH>
            <wp:positionV relativeFrom="paragraph">
              <wp:posOffset>171450</wp:posOffset>
            </wp:positionV>
            <wp:extent cx="1463323" cy="2624328"/>
            <wp:effectExtent l="38100" t="38100" r="41910" b="43180"/>
            <wp:wrapNone/>
            <wp:docPr id="189923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34230" name="Picture 1" descr="A screen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l="73658"/>
                    <a:stretch/>
                  </pic:blipFill>
                  <pic:spPr bwMode="auto">
                    <a:xfrm>
                      <a:off x="0" y="0"/>
                      <a:ext cx="1463323" cy="2624328"/>
                    </a:xfrm>
                    <a:prstGeom prst="rect">
                      <a:avLst/>
                    </a:prstGeom>
                    <a:ln w="254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58253" behindDoc="0" locked="0" layoutInCell="1" allowOverlap="1" wp14:anchorId="52CFFF26" wp14:editId="0990824D">
                <wp:simplePos x="0" y="0"/>
                <wp:positionH relativeFrom="column">
                  <wp:posOffset>4504896</wp:posOffset>
                </wp:positionH>
                <wp:positionV relativeFrom="paragraph">
                  <wp:posOffset>201295</wp:posOffset>
                </wp:positionV>
                <wp:extent cx="393065" cy="200660"/>
                <wp:effectExtent l="19050" t="38100" r="6985" b="27940"/>
                <wp:wrapNone/>
                <wp:docPr id="478088407" name="Arrow: Right 14"/>
                <wp:cNvGraphicFramePr/>
                <a:graphic xmlns:a="http://schemas.openxmlformats.org/drawingml/2006/main">
                  <a:graphicData uri="http://schemas.microsoft.com/office/word/2010/wordprocessingShape">
                    <wps:wsp>
                      <wps:cNvSpPr/>
                      <wps:spPr>
                        <a:xfrm rot="204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354.7pt;margin-top:15.85pt;width:30.95pt;height:15.8pt;rotation:-20;z-index:251657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" w14:anchorId="18839A57"/>
            </w:pict>
          </mc:Fallback>
        </mc:AlternateContent>
      </w:r>
      <w:r w:rsidR="000965A0" w:rsidRPr="00743101">
        <w:drawing>
          <wp:inline distT="0" distB="0" distL="0" distR="0" wp14:anchorId="230B1DCE" wp14:editId="24350166">
            <wp:extent cx="3931920" cy="2624328"/>
            <wp:effectExtent l="19050" t="19050" r="11430" b="24130"/>
            <wp:docPr id="1246792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8795" name="Picture 1" descr="A screenshot of a computer&#10;&#10;Description automatically generated"/>
                    <pic:cNvPicPr/>
                  </pic:nvPicPr>
                  <pic:blipFill>
                    <a:blip r:embed="rId68">
                      <a:extLst>
                        <a:ext uri="{BEBA8EAE-BF5A-486C-A8C5-ECC9F3942E4B}">
                          <a14:imgProps xmlns:a14="http://schemas.microsoft.com/office/drawing/2010/main">
                            <a14:imgLayer r:embed="rId69">
                              <a14:imgEffect>
                                <a14:brightnessContrast bright="-50000"/>
                              </a14:imgEffect>
                            </a14:imgLayer>
                          </a14:imgProps>
                        </a:ext>
                      </a:extLst>
                    </a:blip>
                    <a:stretch>
                      <a:fillRect/>
                    </a:stretch>
                  </pic:blipFill>
                  <pic:spPr>
                    <a:xfrm>
                      <a:off x="0" y="0"/>
                      <a:ext cx="3931920" cy="2624328"/>
                    </a:xfrm>
                    <a:prstGeom prst="rect">
                      <a:avLst/>
                    </a:prstGeom>
                    <a:ln>
                      <a:solidFill>
                        <a:srgbClr val="000000"/>
                      </a:solidFill>
                    </a:ln>
                  </pic:spPr>
                </pic:pic>
              </a:graphicData>
            </a:graphic>
          </wp:inline>
        </w:drawing>
      </w:r>
    </w:p>
    <w:p w14:paraId="78AFD3F9" w14:textId="46084B36" w:rsidR="005162CF" w:rsidRDefault="00BB2EC5" w:rsidP="005D1A02">
      <w:pPr>
        <w:pStyle w:val="Caption"/>
      </w:pPr>
      <w:bookmarkStart w:id="81" w:name="_Toc211349740"/>
      <w:r>
        <w:t xml:space="preserve">Figure </w:t>
      </w:r>
      <w:r>
        <w:fldChar w:fldCharType="begin"/>
      </w:r>
      <w:r>
        <w:instrText xml:space="preserve"> SEQ Figure \* ARABIC </w:instrText>
      </w:r>
      <w:r>
        <w:fldChar w:fldCharType="separate"/>
      </w:r>
      <w:r w:rsidR="0074082B">
        <w:t>45</w:t>
      </w:r>
      <w:r>
        <w:fldChar w:fldCharType="end"/>
      </w:r>
      <w:r>
        <w:t xml:space="preserve">: Sample Calendar </w:t>
      </w:r>
      <w:r w:rsidRPr="00806FED">
        <w:t>Event</w:t>
      </w:r>
      <w:r>
        <w:t xml:space="preserve"> Window</w:t>
      </w:r>
      <w:bookmarkEnd w:id="81"/>
    </w:p>
    <w:p w14:paraId="716328AD" w14:textId="70F329BE" w:rsidR="005162CF" w:rsidRPr="00FB36E4" w:rsidRDefault="005162CF" w:rsidP="00806FED">
      <w:pPr>
        <w:pStyle w:val="Heading2"/>
        <w:keepNext/>
      </w:pPr>
      <w:bookmarkStart w:id="82" w:name="_Toc166509601"/>
      <w:bookmarkStart w:id="83" w:name="_Toc211349792"/>
      <w:r>
        <w:lastRenderedPageBreak/>
        <w:t>Tasks</w:t>
      </w:r>
      <w:bookmarkEnd w:id="82"/>
      <w:bookmarkEnd w:id="83"/>
    </w:p>
    <w:p w14:paraId="041C58A8" w14:textId="4B76637F" w:rsidR="005162CF" w:rsidRDefault="005162CF" w:rsidP="005162CF">
      <w:r w:rsidRPr="00050F5E">
        <w:rPr>
          <w:b/>
          <w:bCs/>
        </w:rPr>
        <w:t>Tasks</w:t>
      </w:r>
      <w:r>
        <w:t xml:space="preserve"> represent a unit of work performed or to be performed. </w:t>
      </w:r>
      <w:r w:rsidR="005A3F83">
        <w:t xml:space="preserve">You </w:t>
      </w:r>
      <w:r>
        <w:t xml:space="preserve">can create </w:t>
      </w:r>
      <w:r w:rsidR="00226B76">
        <w:t>t</w:t>
      </w:r>
      <w:r w:rsidR="00E84349">
        <w:t>ask</w:t>
      </w:r>
      <w:r>
        <w:t xml:space="preserve">s and assign them to other users within </w:t>
      </w:r>
      <w:r w:rsidR="005A3F83">
        <w:t xml:space="preserve">your </w:t>
      </w:r>
      <w:r>
        <w:t xml:space="preserve">organization. The </w:t>
      </w:r>
      <w:r w:rsidR="005A3F83">
        <w:t>D</w:t>
      </w:r>
      <w:r>
        <w:t xml:space="preserve">ashboard has an option called </w:t>
      </w:r>
      <w:r w:rsidRPr="00EF37B5">
        <w:rPr>
          <w:b/>
          <w:bCs/>
        </w:rPr>
        <w:t>My Tasks</w:t>
      </w:r>
      <w:r w:rsidR="00C42088" w:rsidRPr="00EF37B5">
        <w:t>.</w:t>
      </w:r>
      <w:r>
        <w:t xml:space="preserve"> </w:t>
      </w:r>
      <w:r w:rsidR="00323BCC">
        <w:t>Click the</w:t>
      </w:r>
      <w:r>
        <w:t xml:space="preserve"> plus sign </w:t>
      </w:r>
      <w:r w:rsidR="00323BCC" w:rsidRPr="00EF37B5">
        <w:rPr>
          <w:rStyle w:val="Button"/>
        </w:rPr>
        <w:t>+</w:t>
      </w:r>
      <w:r w:rsidR="00323BCC">
        <w:t xml:space="preserve"> </w:t>
      </w:r>
      <w:r w:rsidR="00AA2906">
        <w:t>in the My Tasks area to</w:t>
      </w:r>
      <w:r>
        <w:t xml:space="preserve"> open a </w:t>
      </w:r>
      <w:r w:rsidR="00BB2EC5">
        <w:t xml:space="preserve">window </w:t>
      </w:r>
      <w:r>
        <w:t xml:space="preserve">to define a </w:t>
      </w:r>
      <w:r w:rsidR="00764CD1">
        <w:t xml:space="preserve">new </w:t>
      </w:r>
      <w:r w:rsidR="00226B76">
        <w:t>t</w:t>
      </w:r>
      <w:r w:rsidRPr="00050F5E">
        <w:t>ask</w:t>
      </w:r>
      <w:r w:rsidR="00764CD1" w:rsidRPr="007A530A">
        <w:t>,</w:t>
      </w:r>
      <w:r w:rsidR="00764CD1">
        <w:t xml:space="preserve"> shown below in </w:t>
      </w:r>
      <w:r w:rsidR="00764CD1" w:rsidRPr="00050F5E">
        <w:rPr>
          <w:rStyle w:val="HyperlinkStyleChar"/>
        </w:rPr>
        <w:fldChar w:fldCharType="begin"/>
      </w:r>
      <w:r w:rsidR="00764CD1" w:rsidRPr="00050F5E">
        <w:rPr>
          <w:rStyle w:val="HyperlinkStyleChar"/>
        </w:rPr>
        <w:instrText xml:space="preserve"> REF _Ref180604341 \h </w:instrText>
      </w:r>
      <w:r w:rsidR="007A530A">
        <w:rPr>
          <w:rStyle w:val="HyperlinkStyleChar"/>
        </w:rPr>
        <w:instrText xml:space="preserve"> \* MERGEFORMAT </w:instrText>
      </w:r>
      <w:r w:rsidR="00764CD1" w:rsidRPr="00050F5E">
        <w:rPr>
          <w:rStyle w:val="HyperlinkStyleChar"/>
        </w:rPr>
      </w:r>
      <w:r w:rsidR="00764CD1" w:rsidRPr="00050F5E">
        <w:rPr>
          <w:rStyle w:val="HyperlinkStyleChar"/>
        </w:rPr>
        <w:fldChar w:fldCharType="separate"/>
      </w:r>
      <w:r w:rsidR="0074082B" w:rsidRPr="0074082B">
        <w:rPr>
          <w:rStyle w:val="HyperlinkStyleChar"/>
        </w:rPr>
        <w:t>Figure 47</w:t>
      </w:r>
      <w:r w:rsidR="00764CD1" w:rsidRPr="00050F5E">
        <w:rPr>
          <w:rStyle w:val="HyperlinkStyleChar"/>
        </w:rPr>
        <w:fldChar w:fldCharType="end"/>
      </w:r>
      <w:r>
        <w:t>.</w:t>
      </w:r>
    </w:p>
    <w:p w14:paraId="53988098" w14:textId="12C7368D" w:rsidR="00757EC5" w:rsidRDefault="008A114C" w:rsidP="00EF37B5">
      <w:pPr>
        <w:pStyle w:val="Graphic"/>
      </w:pPr>
      <w:r>
        <mc:AlternateContent>
          <mc:Choice Requires="wps">
            <w:drawing>
              <wp:anchor distT="0" distB="0" distL="114300" distR="114300" simplePos="0" relativeHeight="251658254" behindDoc="0" locked="0" layoutInCell="1" allowOverlap="1" wp14:anchorId="5C549DC8" wp14:editId="07E37A26">
                <wp:simplePos x="0" y="0"/>
                <wp:positionH relativeFrom="column">
                  <wp:posOffset>1015944</wp:posOffset>
                </wp:positionH>
                <wp:positionV relativeFrom="paragraph">
                  <wp:posOffset>1456055</wp:posOffset>
                </wp:positionV>
                <wp:extent cx="393065" cy="200660"/>
                <wp:effectExtent l="19050" t="38100" r="6985" b="27940"/>
                <wp:wrapNone/>
                <wp:docPr id="1796496555" name="Arrow: Right 14"/>
                <wp:cNvGraphicFramePr/>
                <a:graphic xmlns:a="http://schemas.openxmlformats.org/drawingml/2006/main">
                  <a:graphicData uri="http://schemas.microsoft.com/office/word/2010/wordprocessingShape">
                    <wps:wsp>
                      <wps:cNvSpPr/>
                      <wps:spPr>
                        <a:xfrm rot="204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80pt;margin-top:114.65pt;width:30.95pt;height:15.8pt;rotation:-20;z-index:251657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" w14:anchorId="53EFE3E2"/>
            </w:pict>
          </mc:Fallback>
        </mc:AlternateContent>
      </w:r>
      <w:r w:rsidR="005A3789">
        <mc:AlternateContent>
          <mc:Choice Requires="wps">
            <w:drawing>
              <wp:anchor distT="0" distB="0" distL="114300" distR="114300" simplePos="0" relativeHeight="251658255" behindDoc="0" locked="0" layoutInCell="1" allowOverlap="1" wp14:anchorId="5CB59DF4" wp14:editId="3CD1C3CB">
                <wp:simplePos x="0" y="0"/>
                <wp:positionH relativeFrom="column">
                  <wp:posOffset>74930</wp:posOffset>
                </wp:positionH>
                <wp:positionV relativeFrom="paragraph">
                  <wp:posOffset>1378585</wp:posOffset>
                </wp:positionV>
                <wp:extent cx="1398905" cy="1321435"/>
                <wp:effectExtent l="0" t="0" r="10795" b="12065"/>
                <wp:wrapNone/>
                <wp:docPr id="70091488" name="Oval 3"/>
                <wp:cNvGraphicFramePr/>
                <a:graphic xmlns:a="http://schemas.openxmlformats.org/drawingml/2006/main">
                  <a:graphicData uri="http://schemas.microsoft.com/office/word/2010/wordprocessingShape">
                    <wps:wsp>
                      <wps:cNvSpPr/>
                      <wps:spPr>
                        <a:xfrm>
                          <a:off x="0" y="0"/>
                          <a:ext cx="1398905" cy="1321435"/>
                        </a:xfrm>
                        <a:prstGeom prst="rect">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Oval 3" style="position:absolute;margin-left:5.9pt;margin-top:108.55pt;width:110.15pt;height:104.05pt;z-index:251657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2pt" w14:anchorId="6C5A2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"/>
            </w:pict>
          </mc:Fallback>
        </mc:AlternateContent>
      </w:r>
      <w:r w:rsidR="000113E9" w:rsidRPr="00743101">
        <w:drawing>
          <wp:inline distT="0" distB="0" distL="0" distR="0" wp14:anchorId="30323D84" wp14:editId="126EB511">
            <wp:extent cx="3931920" cy="2624328"/>
            <wp:effectExtent l="19050" t="19050" r="11430" b="24130"/>
            <wp:docPr id="163541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8795" name="Picture 1" descr="A screenshot of a computer&#10;&#10;Description automatically generated"/>
                    <pic:cNvPicPr/>
                  </pic:nvPicPr>
                  <pic:blipFill>
                    <a:blip r:embed="rId65"/>
                    <a:stretch>
                      <a:fillRect/>
                    </a:stretch>
                  </pic:blipFill>
                  <pic:spPr>
                    <a:xfrm>
                      <a:off x="0" y="0"/>
                      <a:ext cx="3931920" cy="2624328"/>
                    </a:xfrm>
                    <a:prstGeom prst="rect">
                      <a:avLst/>
                    </a:prstGeom>
                    <a:ln>
                      <a:solidFill>
                        <a:srgbClr val="000000"/>
                      </a:solidFill>
                    </a:ln>
                  </pic:spPr>
                </pic:pic>
              </a:graphicData>
            </a:graphic>
          </wp:inline>
        </w:drawing>
      </w:r>
    </w:p>
    <w:p w14:paraId="4E81D669" w14:textId="750D310D" w:rsidR="005162CF" w:rsidRDefault="00600137" w:rsidP="005D1A02">
      <w:pPr>
        <w:pStyle w:val="Caption"/>
      </w:pPr>
      <w:bookmarkStart w:id="84" w:name="_Toc211349741"/>
      <w:r>
        <w:t xml:space="preserve">Figure </w:t>
      </w:r>
      <w:r>
        <w:fldChar w:fldCharType="begin"/>
      </w:r>
      <w:r>
        <w:instrText xml:space="preserve"> SEQ Figure \* ARABIC </w:instrText>
      </w:r>
      <w:r>
        <w:fldChar w:fldCharType="separate"/>
      </w:r>
      <w:r w:rsidR="0074082B">
        <w:t>46</w:t>
      </w:r>
      <w:r>
        <w:fldChar w:fldCharType="end"/>
      </w:r>
      <w:r>
        <w:t xml:space="preserve">: The </w:t>
      </w:r>
      <w:r w:rsidRPr="007B3C82">
        <w:t>Dashboard My Tasks</w:t>
      </w:r>
      <w:r>
        <w:t xml:space="preserve"> Area</w:t>
      </w:r>
      <w:bookmarkEnd w:id="84"/>
    </w:p>
    <w:p w14:paraId="410647E5" w14:textId="39BC6C87" w:rsidR="007F74CA" w:rsidRDefault="00C9768F" w:rsidP="007F74CA">
      <w:r>
        <w:t xml:space="preserve">Enter your </w:t>
      </w:r>
      <w:r w:rsidR="00226B76">
        <w:t>t</w:t>
      </w:r>
      <w:r>
        <w:t xml:space="preserve">ask information and click </w:t>
      </w:r>
      <w:r w:rsidRPr="00EF37B5">
        <w:rPr>
          <w:rStyle w:val="Button"/>
        </w:rPr>
        <w:t>SAVE</w:t>
      </w:r>
      <w:r>
        <w:t xml:space="preserve"> </w:t>
      </w:r>
      <w:r w:rsidR="00DF3ADE">
        <w:t>(</w:t>
      </w:r>
      <w:r w:rsidR="00EC0231">
        <w:t xml:space="preserve">now enabled) </w:t>
      </w:r>
      <w:r>
        <w:t xml:space="preserve">to </w:t>
      </w:r>
      <w:r w:rsidR="00AA6C23">
        <w:t xml:space="preserve">submit </w:t>
      </w:r>
      <w:r>
        <w:t xml:space="preserve">the new Task. </w:t>
      </w:r>
      <w:r w:rsidR="007F74CA">
        <w:t xml:space="preserve">Exit without saving by clicking the </w:t>
      </w:r>
      <w:r w:rsidR="007F74CA" w:rsidRPr="00512C08">
        <w:rPr>
          <w:noProof/>
          <w:position w:val="-2"/>
        </w:rPr>
        <w:drawing>
          <wp:inline distT="0" distB="0" distL="0" distR="0" wp14:anchorId="2242213B" wp14:editId="5E019911">
            <wp:extent cx="110490" cy="104775"/>
            <wp:effectExtent l="0" t="0" r="3810" b="9525"/>
            <wp:docPr id="15973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3402" name=""/>
                    <pic:cNvPicPr/>
                  </pic:nvPicPr>
                  <pic:blipFill rotWithShape="1">
                    <a:blip r:embed="rId66"/>
                    <a:srcRect l="9333" t="2" r="13333" b="-2"/>
                    <a:stretch/>
                  </pic:blipFill>
                  <pic:spPr bwMode="auto">
                    <a:xfrm>
                      <a:off x="0" y="0"/>
                      <a:ext cx="110506" cy="104790"/>
                    </a:xfrm>
                    <a:prstGeom prst="rect">
                      <a:avLst/>
                    </a:prstGeom>
                    <a:ln>
                      <a:noFill/>
                    </a:ln>
                    <a:extLst>
                      <a:ext uri="{53640926-AAD7-44D8-BBD7-CCE9431645EC}">
                        <a14:shadowObscured xmlns:a14="http://schemas.microsoft.com/office/drawing/2010/main"/>
                      </a:ext>
                    </a:extLst>
                  </pic:spPr>
                </pic:pic>
              </a:graphicData>
            </a:graphic>
          </wp:inline>
        </w:drawing>
      </w:r>
      <w:r w:rsidR="007F74CA">
        <w:t xml:space="preserve"> or the </w:t>
      </w:r>
      <w:r w:rsidR="007F74CA" w:rsidRPr="00EF37B5">
        <w:rPr>
          <w:rStyle w:val="Button"/>
        </w:rPr>
        <w:t>CANCEL</w:t>
      </w:r>
      <w:r w:rsidR="007F74CA">
        <w:t xml:space="preserve"> button close the pop out.</w:t>
      </w:r>
    </w:p>
    <w:p w14:paraId="2650F59F" w14:textId="598895EC" w:rsidR="00BB2EC5" w:rsidRDefault="00523B84" w:rsidP="002F7951">
      <w:pPr>
        <w:pStyle w:val="Graphic"/>
      </w:pPr>
      <w:r>
        <mc:AlternateContent>
          <mc:Choice Requires="wps">
            <w:drawing>
              <wp:anchor distT="0" distB="0" distL="114300" distR="114300" simplePos="0" relativeHeight="251658396" behindDoc="0" locked="0" layoutInCell="1" allowOverlap="1" wp14:anchorId="4F5FA31C" wp14:editId="40D01E0A">
                <wp:simplePos x="0" y="0"/>
                <wp:positionH relativeFrom="column">
                  <wp:posOffset>4179591</wp:posOffset>
                </wp:positionH>
                <wp:positionV relativeFrom="paragraph">
                  <wp:posOffset>1667420</wp:posOffset>
                </wp:positionV>
                <wp:extent cx="145415" cy="156845"/>
                <wp:effectExtent l="0" t="0" r="6985" b="14605"/>
                <wp:wrapNone/>
                <wp:docPr id="1683854087"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280B1CB3" w14:textId="77777777" w:rsidR="00523B84" w:rsidRPr="00EF37B5" w:rsidRDefault="00523B84" w:rsidP="00523B84">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FA31C" id="_x0000_s1054" type="#_x0000_t202" style="position:absolute;margin-left:329.1pt;margin-top:131.3pt;width:11.45pt;height:12.35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" filled="f" stroked="f" strokeweight=".5pt">
                <v:textbox inset="0,0,0,0">
                  <w:txbxContent>
                    <w:p w14:paraId="280B1CB3" w14:textId="77777777" w:rsidR="00523B84" w:rsidRPr="00EF37B5" w:rsidRDefault="00523B84" w:rsidP="00523B84">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395" behindDoc="0" locked="0" layoutInCell="1" allowOverlap="1" wp14:anchorId="5B29E58A" wp14:editId="5E215BEB">
                <wp:simplePos x="0" y="0"/>
                <wp:positionH relativeFrom="column">
                  <wp:posOffset>4316862</wp:posOffset>
                </wp:positionH>
                <wp:positionV relativeFrom="paragraph">
                  <wp:posOffset>1519825</wp:posOffset>
                </wp:positionV>
                <wp:extent cx="393065" cy="200660"/>
                <wp:effectExtent l="19050" t="38100" r="0" b="27940"/>
                <wp:wrapNone/>
                <wp:docPr id="373758396" name="Arrow: Right 14"/>
                <wp:cNvGraphicFramePr/>
                <a:graphic xmlns:a="http://schemas.openxmlformats.org/drawingml/2006/main">
                  <a:graphicData uri="http://schemas.microsoft.com/office/word/2010/wordprocessingShape">
                    <wps:wsp>
                      <wps:cNvSpPr/>
                      <wps:spPr>
                        <a:xfrm rot="20317912"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339.9pt;margin-top:119.65pt;width:30.95pt;height:15.8pt;rotation:1400382fd;flip:y;z-index:251794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" w14:anchorId="206C43B3"/>
            </w:pict>
          </mc:Fallback>
        </mc:AlternateContent>
      </w:r>
      <w:r>
        <mc:AlternateContent>
          <mc:Choice Requires="wps">
            <w:drawing>
              <wp:anchor distT="0" distB="0" distL="114300" distR="114300" simplePos="0" relativeHeight="251658398" behindDoc="0" locked="0" layoutInCell="1" allowOverlap="1" wp14:anchorId="00C194E1" wp14:editId="7955B671">
                <wp:simplePos x="0" y="0"/>
                <wp:positionH relativeFrom="column">
                  <wp:posOffset>3504363</wp:posOffset>
                </wp:positionH>
                <wp:positionV relativeFrom="paragraph">
                  <wp:posOffset>423901</wp:posOffset>
                </wp:positionV>
                <wp:extent cx="1376624" cy="1029956"/>
                <wp:effectExtent l="0" t="0" r="14605" b="18415"/>
                <wp:wrapNone/>
                <wp:docPr id="470657422" name="Rectangle 140"/>
                <wp:cNvGraphicFramePr/>
                <a:graphic xmlns:a="http://schemas.openxmlformats.org/drawingml/2006/main">
                  <a:graphicData uri="http://schemas.microsoft.com/office/word/2010/wordprocessingShape">
                    <wps:wsp>
                      <wps:cNvSpPr/>
                      <wps:spPr>
                        <a:xfrm>
                          <a:off x="0" y="0"/>
                          <a:ext cx="1376624" cy="1029956"/>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75.95pt;margin-top:33.4pt;width:108.4pt;height:81.1pt;z-index:251797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55EEF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"/>
            </w:pict>
          </mc:Fallback>
        </mc:AlternateContent>
      </w:r>
      <w:r>
        <mc:AlternateContent>
          <mc:Choice Requires="wps">
            <w:drawing>
              <wp:anchor distT="0" distB="0" distL="114300" distR="114300" simplePos="0" relativeHeight="251658397" behindDoc="0" locked="0" layoutInCell="1" allowOverlap="1" wp14:anchorId="01B1248F" wp14:editId="0B1D2D0B">
                <wp:simplePos x="0" y="0"/>
                <wp:positionH relativeFrom="column">
                  <wp:posOffset>3700836</wp:posOffset>
                </wp:positionH>
                <wp:positionV relativeFrom="paragraph">
                  <wp:posOffset>255905</wp:posOffset>
                </wp:positionV>
                <wp:extent cx="145415" cy="156845"/>
                <wp:effectExtent l="0" t="0" r="6985" b="14605"/>
                <wp:wrapNone/>
                <wp:docPr id="332911257"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60D2D8DE" w14:textId="77777777" w:rsidR="00523B84" w:rsidRPr="00EF37B5" w:rsidRDefault="00523B84" w:rsidP="00523B84">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1248F" id="_x0000_s1055" type="#_x0000_t202" style="position:absolute;margin-left:291.4pt;margin-top:20.15pt;width:11.45pt;height:12.35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" filled="f" stroked="f" strokeweight=".5pt">
                <v:textbox inset="0,0,0,0">
                  <w:txbxContent>
                    <w:p w14:paraId="60D2D8DE" w14:textId="77777777" w:rsidR="00523B84" w:rsidRPr="00EF37B5" w:rsidRDefault="00523B84" w:rsidP="00523B84">
                      <w:pPr>
                        <w:spacing w:before="0" w:line="240" w:lineRule="exact"/>
                        <w:rPr>
                          <w:sz w:val="22"/>
                          <w:szCs w:val="22"/>
                        </w:rPr>
                      </w:pPr>
                      <w:r>
                        <w:rPr>
                          <w:sz w:val="22"/>
                          <w:szCs w:val="22"/>
                        </w:rPr>
                        <w:sym w:font="Wingdings" w:char="F08C"/>
                      </w:r>
                    </w:p>
                  </w:txbxContent>
                </v:textbox>
              </v:shape>
            </w:pict>
          </mc:Fallback>
        </mc:AlternateContent>
      </w:r>
      <w:r w:rsidR="000113E9" w:rsidRPr="00642EFD">
        <w:drawing>
          <wp:anchor distT="0" distB="0" distL="114300" distR="114300" simplePos="0" relativeHeight="251658256" behindDoc="0" locked="0" layoutInCell="1" allowOverlap="1" wp14:anchorId="1D700C55" wp14:editId="5651213B">
            <wp:simplePos x="0" y="0"/>
            <wp:positionH relativeFrom="column">
              <wp:posOffset>3463925</wp:posOffset>
            </wp:positionH>
            <wp:positionV relativeFrom="paragraph">
              <wp:posOffset>164134</wp:posOffset>
            </wp:positionV>
            <wp:extent cx="1471930" cy="2623820"/>
            <wp:effectExtent l="38100" t="38100" r="33020" b="43180"/>
            <wp:wrapNone/>
            <wp:docPr id="52113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7116"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71930" cy="2623820"/>
                    </a:xfrm>
                    <a:prstGeom prst="rect">
                      <a:avLst/>
                    </a:prstGeom>
                    <a:ln w="25400">
                      <a:solidFill>
                        <a:srgbClr val="FF0000"/>
                      </a:solidFill>
                    </a:ln>
                  </pic:spPr>
                </pic:pic>
              </a:graphicData>
            </a:graphic>
            <wp14:sizeRelH relativeFrom="page">
              <wp14:pctWidth>0</wp14:pctWidth>
            </wp14:sizeRelH>
            <wp14:sizeRelV relativeFrom="page">
              <wp14:pctHeight>0</wp14:pctHeight>
            </wp14:sizeRelV>
          </wp:anchor>
        </w:drawing>
      </w:r>
      <w:r w:rsidR="000113E9" w:rsidRPr="00743101">
        <w:drawing>
          <wp:inline distT="0" distB="0" distL="0" distR="0" wp14:anchorId="51CB98E2" wp14:editId="141C96C2">
            <wp:extent cx="3931920" cy="2624328"/>
            <wp:effectExtent l="19050" t="19050" r="11430" b="24130"/>
            <wp:docPr id="157006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8795" name="Picture 1" descr="A screenshot of a computer&#10;&#10;Description automatically generated"/>
                    <pic:cNvPicPr/>
                  </pic:nvPicPr>
                  <pic:blipFill>
                    <a:blip r:embed="rId68">
                      <a:extLst>
                        <a:ext uri="{BEBA8EAE-BF5A-486C-A8C5-ECC9F3942E4B}">
                          <a14:imgProps xmlns:a14="http://schemas.microsoft.com/office/drawing/2010/main">
                            <a14:imgLayer r:embed="rId69">
                              <a14:imgEffect>
                                <a14:brightnessContrast bright="-50000"/>
                              </a14:imgEffect>
                            </a14:imgLayer>
                          </a14:imgProps>
                        </a:ext>
                      </a:extLst>
                    </a:blip>
                    <a:stretch>
                      <a:fillRect/>
                    </a:stretch>
                  </pic:blipFill>
                  <pic:spPr>
                    <a:xfrm>
                      <a:off x="0" y="0"/>
                      <a:ext cx="3931920" cy="2624328"/>
                    </a:xfrm>
                    <a:prstGeom prst="rect">
                      <a:avLst/>
                    </a:prstGeom>
                    <a:ln>
                      <a:solidFill>
                        <a:srgbClr val="000000"/>
                      </a:solidFill>
                    </a:ln>
                  </pic:spPr>
                </pic:pic>
              </a:graphicData>
            </a:graphic>
          </wp:inline>
        </w:drawing>
      </w:r>
    </w:p>
    <w:p w14:paraId="350DAD3F" w14:textId="01F0E8BF" w:rsidR="00762C64" w:rsidRDefault="00BB2EC5" w:rsidP="005D1A02">
      <w:pPr>
        <w:pStyle w:val="Caption"/>
      </w:pPr>
      <w:bookmarkStart w:id="85" w:name="_Ref180604341"/>
      <w:bookmarkStart w:id="86" w:name="_Toc211349742"/>
      <w:r>
        <w:t xml:space="preserve">Figure </w:t>
      </w:r>
      <w:r>
        <w:fldChar w:fldCharType="begin"/>
      </w:r>
      <w:r>
        <w:instrText xml:space="preserve"> SEQ Figure \* ARABIC </w:instrText>
      </w:r>
      <w:r>
        <w:fldChar w:fldCharType="separate"/>
      </w:r>
      <w:r w:rsidR="0074082B">
        <w:t>47</w:t>
      </w:r>
      <w:r>
        <w:fldChar w:fldCharType="end"/>
      </w:r>
      <w:bookmarkEnd w:id="85"/>
      <w:r>
        <w:t xml:space="preserve">: The New </w:t>
      </w:r>
      <w:r w:rsidRPr="00806FED">
        <w:t>Task</w:t>
      </w:r>
      <w:r>
        <w:t xml:space="preserve"> </w:t>
      </w:r>
      <w:r w:rsidR="002F7951">
        <w:t>Pop Out</w:t>
      </w:r>
      <w:bookmarkEnd w:id="86"/>
    </w:p>
    <w:p w14:paraId="6ED185E9" w14:textId="77777777" w:rsidR="000321FA" w:rsidRDefault="000321FA" w:rsidP="00EF37B5">
      <w:pPr>
        <w:rPr>
          <w:rFonts w:ascii="Century Gothic" w:eastAsiaTheme="majorEastAsia" w:hAnsi="Century Gothic" w:cstheme="minorHAnsi"/>
          <w:color w:val="203C5C" w:themeColor="accent1" w:themeShade="80"/>
          <w:kern w:val="24"/>
          <w:sz w:val="32"/>
          <w:szCs w:val="40"/>
          <w14:ligatures w14:val="standardContextual"/>
        </w:rPr>
      </w:pPr>
      <w:r>
        <w:br w:type="page"/>
      </w:r>
    </w:p>
    <w:p w14:paraId="73B2A87C" w14:textId="77777777" w:rsidR="005162CF" w:rsidRPr="00FB36E4" w:rsidRDefault="005162CF" w:rsidP="00A7608A">
      <w:pPr>
        <w:pStyle w:val="Heading2"/>
      </w:pPr>
      <w:bookmarkStart w:id="87" w:name="_Toc166509602"/>
      <w:bookmarkStart w:id="88" w:name="_Toc211349793"/>
      <w:r>
        <w:lastRenderedPageBreak/>
        <w:t>Support Tickets</w:t>
      </w:r>
      <w:bookmarkEnd w:id="87"/>
      <w:bookmarkEnd w:id="88"/>
    </w:p>
    <w:p w14:paraId="27F68E1E" w14:textId="3BD62BD8" w:rsidR="005162CF" w:rsidRDefault="005162CF" w:rsidP="005162CF">
      <w:r>
        <w:t xml:space="preserve">The RPS Database </w:t>
      </w:r>
      <w:r w:rsidR="00D949FC">
        <w:t>allows you</w:t>
      </w:r>
      <w:r>
        <w:t xml:space="preserve"> </w:t>
      </w:r>
      <w:r w:rsidR="0024153B">
        <w:t xml:space="preserve">to </w:t>
      </w:r>
      <w:r>
        <w:t>creat</w:t>
      </w:r>
      <w:r w:rsidR="0024153B">
        <w:t>e</w:t>
      </w:r>
      <w:r>
        <w:t xml:space="preserve"> </w:t>
      </w:r>
      <w:r w:rsidR="00D949FC" w:rsidRPr="00EF37B5">
        <w:rPr>
          <w:b/>
          <w:bCs/>
        </w:rPr>
        <w:t>Support Tickets</w:t>
      </w:r>
      <w:r w:rsidR="00D949FC">
        <w:t xml:space="preserve"> </w:t>
      </w:r>
      <w:r>
        <w:t xml:space="preserve">to report </w:t>
      </w:r>
      <w:r w:rsidR="00005755">
        <w:t xml:space="preserve">system </w:t>
      </w:r>
      <w:r>
        <w:t xml:space="preserve">issues </w:t>
      </w:r>
      <w:r w:rsidR="009106BC">
        <w:t xml:space="preserve">you </w:t>
      </w:r>
      <w:r>
        <w:t xml:space="preserve">encounter. Support </w:t>
      </w:r>
      <w:r w:rsidR="00EC5A44">
        <w:t>t</w:t>
      </w:r>
      <w:r>
        <w:t>ickets are monitored by the CPUC RPS Database Maintenance &amp; Operations (M&amp;O) team</w:t>
      </w:r>
      <w:r w:rsidR="00AF581B">
        <w:t>. They</w:t>
      </w:r>
      <w:r>
        <w:t xml:space="preserve"> will take action to resolve issues </w:t>
      </w:r>
      <w:r w:rsidR="00AF581B">
        <w:t xml:space="preserve">noted </w:t>
      </w:r>
      <w:r>
        <w:t xml:space="preserve">in </w:t>
      </w:r>
      <w:r w:rsidR="00EC5A44">
        <w:t>s</w:t>
      </w:r>
      <w:r>
        <w:t xml:space="preserve">upport </w:t>
      </w:r>
      <w:r w:rsidR="00EC5A44">
        <w:t>t</w:t>
      </w:r>
      <w:r>
        <w:t>ickets, update ticket statuses, and communicate updates to users.</w:t>
      </w:r>
    </w:p>
    <w:p w14:paraId="55F58032" w14:textId="225CE339" w:rsidR="00946F98" w:rsidRDefault="00946F98" w:rsidP="00EF37B5">
      <w:pPr>
        <w:pStyle w:val="Note"/>
      </w:pPr>
      <w:r>
        <w:t xml:space="preserve">Note: </w:t>
      </w:r>
      <w:r w:rsidR="00B9190B">
        <w:t xml:space="preserve">any existing </w:t>
      </w:r>
      <w:r w:rsidR="00EC5A44">
        <w:t>t</w:t>
      </w:r>
      <w:r w:rsidR="00B9190B">
        <w:t xml:space="preserve">ickets will be listed in the </w:t>
      </w:r>
      <w:r w:rsidR="00B9190B" w:rsidRPr="00EF37B5">
        <w:rPr>
          <w:b/>
          <w:bCs w:val="0"/>
        </w:rPr>
        <w:t>Support Tickets</w:t>
      </w:r>
      <w:r w:rsidR="00B9190B">
        <w:t xml:space="preserve"> area of the Dashboard.</w:t>
      </w:r>
    </w:p>
    <w:p w14:paraId="38B6CC1F" w14:textId="7348C5AD" w:rsidR="005162CF" w:rsidRDefault="00B003AE" w:rsidP="005162CF">
      <w:r>
        <w:t xml:space="preserve">Support </w:t>
      </w:r>
      <w:r w:rsidR="00EC5A44">
        <w:t>t</w:t>
      </w:r>
      <w:r>
        <w:t>ickets are created in t</w:t>
      </w:r>
      <w:r w:rsidR="005162CF">
        <w:t xml:space="preserve">he </w:t>
      </w:r>
      <w:r w:rsidR="005162CF" w:rsidRPr="00EF37B5">
        <w:rPr>
          <w:b/>
          <w:bCs/>
        </w:rPr>
        <w:t>Dashboard</w:t>
      </w:r>
      <w:r w:rsidR="005162CF">
        <w:t xml:space="preserve"> tab</w:t>
      </w:r>
      <w:r>
        <w:t>. C</w:t>
      </w:r>
      <w:r w:rsidR="005162CF">
        <w:t xml:space="preserve">lick the </w:t>
      </w:r>
      <w:r w:rsidR="0024153B">
        <w:t xml:space="preserve">plus sign </w:t>
      </w:r>
      <w:r w:rsidR="0024153B" w:rsidRPr="00EF37B5">
        <w:rPr>
          <w:rStyle w:val="Button"/>
        </w:rPr>
        <w:t>+</w:t>
      </w:r>
      <w:r w:rsidR="0024153B">
        <w:t xml:space="preserve"> </w:t>
      </w:r>
      <w:r w:rsidR="005162CF">
        <w:t xml:space="preserve">in the </w:t>
      </w:r>
      <w:r w:rsidR="005162CF" w:rsidRPr="00EF37B5">
        <w:rPr>
          <w:b/>
          <w:bCs/>
        </w:rPr>
        <w:t>Support Tickets</w:t>
      </w:r>
      <w:r w:rsidR="005162CF">
        <w:t xml:space="preserve"> section</w:t>
      </w:r>
      <w:r w:rsidR="00DA0C14">
        <w:t xml:space="preserve"> to create a </w:t>
      </w:r>
      <w:r w:rsidR="00B76C69">
        <w:t>new</w:t>
      </w:r>
      <w:r w:rsidR="00DA0C14">
        <w:t xml:space="preserve"> </w:t>
      </w:r>
      <w:r w:rsidR="00EC5A44">
        <w:t>t</w:t>
      </w:r>
      <w:r w:rsidR="00DA0C14">
        <w:t>icket</w:t>
      </w:r>
      <w:r w:rsidR="005162CF">
        <w:t xml:space="preserve">. </w:t>
      </w:r>
      <w:r w:rsidR="00DA0C14">
        <w:t>This</w:t>
      </w:r>
      <w:r w:rsidR="005162CF">
        <w:t xml:space="preserve"> will open a dialog box </w:t>
      </w:r>
      <w:r w:rsidR="00646EAE">
        <w:t>like</w:t>
      </w:r>
      <w:r w:rsidR="002B7F62">
        <w:t xml:space="preserve"> the example shown in</w:t>
      </w:r>
      <w:r w:rsidR="00B76C69">
        <w:t xml:space="preserve"> </w:t>
      </w:r>
      <w:r w:rsidR="00B76C69" w:rsidRPr="00806FED">
        <w:rPr>
          <w:rStyle w:val="HyperlinkStyleChar"/>
        </w:rPr>
        <w:fldChar w:fldCharType="begin"/>
      </w:r>
      <w:r w:rsidR="00B76C69" w:rsidRPr="00806FED">
        <w:rPr>
          <w:rStyle w:val="HyperlinkStyleChar"/>
        </w:rPr>
        <w:instrText xml:space="preserve"> REF _Ref180605564 \h </w:instrText>
      </w:r>
      <w:r w:rsidR="008A114C">
        <w:rPr>
          <w:rStyle w:val="HyperlinkStyleChar"/>
        </w:rPr>
        <w:instrText xml:space="preserve"> \* MERGEFORMAT </w:instrText>
      </w:r>
      <w:r w:rsidR="00B76C69" w:rsidRPr="00806FED">
        <w:rPr>
          <w:rStyle w:val="HyperlinkStyleChar"/>
        </w:rPr>
      </w:r>
      <w:r w:rsidR="00B76C69" w:rsidRPr="00806FED">
        <w:rPr>
          <w:rStyle w:val="HyperlinkStyleChar"/>
        </w:rPr>
        <w:fldChar w:fldCharType="separate"/>
      </w:r>
      <w:r w:rsidR="0074082B" w:rsidRPr="0074082B">
        <w:rPr>
          <w:rStyle w:val="HyperlinkStyleChar"/>
        </w:rPr>
        <w:t>Figure 49</w:t>
      </w:r>
      <w:r w:rsidR="00B76C69" w:rsidRPr="00806FED">
        <w:rPr>
          <w:rStyle w:val="HyperlinkStyleChar"/>
        </w:rPr>
        <w:fldChar w:fldCharType="end"/>
      </w:r>
      <w:r w:rsidR="005162CF">
        <w:t>.</w:t>
      </w:r>
    </w:p>
    <w:p w14:paraId="7D9D4B73" w14:textId="1996B8C9" w:rsidR="00FE59D1" w:rsidRDefault="00222E59" w:rsidP="00EF37B5">
      <w:pPr>
        <w:keepNext/>
      </w:pPr>
      <w:r>
        <w:rPr>
          <w:noProof/>
        </w:rPr>
        <mc:AlternateContent>
          <mc:Choice Requires="wps">
            <w:drawing>
              <wp:anchor distT="0" distB="0" distL="114300" distR="114300" simplePos="0" relativeHeight="251658245" behindDoc="0" locked="0" layoutInCell="1" allowOverlap="1" wp14:anchorId="3A649666" wp14:editId="4C003EA3">
                <wp:simplePos x="0" y="0"/>
                <wp:positionH relativeFrom="column">
                  <wp:posOffset>2490470</wp:posOffset>
                </wp:positionH>
                <wp:positionV relativeFrom="paragraph">
                  <wp:posOffset>1486430</wp:posOffset>
                </wp:positionV>
                <wp:extent cx="393065" cy="200660"/>
                <wp:effectExtent l="19050" t="38100" r="6985" b="27940"/>
                <wp:wrapNone/>
                <wp:docPr id="2035784090" name="Arrow: Right 14"/>
                <wp:cNvGraphicFramePr/>
                <a:graphic xmlns:a="http://schemas.openxmlformats.org/drawingml/2006/main">
                  <a:graphicData uri="http://schemas.microsoft.com/office/word/2010/wordprocessingShape">
                    <wps:wsp>
                      <wps:cNvSpPr/>
                      <wps:spPr>
                        <a:xfrm rot="204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196.1pt;margin-top:117.05pt;width:30.95pt;height:15.8pt;rotation:-20;z-index:251657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" w14:anchorId="415B8304"/>
            </w:pict>
          </mc:Fallback>
        </mc:AlternateContent>
      </w:r>
      <w:r>
        <w:rPr>
          <w:noProof/>
        </w:rPr>
        <mc:AlternateContent>
          <mc:Choice Requires="wps">
            <w:drawing>
              <wp:anchor distT="0" distB="0" distL="114300" distR="114300" simplePos="0" relativeHeight="251658244" behindDoc="0" locked="0" layoutInCell="1" allowOverlap="1" wp14:anchorId="66FE5A75" wp14:editId="0C1991EF">
                <wp:simplePos x="0" y="0"/>
                <wp:positionH relativeFrom="column">
                  <wp:posOffset>1547813</wp:posOffset>
                </wp:positionH>
                <wp:positionV relativeFrom="paragraph">
                  <wp:posOffset>1444624</wp:posOffset>
                </wp:positionV>
                <wp:extent cx="1400175" cy="1299845"/>
                <wp:effectExtent l="0" t="0" r="28575" b="14605"/>
                <wp:wrapNone/>
                <wp:docPr id="1205995011" name="Rectangle 15"/>
                <wp:cNvGraphicFramePr/>
                <a:graphic xmlns:a="http://schemas.openxmlformats.org/drawingml/2006/main">
                  <a:graphicData uri="http://schemas.microsoft.com/office/word/2010/wordprocessingShape">
                    <wps:wsp>
                      <wps:cNvSpPr/>
                      <wps:spPr>
                        <a:xfrm>
                          <a:off x="0" y="0"/>
                          <a:ext cx="1400175" cy="12998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121.9pt;margin-top:113.75pt;width:110.25pt;height:102.35pt;z-index:251657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EEC6B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"/>
            </w:pict>
          </mc:Fallback>
        </mc:AlternateContent>
      </w:r>
      <w:r w:rsidRPr="00743101">
        <w:rPr>
          <w:noProof/>
        </w:rPr>
        <w:drawing>
          <wp:inline distT="0" distB="0" distL="0" distR="0" wp14:anchorId="2F16BB55" wp14:editId="71E09897">
            <wp:extent cx="3931920" cy="2624328"/>
            <wp:effectExtent l="19050" t="19050" r="11430" b="24130"/>
            <wp:docPr id="114088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8795" name="Picture 1" descr="A screenshot of a computer&#10;&#10;Description automatically generated"/>
                    <pic:cNvPicPr/>
                  </pic:nvPicPr>
                  <pic:blipFill>
                    <a:blip r:embed="rId65"/>
                    <a:stretch>
                      <a:fillRect/>
                    </a:stretch>
                  </pic:blipFill>
                  <pic:spPr>
                    <a:xfrm>
                      <a:off x="0" y="0"/>
                      <a:ext cx="3931920" cy="2624328"/>
                    </a:xfrm>
                    <a:prstGeom prst="rect">
                      <a:avLst/>
                    </a:prstGeom>
                    <a:ln>
                      <a:solidFill>
                        <a:srgbClr val="000000"/>
                      </a:solidFill>
                    </a:ln>
                  </pic:spPr>
                </pic:pic>
              </a:graphicData>
            </a:graphic>
          </wp:inline>
        </w:drawing>
      </w:r>
    </w:p>
    <w:p w14:paraId="47B83451" w14:textId="53295ACC" w:rsidR="008466D0" w:rsidRDefault="00FE59D1" w:rsidP="005D1A02">
      <w:pPr>
        <w:pStyle w:val="Caption"/>
      </w:pPr>
      <w:bookmarkStart w:id="89" w:name="_Toc211349743"/>
      <w:r>
        <w:t xml:space="preserve">Figure </w:t>
      </w:r>
      <w:r>
        <w:fldChar w:fldCharType="begin"/>
      </w:r>
      <w:r>
        <w:instrText xml:space="preserve"> SEQ Figure \* ARABIC </w:instrText>
      </w:r>
      <w:r>
        <w:fldChar w:fldCharType="separate"/>
      </w:r>
      <w:r w:rsidR="0074082B">
        <w:t>48</w:t>
      </w:r>
      <w:r>
        <w:fldChar w:fldCharType="end"/>
      </w:r>
      <w:r>
        <w:t>: Opening a New Support Ticket</w:t>
      </w:r>
      <w:bookmarkEnd w:id="89"/>
    </w:p>
    <w:p w14:paraId="4882FDB9" w14:textId="2A99DDBE" w:rsidR="00DA79A8" w:rsidRPr="00764CD1" w:rsidRDefault="00D7218D" w:rsidP="00EF37B5">
      <w:pPr>
        <w:pStyle w:val="Graphic"/>
        <w:keepNext w:val="0"/>
      </w:pPr>
      <w:r>
        <w:t xml:space="preserve">Provide the required detail </w:t>
      </w:r>
      <w:r w:rsidR="00A61F56">
        <w:t xml:space="preserve">in the </w:t>
      </w:r>
      <w:r w:rsidR="00A61F56" w:rsidRPr="00806FED">
        <w:rPr>
          <w:b/>
          <w:bCs/>
        </w:rPr>
        <w:t>Support T</w:t>
      </w:r>
      <w:r w:rsidR="00DA79A8" w:rsidRPr="00806FED">
        <w:rPr>
          <w:b/>
          <w:bCs/>
        </w:rPr>
        <w:t>icket</w:t>
      </w:r>
      <w:r w:rsidR="00DA79A8">
        <w:t xml:space="preserve"> </w:t>
      </w:r>
      <w:r w:rsidR="00A61F56">
        <w:t>dialog box</w:t>
      </w:r>
      <w:r w:rsidR="00C76F05">
        <w:t xml:space="preserve">, then click the </w:t>
      </w:r>
      <w:r w:rsidR="00C76F05" w:rsidRPr="00EF37B5">
        <w:rPr>
          <w:rStyle w:val="Button"/>
        </w:rPr>
        <w:t>SAVE</w:t>
      </w:r>
      <w:r w:rsidR="00C76F05">
        <w:t xml:space="preserve"> button</w:t>
      </w:r>
      <w:r w:rsidR="00EC0231">
        <w:t xml:space="preserve"> (now enabled)</w:t>
      </w:r>
      <w:r w:rsidR="00C76F05">
        <w:t xml:space="preserve"> to submit it</w:t>
      </w:r>
      <w:r w:rsidR="00145A1C">
        <w:t xml:space="preserve">, or </w:t>
      </w:r>
      <w:r w:rsidR="00CB5AE8">
        <w:t>e</w:t>
      </w:r>
      <w:r w:rsidR="00145A1C">
        <w:t xml:space="preserve">xit without saving by clicking the </w:t>
      </w:r>
      <w:r w:rsidR="00145A1C" w:rsidRPr="00646EAE">
        <w:rPr>
          <w:position w:val="-4"/>
        </w:rPr>
        <w:drawing>
          <wp:inline distT="0" distB="0" distL="0" distR="0" wp14:anchorId="479D8B91" wp14:editId="7965C0FA">
            <wp:extent cx="110490" cy="104775"/>
            <wp:effectExtent l="0" t="0" r="3810" b="9525"/>
            <wp:docPr id="111353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3402" name=""/>
                    <pic:cNvPicPr/>
                  </pic:nvPicPr>
                  <pic:blipFill rotWithShape="1">
                    <a:blip r:embed="rId66"/>
                    <a:srcRect l="9333" t="2" r="13333" b="-2"/>
                    <a:stretch/>
                  </pic:blipFill>
                  <pic:spPr bwMode="auto">
                    <a:xfrm>
                      <a:off x="0" y="0"/>
                      <a:ext cx="110506" cy="104790"/>
                    </a:xfrm>
                    <a:prstGeom prst="rect">
                      <a:avLst/>
                    </a:prstGeom>
                    <a:ln>
                      <a:noFill/>
                    </a:ln>
                    <a:extLst>
                      <a:ext uri="{53640926-AAD7-44D8-BBD7-CCE9431645EC}">
                        <a14:shadowObscured xmlns:a14="http://schemas.microsoft.com/office/drawing/2010/main"/>
                      </a:ext>
                    </a:extLst>
                  </pic:spPr>
                </pic:pic>
              </a:graphicData>
            </a:graphic>
          </wp:inline>
        </w:drawing>
      </w:r>
      <w:r w:rsidR="00145A1C">
        <w:t xml:space="preserve"> or the </w:t>
      </w:r>
      <w:r w:rsidR="00145A1C" w:rsidRPr="00EF37B5">
        <w:rPr>
          <w:rStyle w:val="Button"/>
        </w:rPr>
        <w:t>CANCEL</w:t>
      </w:r>
      <w:r w:rsidR="00145A1C">
        <w:t xml:space="preserve"> button.</w:t>
      </w:r>
    </w:p>
    <w:p w14:paraId="1BB7CAB0" w14:textId="28BF0F29" w:rsidR="00425766" w:rsidRDefault="003A04AB" w:rsidP="00425766">
      <w:pPr>
        <w:pStyle w:val="Graphic"/>
        <w:keepNext w:val="0"/>
      </w:pPr>
      <w:r>
        <mc:AlternateContent>
          <mc:Choice Requires="wps">
            <w:drawing>
              <wp:anchor distT="0" distB="0" distL="114300" distR="114300" simplePos="0" relativeHeight="251658400" behindDoc="0" locked="0" layoutInCell="1" allowOverlap="1" wp14:anchorId="7E68B1D4" wp14:editId="38BBEF29">
                <wp:simplePos x="0" y="0"/>
                <wp:positionH relativeFrom="column">
                  <wp:posOffset>4350329</wp:posOffset>
                </wp:positionH>
                <wp:positionV relativeFrom="paragraph">
                  <wp:posOffset>1358265</wp:posOffset>
                </wp:positionV>
                <wp:extent cx="145415" cy="156845"/>
                <wp:effectExtent l="0" t="0" r="6985" b="14605"/>
                <wp:wrapNone/>
                <wp:docPr id="326007528"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37F2FA83" w14:textId="77777777" w:rsidR="00B003AE" w:rsidRPr="00EF37B5" w:rsidRDefault="00B003AE" w:rsidP="00B003AE">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8B1D4" id="_x0000_s1056" type="#_x0000_t202" style="position:absolute;margin-left:342.55pt;margin-top:106.95pt;width:11.45pt;height:12.35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" filled="f" stroked="f" strokeweight=".5pt">
                <v:textbox inset="0,0,0,0">
                  <w:txbxContent>
                    <w:p w14:paraId="37F2FA83" w14:textId="77777777" w:rsidR="00B003AE" w:rsidRPr="00EF37B5" w:rsidRDefault="00B003AE" w:rsidP="00B003AE">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402" behindDoc="0" locked="0" layoutInCell="1" allowOverlap="1" wp14:anchorId="0760B08F" wp14:editId="5B4CB2EE">
                <wp:simplePos x="0" y="0"/>
                <wp:positionH relativeFrom="column">
                  <wp:posOffset>3675380</wp:posOffset>
                </wp:positionH>
                <wp:positionV relativeFrom="paragraph">
                  <wp:posOffset>295910</wp:posOffset>
                </wp:positionV>
                <wp:extent cx="1376045" cy="1029335"/>
                <wp:effectExtent l="0" t="0" r="14605" b="18415"/>
                <wp:wrapNone/>
                <wp:docPr id="1608764659" name="Rectangle 140"/>
                <wp:cNvGraphicFramePr/>
                <a:graphic xmlns:a="http://schemas.openxmlformats.org/drawingml/2006/main">
                  <a:graphicData uri="http://schemas.microsoft.com/office/word/2010/wordprocessingShape">
                    <wps:wsp>
                      <wps:cNvSpPr/>
                      <wps:spPr>
                        <a:xfrm>
                          <a:off x="0" y="0"/>
                          <a:ext cx="1376045" cy="102933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40" style="position:absolute;margin-left:289.4pt;margin-top:23.3pt;width:108.35pt;height:81.05pt;z-index:251802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6AA1B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"/>
            </w:pict>
          </mc:Fallback>
        </mc:AlternateContent>
      </w:r>
      <w:r>
        <mc:AlternateContent>
          <mc:Choice Requires="wps">
            <w:drawing>
              <wp:anchor distT="0" distB="0" distL="114300" distR="114300" simplePos="0" relativeHeight="251658401" behindDoc="0" locked="0" layoutInCell="1" allowOverlap="1" wp14:anchorId="3677428C" wp14:editId="1CD2BA95">
                <wp:simplePos x="0" y="0"/>
                <wp:positionH relativeFrom="column">
                  <wp:posOffset>4210685</wp:posOffset>
                </wp:positionH>
                <wp:positionV relativeFrom="paragraph">
                  <wp:posOffset>138709</wp:posOffset>
                </wp:positionV>
                <wp:extent cx="145415" cy="156845"/>
                <wp:effectExtent l="0" t="0" r="6985" b="14605"/>
                <wp:wrapNone/>
                <wp:docPr id="2129789953"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7F813380" w14:textId="77777777" w:rsidR="00B003AE" w:rsidRPr="00EF37B5" w:rsidRDefault="00B003AE" w:rsidP="00B003AE">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428C" id="_x0000_s1057" type="#_x0000_t202" style="position:absolute;margin-left:331.55pt;margin-top:10.9pt;width:11.45pt;height:12.35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" filled="f" stroked="f" strokeweight=".5pt">
                <v:textbox inset="0,0,0,0">
                  <w:txbxContent>
                    <w:p w14:paraId="7F813380" w14:textId="77777777" w:rsidR="00B003AE" w:rsidRPr="00EF37B5" w:rsidRDefault="00B003AE" w:rsidP="00B003AE">
                      <w:pPr>
                        <w:spacing w:before="0" w:line="240" w:lineRule="exact"/>
                        <w:rPr>
                          <w:sz w:val="22"/>
                          <w:szCs w:val="22"/>
                        </w:rPr>
                      </w:pPr>
                      <w:r>
                        <w:rPr>
                          <w:sz w:val="22"/>
                          <w:szCs w:val="22"/>
                        </w:rPr>
                        <w:sym w:font="Wingdings" w:char="F08C"/>
                      </w:r>
                    </w:p>
                  </w:txbxContent>
                </v:textbox>
              </v:shape>
            </w:pict>
          </mc:Fallback>
        </mc:AlternateContent>
      </w:r>
      <w:r>
        <mc:AlternateContent>
          <mc:Choice Requires="wps">
            <w:drawing>
              <wp:anchor distT="0" distB="0" distL="114300" distR="114300" simplePos="0" relativeHeight="251658399" behindDoc="0" locked="0" layoutInCell="1" allowOverlap="1" wp14:anchorId="486B7012" wp14:editId="6844F6C6">
                <wp:simplePos x="0" y="0"/>
                <wp:positionH relativeFrom="column">
                  <wp:posOffset>4478076</wp:posOffset>
                </wp:positionH>
                <wp:positionV relativeFrom="paragraph">
                  <wp:posOffset>1231265</wp:posOffset>
                </wp:positionV>
                <wp:extent cx="393065" cy="200660"/>
                <wp:effectExtent l="19050" t="38100" r="0" b="27940"/>
                <wp:wrapNone/>
                <wp:docPr id="1023671546" name="Arrow: Right 14"/>
                <wp:cNvGraphicFramePr/>
                <a:graphic xmlns:a="http://schemas.openxmlformats.org/drawingml/2006/main">
                  <a:graphicData uri="http://schemas.microsoft.com/office/word/2010/wordprocessingShape">
                    <wps:wsp>
                      <wps:cNvSpPr/>
                      <wps:spPr>
                        <a:xfrm rot="20317912" flipV="1">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352.6pt;margin-top:96.95pt;width:30.95pt;height:15.8pt;rotation:1400382fd;flip:y;z-index:251799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" w14:anchorId="2378D151"/>
            </w:pict>
          </mc:Fallback>
        </mc:AlternateContent>
      </w:r>
      <w:r w:rsidR="002D4F80" w:rsidRPr="002D4F80">
        <w:drawing>
          <wp:anchor distT="0" distB="0" distL="114300" distR="114300" simplePos="0" relativeHeight="251658266" behindDoc="0" locked="0" layoutInCell="1" allowOverlap="1" wp14:anchorId="64C74AC3" wp14:editId="7E086C65">
            <wp:simplePos x="0" y="0"/>
            <wp:positionH relativeFrom="column">
              <wp:posOffset>3643312</wp:posOffset>
            </wp:positionH>
            <wp:positionV relativeFrom="paragraph">
              <wp:posOffset>93345</wp:posOffset>
            </wp:positionV>
            <wp:extent cx="1442786" cy="2623820"/>
            <wp:effectExtent l="38100" t="38100" r="43180" b="43180"/>
            <wp:wrapNone/>
            <wp:docPr id="1978942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42664"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442786" cy="2623820"/>
                    </a:xfrm>
                    <a:prstGeom prst="rect">
                      <a:avLst/>
                    </a:prstGeom>
                    <a:ln w="25400">
                      <a:solidFill>
                        <a:srgbClr val="FF0000"/>
                      </a:solidFill>
                    </a:ln>
                  </pic:spPr>
                </pic:pic>
              </a:graphicData>
            </a:graphic>
            <wp14:sizeRelH relativeFrom="page">
              <wp14:pctWidth>0</wp14:pctWidth>
            </wp14:sizeRelH>
            <wp14:sizeRelV relativeFrom="page">
              <wp14:pctHeight>0</wp14:pctHeight>
            </wp14:sizeRelV>
          </wp:anchor>
        </w:drawing>
      </w:r>
      <w:r w:rsidR="005B0F9B" w:rsidRPr="00743101">
        <w:drawing>
          <wp:inline distT="0" distB="0" distL="0" distR="0" wp14:anchorId="0163A22D" wp14:editId="5189D763">
            <wp:extent cx="3931920" cy="2624328"/>
            <wp:effectExtent l="19050" t="19050" r="11430" b="24130"/>
            <wp:docPr id="80977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8795" name="Picture 1" descr="A screenshot of a computer&#10;&#10;Description automatically generated"/>
                    <pic:cNvPicPr/>
                  </pic:nvPicPr>
                  <pic:blipFill>
                    <a:blip r:embed="rId68">
                      <a:extLst>
                        <a:ext uri="{BEBA8EAE-BF5A-486C-A8C5-ECC9F3942E4B}">
                          <a14:imgProps xmlns:a14="http://schemas.microsoft.com/office/drawing/2010/main">
                            <a14:imgLayer r:embed="rId69">
                              <a14:imgEffect>
                                <a14:brightnessContrast bright="-50000"/>
                              </a14:imgEffect>
                            </a14:imgLayer>
                          </a14:imgProps>
                        </a:ext>
                      </a:extLst>
                    </a:blip>
                    <a:stretch>
                      <a:fillRect/>
                    </a:stretch>
                  </pic:blipFill>
                  <pic:spPr>
                    <a:xfrm>
                      <a:off x="0" y="0"/>
                      <a:ext cx="3931920" cy="2624328"/>
                    </a:xfrm>
                    <a:prstGeom prst="rect">
                      <a:avLst/>
                    </a:prstGeom>
                    <a:ln>
                      <a:solidFill>
                        <a:srgbClr val="000000"/>
                      </a:solidFill>
                    </a:ln>
                  </pic:spPr>
                </pic:pic>
              </a:graphicData>
            </a:graphic>
          </wp:inline>
        </w:drawing>
      </w:r>
    </w:p>
    <w:p w14:paraId="7F969585" w14:textId="064A810A" w:rsidR="005162CF" w:rsidRDefault="00425766" w:rsidP="005D1A02">
      <w:pPr>
        <w:pStyle w:val="Caption"/>
      </w:pPr>
      <w:bookmarkStart w:id="90" w:name="_Ref180605564"/>
      <w:bookmarkStart w:id="91" w:name="_Toc211349744"/>
      <w:r>
        <w:t xml:space="preserve">Figure </w:t>
      </w:r>
      <w:r>
        <w:fldChar w:fldCharType="begin"/>
      </w:r>
      <w:r>
        <w:instrText xml:space="preserve"> SEQ Figure \* ARABIC </w:instrText>
      </w:r>
      <w:r>
        <w:fldChar w:fldCharType="separate"/>
      </w:r>
      <w:r w:rsidR="0074082B">
        <w:t>49</w:t>
      </w:r>
      <w:r>
        <w:fldChar w:fldCharType="end"/>
      </w:r>
      <w:bookmarkEnd w:id="90"/>
      <w:r>
        <w:t xml:space="preserve">: </w:t>
      </w:r>
      <w:r w:rsidR="00C51497">
        <w:t>The</w:t>
      </w:r>
      <w:r>
        <w:t xml:space="preserve"> New Support Ticket</w:t>
      </w:r>
      <w:r w:rsidR="00C51497">
        <w:t xml:space="preserve"> Dialog Box</w:t>
      </w:r>
      <w:bookmarkEnd w:id="91"/>
    </w:p>
    <w:p w14:paraId="5996F3B0" w14:textId="48BFC0B8" w:rsidR="009B2BBF" w:rsidRPr="009B2BBF" w:rsidRDefault="00820402" w:rsidP="00A7608A">
      <w:pPr>
        <w:pStyle w:val="Heading2"/>
      </w:pPr>
      <w:bookmarkStart w:id="92" w:name="_Toc166509597"/>
      <w:bookmarkStart w:id="93" w:name="_Toc211349794"/>
      <w:r>
        <w:lastRenderedPageBreak/>
        <w:t>Data Dictionary</w:t>
      </w:r>
      <w:bookmarkEnd w:id="92"/>
      <w:bookmarkEnd w:id="93"/>
    </w:p>
    <w:p w14:paraId="5D969184" w14:textId="305D926D" w:rsidR="003B5A11" w:rsidRDefault="006201B4" w:rsidP="43936A85">
      <w:r>
        <w:t xml:space="preserve">You can access the </w:t>
      </w:r>
      <w:r w:rsidR="00DD13F1" w:rsidRPr="00EF37B5">
        <w:rPr>
          <w:b/>
          <w:bCs/>
        </w:rPr>
        <w:t>Data Dictionary</w:t>
      </w:r>
      <w:r w:rsidR="00DD13F1">
        <w:t xml:space="preserve"> </w:t>
      </w:r>
      <w:r w:rsidR="001B5BA0">
        <w:t xml:space="preserve">by clicking the help button </w:t>
      </w:r>
      <w:r w:rsidR="00BA75F0" w:rsidRPr="00EF37B5">
        <w:rPr>
          <w:noProof/>
          <w:position w:val="-2"/>
        </w:rPr>
        <w:drawing>
          <wp:inline distT="0" distB="0" distL="0" distR="0" wp14:anchorId="304AC22E" wp14:editId="37A08E13">
            <wp:extent cx="136516" cy="113591"/>
            <wp:effectExtent l="0" t="0" r="0" b="1270"/>
            <wp:docPr id="181229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9682" name=""/>
                    <pic:cNvPicPr/>
                  </pic:nvPicPr>
                  <pic:blipFill rotWithShape="1">
                    <a:blip r:embed="rId73"/>
                    <a:srcRect t="-1" b="9859"/>
                    <a:stretch/>
                  </pic:blipFill>
                  <pic:spPr bwMode="auto">
                    <a:xfrm>
                      <a:off x="0" y="0"/>
                      <a:ext cx="143038" cy="119018"/>
                    </a:xfrm>
                    <a:prstGeom prst="rect">
                      <a:avLst/>
                    </a:prstGeom>
                    <a:ln>
                      <a:noFill/>
                    </a:ln>
                    <a:extLst>
                      <a:ext uri="{53640926-AAD7-44D8-BBD7-CCE9431645EC}">
                        <a14:shadowObscured xmlns:a14="http://schemas.microsoft.com/office/drawing/2010/main"/>
                      </a:ext>
                    </a:extLst>
                  </pic:spPr>
                </pic:pic>
              </a:graphicData>
            </a:graphic>
          </wp:inline>
        </w:drawing>
      </w:r>
      <w:r w:rsidR="00BA75F0" w:rsidRPr="00BA75F0" w:rsidDel="009D0482">
        <w:t xml:space="preserve"> </w:t>
      </w:r>
      <w:r w:rsidR="004A2E8F">
        <w:t xml:space="preserve">in the upper right corner of the page, then click </w:t>
      </w:r>
      <w:r w:rsidR="004A2E8F" w:rsidRPr="00EF37B5">
        <w:rPr>
          <w:rStyle w:val="Button"/>
        </w:rPr>
        <w:t>Data Dictionary</w:t>
      </w:r>
      <w:r>
        <w:t xml:space="preserve"> from the </w:t>
      </w:r>
      <w:r w:rsidR="000D67FC">
        <w:t>pop out</w:t>
      </w:r>
      <w:r>
        <w:t xml:space="preserve"> menu</w:t>
      </w:r>
      <w:r w:rsidR="1677B1CF">
        <w:t>.</w:t>
      </w:r>
    </w:p>
    <w:p w14:paraId="6DA2EE0F" w14:textId="0C41AC33" w:rsidR="00701644" w:rsidRDefault="008E37DD" w:rsidP="00701644">
      <w:pPr>
        <w:pStyle w:val="Graphic"/>
      </w:pPr>
      <w:r>
        <mc:AlternateContent>
          <mc:Choice Requires="wps">
            <w:drawing>
              <wp:anchor distT="0" distB="0" distL="114300" distR="114300" simplePos="0" relativeHeight="251658278" behindDoc="0" locked="0" layoutInCell="1" allowOverlap="1" wp14:anchorId="53727853" wp14:editId="6CA286BF">
                <wp:simplePos x="0" y="0"/>
                <wp:positionH relativeFrom="column">
                  <wp:posOffset>3304540</wp:posOffset>
                </wp:positionH>
                <wp:positionV relativeFrom="paragraph">
                  <wp:posOffset>199390</wp:posOffset>
                </wp:positionV>
                <wp:extent cx="174625" cy="168275"/>
                <wp:effectExtent l="0" t="0" r="15875" b="22225"/>
                <wp:wrapNone/>
                <wp:docPr id="1117218664" name="Text Box 75"/>
                <wp:cNvGraphicFramePr/>
                <a:graphic xmlns:a="http://schemas.openxmlformats.org/drawingml/2006/main">
                  <a:graphicData uri="http://schemas.microsoft.com/office/word/2010/wordprocessingShape">
                    <wps:wsp>
                      <wps:cNvSpPr txBox="1"/>
                      <wps:spPr>
                        <a:xfrm>
                          <a:off x="0" y="0"/>
                          <a:ext cx="174625" cy="168275"/>
                        </a:xfrm>
                        <a:prstGeom prst="rect">
                          <a:avLst/>
                        </a:prstGeom>
                        <a:noFill/>
                        <a:ln w="25400">
                          <a:solidFill>
                            <a:srgbClr val="FF0000"/>
                          </a:solidFill>
                        </a:ln>
                      </wps:spPr>
                      <wps:txbx>
                        <w:txbxContent>
                          <w:p w14:paraId="75BFE97E" w14:textId="77777777" w:rsidR="00256455" w:rsidRDefault="00256455" w:rsidP="00256455"/>
                        </w:txbxContent>
                      </wps:txbx>
                      <wps:bodyPr rot="0" spcFirstLastPara="0" vertOverflow="overflow" horzOverflow="overflow" vert="horz" wrap="square" lIns="18288"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27853" id="_x0000_s1058" type="#_x0000_t202" style="position:absolute;margin-left:260.2pt;margin-top:15.7pt;width:13.75pt;height:13.2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" filled="f" strokecolor="red" strokeweight="2pt">
                <v:textbox inset="1.44pt,0,0,0">
                  <w:txbxContent>
                    <w:p w14:paraId="75BFE97E" w14:textId="77777777" w:rsidR="00256455" w:rsidRDefault="00256455" w:rsidP="00256455"/>
                  </w:txbxContent>
                </v:textbox>
              </v:shape>
            </w:pict>
          </mc:Fallback>
        </mc:AlternateContent>
      </w:r>
      <w:r>
        <mc:AlternateContent>
          <mc:Choice Requires="wps">
            <w:drawing>
              <wp:anchor distT="0" distB="0" distL="114300" distR="114300" simplePos="0" relativeHeight="251658290" behindDoc="0" locked="0" layoutInCell="1" allowOverlap="1" wp14:anchorId="17AA8197" wp14:editId="36071B5A">
                <wp:simplePos x="0" y="0"/>
                <wp:positionH relativeFrom="column">
                  <wp:posOffset>3140075</wp:posOffset>
                </wp:positionH>
                <wp:positionV relativeFrom="paragraph">
                  <wp:posOffset>161925</wp:posOffset>
                </wp:positionV>
                <wp:extent cx="145415" cy="156845"/>
                <wp:effectExtent l="0" t="0" r="6985" b="14605"/>
                <wp:wrapNone/>
                <wp:docPr id="1796950238"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0644BAB5" w14:textId="77777777" w:rsidR="004B4BAD" w:rsidRPr="00EF37B5" w:rsidRDefault="004B4BAD" w:rsidP="004B4BAD">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A8197" id="_x0000_s1059" type="#_x0000_t202" style="position:absolute;margin-left:247.25pt;margin-top:12.75pt;width:11.45pt;height:12.3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" filled="f" stroked="f" strokeweight=".5pt">
                <v:textbox inset="0,0,0,0">
                  <w:txbxContent>
                    <w:p w14:paraId="0644BAB5" w14:textId="77777777" w:rsidR="004B4BAD" w:rsidRPr="00EF37B5" w:rsidRDefault="004B4BAD" w:rsidP="004B4BAD">
                      <w:pPr>
                        <w:spacing w:before="0" w:line="240" w:lineRule="exact"/>
                        <w:rPr>
                          <w:sz w:val="22"/>
                          <w:szCs w:val="22"/>
                        </w:rPr>
                      </w:pPr>
                      <w:r>
                        <w:rPr>
                          <w:sz w:val="22"/>
                          <w:szCs w:val="22"/>
                        </w:rPr>
                        <w:sym w:font="Wingdings" w:char="F08C"/>
                      </w:r>
                    </w:p>
                  </w:txbxContent>
                </v:textbox>
              </v:shape>
            </w:pict>
          </mc:Fallback>
        </mc:AlternateContent>
      </w:r>
      <w:r>
        <mc:AlternateContent>
          <mc:Choice Requires="wps">
            <w:drawing>
              <wp:anchor distT="0" distB="0" distL="114300" distR="114300" simplePos="0" relativeHeight="251658289" behindDoc="0" locked="0" layoutInCell="1" allowOverlap="1" wp14:anchorId="507AE1DD" wp14:editId="771D31A9">
                <wp:simplePos x="0" y="0"/>
                <wp:positionH relativeFrom="column">
                  <wp:posOffset>2454275</wp:posOffset>
                </wp:positionH>
                <wp:positionV relativeFrom="paragraph">
                  <wp:posOffset>187325</wp:posOffset>
                </wp:positionV>
                <wp:extent cx="145415" cy="156845"/>
                <wp:effectExtent l="0" t="0" r="6985" b="14605"/>
                <wp:wrapNone/>
                <wp:docPr id="1215034681"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5DDD1A3F" w14:textId="77777777" w:rsidR="004B4BAD" w:rsidRPr="00EF37B5" w:rsidRDefault="004B4BAD" w:rsidP="004B4BAD">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AE1DD" id="_x0000_s1060" type="#_x0000_t202" style="position:absolute;margin-left:193.25pt;margin-top:14.75pt;width:11.45pt;height:12.3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" filled="f" stroked="f" strokeweight=".5pt">
                <v:textbox inset="0,0,0,0">
                  <w:txbxContent>
                    <w:p w14:paraId="5DDD1A3F" w14:textId="77777777" w:rsidR="004B4BAD" w:rsidRPr="00EF37B5" w:rsidRDefault="004B4BAD" w:rsidP="004B4BAD">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257" behindDoc="0" locked="0" layoutInCell="1" allowOverlap="1" wp14:anchorId="4CEA5AE8" wp14:editId="0174B026">
                <wp:simplePos x="0" y="0"/>
                <wp:positionH relativeFrom="column">
                  <wp:posOffset>2592070</wp:posOffset>
                </wp:positionH>
                <wp:positionV relativeFrom="paragraph">
                  <wp:posOffset>262890</wp:posOffset>
                </wp:positionV>
                <wp:extent cx="393065" cy="200660"/>
                <wp:effectExtent l="19050" t="19050" r="6985" b="27940"/>
                <wp:wrapNone/>
                <wp:docPr id="815118521" name="Arrow: Right 14"/>
                <wp:cNvGraphicFramePr/>
                <a:graphic xmlns:a="http://schemas.openxmlformats.org/drawingml/2006/main">
                  <a:graphicData uri="http://schemas.microsoft.com/office/word/2010/wordprocessingShape">
                    <wps:wsp>
                      <wps:cNvSpPr/>
                      <wps:spPr>
                        <a:xfrm rot="12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204.1pt;margin-top:20.7pt;width:30.95pt;height:15.8pt;rotation:20;z-index:251657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" w14:anchorId="046BD1AA"/>
            </w:pict>
          </mc:Fallback>
        </mc:AlternateContent>
      </w:r>
      <w:r w:rsidR="00340D4D">
        <mc:AlternateContent>
          <mc:Choice Requires="wps">
            <w:drawing>
              <wp:anchor distT="0" distB="0" distL="114300" distR="114300" simplePos="0" relativeHeight="251658267" behindDoc="0" locked="0" layoutInCell="1" allowOverlap="1" wp14:anchorId="76967122" wp14:editId="243358C0">
                <wp:simplePos x="0" y="0"/>
                <wp:positionH relativeFrom="column">
                  <wp:posOffset>3913505</wp:posOffset>
                </wp:positionH>
                <wp:positionV relativeFrom="paragraph">
                  <wp:posOffset>295686</wp:posOffset>
                </wp:positionV>
                <wp:extent cx="145415" cy="156845"/>
                <wp:effectExtent l="0" t="0" r="6985" b="14605"/>
                <wp:wrapNone/>
                <wp:docPr id="596929192"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333FBE85" w14:textId="1594E336" w:rsidR="00B44662" w:rsidRPr="00EF37B5" w:rsidRDefault="00B44662" w:rsidP="00B44662">
                            <w:pPr>
                              <w:spacing w:before="0" w:line="240" w:lineRule="exact"/>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67122" id="_x0000_s1061" type="#_x0000_t202" style="position:absolute;margin-left:308.15pt;margin-top:23.3pt;width:11.45pt;height:12.3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" filled="f" stroked="f" strokeweight=".5pt">
                <v:textbox inset="0,0,0,0">
                  <w:txbxContent>
                    <w:p w14:paraId="333FBE85" w14:textId="1594E336" w:rsidR="00B44662" w:rsidRPr="00EF37B5" w:rsidRDefault="00B44662" w:rsidP="00B44662">
                      <w:pPr>
                        <w:spacing w:before="0" w:line="240" w:lineRule="exact"/>
                        <w:rPr>
                          <w:sz w:val="22"/>
                          <w:szCs w:val="22"/>
                        </w:rPr>
                      </w:pPr>
                    </w:p>
                  </w:txbxContent>
                </v:textbox>
              </v:shape>
            </w:pict>
          </mc:Fallback>
        </mc:AlternateContent>
      </w:r>
      <w:r w:rsidR="009D7C9C" w:rsidRPr="009D7C9C">
        <w:drawing>
          <wp:inline distT="0" distB="0" distL="0" distR="0" wp14:anchorId="3D9C42BC" wp14:editId="3BD69D3C">
            <wp:extent cx="3931920" cy="1993392"/>
            <wp:effectExtent l="19050" t="19050" r="11430" b="26035"/>
            <wp:docPr id="94830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585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31920" cy="1993392"/>
                    </a:xfrm>
                    <a:prstGeom prst="rect">
                      <a:avLst/>
                    </a:prstGeom>
                    <a:ln>
                      <a:solidFill>
                        <a:schemeClr val="accent1">
                          <a:shade val="15000"/>
                        </a:schemeClr>
                      </a:solidFill>
                    </a:ln>
                  </pic:spPr>
                </pic:pic>
              </a:graphicData>
            </a:graphic>
          </wp:inline>
        </w:drawing>
      </w:r>
    </w:p>
    <w:p w14:paraId="5DE36BDB" w14:textId="352282FA" w:rsidR="000570B0" w:rsidRDefault="00701644" w:rsidP="005D1A02">
      <w:pPr>
        <w:pStyle w:val="Caption"/>
      </w:pPr>
      <w:bookmarkStart w:id="94" w:name="_Toc211349745"/>
      <w:r>
        <w:t xml:space="preserve">Figure </w:t>
      </w:r>
      <w:r>
        <w:fldChar w:fldCharType="begin"/>
      </w:r>
      <w:r>
        <w:instrText xml:space="preserve"> SEQ Figure \* ARABIC </w:instrText>
      </w:r>
      <w:r>
        <w:fldChar w:fldCharType="separate"/>
      </w:r>
      <w:r w:rsidR="0074082B">
        <w:t>50</w:t>
      </w:r>
      <w:r>
        <w:fldChar w:fldCharType="end"/>
      </w:r>
      <w:r>
        <w:t xml:space="preserve">: Opening </w:t>
      </w:r>
      <w:r w:rsidRPr="007B3C82">
        <w:t>the Data Dictionary</w:t>
      </w:r>
      <w:bookmarkEnd w:id="94"/>
    </w:p>
    <w:p w14:paraId="31805BEB" w14:textId="7B7D901F" w:rsidR="00012BEF" w:rsidRDefault="009E58AD" w:rsidP="009E58AD">
      <w:r>
        <w:t xml:space="preserve">The Data Dictionary is organized </w:t>
      </w:r>
      <w:r w:rsidR="003827FA">
        <w:t xml:space="preserve">by </w:t>
      </w:r>
      <w:r w:rsidR="000D67FC" w:rsidRPr="00EF37B5">
        <w:rPr>
          <w:b/>
          <w:bCs/>
        </w:rPr>
        <w:t>Submission</w:t>
      </w:r>
      <w:r w:rsidR="00447577">
        <w:rPr>
          <w:b/>
          <w:bCs/>
        </w:rPr>
        <w:t xml:space="preserve"> Type</w:t>
      </w:r>
      <w:r w:rsidR="00711AEA">
        <w:t xml:space="preserve"> </w:t>
      </w:r>
      <w:r w:rsidR="006D3ACD">
        <w:t xml:space="preserve">and the default view is </w:t>
      </w:r>
      <w:r w:rsidR="006D3ACD" w:rsidRPr="00512C08">
        <w:rPr>
          <w:b/>
          <w:bCs/>
        </w:rPr>
        <w:t>Monthly Report</w:t>
      </w:r>
      <w:r w:rsidR="007C116E">
        <w:t>. The</w:t>
      </w:r>
      <w:r>
        <w:t xml:space="preserve"> </w:t>
      </w:r>
      <w:r w:rsidR="0086657D">
        <w:t>Submission Type</w:t>
      </w:r>
      <w:r w:rsidR="00984667">
        <w:t xml:space="preserve"> </w:t>
      </w:r>
      <w:r w:rsidR="007763AE">
        <w:t>information</w:t>
      </w:r>
      <w:r w:rsidR="00A023E0">
        <w:t>, arranged in columns,</w:t>
      </w:r>
      <w:r w:rsidR="005D54A3">
        <w:t xml:space="preserve"> </w:t>
      </w:r>
      <w:r w:rsidR="007763AE">
        <w:t>is</w:t>
      </w:r>
      <w:r w:rsidR="00CC6827">
        <w:t xml:space="preserve"> shown </w:t>
      </w:r>
      <w:r w:rsidR="00E85117">
        <w:t xml:space="preserve">in the typical example </w:t>
      </w:r>
      <w:r w:rsidR="00CC6827">
        <w:t>below</w:t>
      </w:r>
      <w:r w:rsidR="008D77B4">
        <w:t>.</w:t>
      </w:r>
    </w:p>
    <w:p w14:paraId="5A5E0D48" w14:textId="1B0EE834" w:rsidR="008D77B4" w:rsidRDefault="001232FC" w:rsidP="00EF37B5">
      <w:pPr>
        <w:pStyle w:val="Note"/>
      </w:pPr>
      <w:r>
        <w:t xml:space="preserve">Note: there are two scroll bars accessible from this view. The interior bar scrolls through the </w:t>
      </w:r>
      <w:r w:rsidR="002B0BA1">
        <w:t xml:space="preserve">Submission detail, and the right-hand bar scrolls through </w:t>
      </w:r>
      <w:r w:rsidR="00447577">
        <w:t xml:space="preserve">any </w:t>
      </w:r>
      <w:r w:rsidR="002B0BA1">
        <w:t xml:space="preserve">available </w:t>
      </w:r>
      <w:r w:rsidR="00ED6255">
        <w:t>Submission types</w:t>
      </w:r>
      <w:r w:rsidR="00447577">
        <w:t xml:space="preserve"> displayed</w:t>
      </w:r>
      <w:r w:rsidR="00ED6255">
        <w:t>.</w:t>
      </w:r>
    </w:p>
    <w:p w14:paraId="2EDBBA0D" w14:textId="78E41622" w:rsidR="008D77B4" w:rsidRDefault="008E37DD" w:rsidP="00EF37B5">
      <w:pPr>
        <w:keepNext/>
      </w:pPr>
      <w:r>
        <w:rPr>
          <w:noProof/>
        </w:rPr>
        <mc:AlternateContent>
          <mc:Choice Requires="wps">
            <w:drawing>
              <wp:anchor distT="0" distB="0" distL="114300" distR="114300" simplePos="0" relativeHeight="251658258" behindDoc="0" locked="0" layoutInCell="1" allowOverlap="1" wp14:anchorId="55BEDF48" wp14:editId="749661DE">
                <wp:simplePos x="0" y="0"/>
                <wp:positionH relativeFrom="column">
                  <wp:posOffset>2813050</wp:posOffset>
                </wp:positionH>
                <wp:positionV relativeFrom="paragraph">
                  <wp:posOffset>1234440</wp:posOffset>
                </wp:positionV>
                <wp:extent cx="88900" cy="1108075"/>
                <wp:effectExtent l="0" t="0" r="25400" b="15875"/>
                <wp:wrapNone/>
                <wp:docPr id="1725714759" name="Rectangle 15"/>
                <wp:cNvGraphicFramePr/>
                <a:graphic xmlns:a="http://schemas.openxmlformats.org/drawingml/2006/main">
                  <a:graphicData uri="http://schemas.microsoft.com/office/word/2010/wordprocessingShape">
                    <wps:wsp>
                      <wps:cNvSpPr/>
                      <wps:spPr>
                        <a:xfrm>
                          <a:off x="0" y="0"/>
                          <a:ext cx="88900" cy="1108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221.5pt;margin-top:97.2pt;width:7pt;height:87.25pt;z-index:251657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5DFD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"/>
            </w:pict>
          </mc:Fallback>
        </mc:AlternateContent>
      </w:r>
      <w:r w:rsidR="00256455">
        <w:rPr>
          <w:noProof/>
        </w:rPr>
        <mc:AlternateContent>
          <mc:Choice Requires="wps">
            <w:drawing>
              <wp:anchor distT="0" distB="0" distL="114300" distR="114300" simplePos="0" relativeHeight="251658259" behindDoc="0" locked="0" layoutInCell="1" allowOverlap="1" wp14:anchorId="43FBFB24" wp14:editId="4835671A">
                <wp:simplePos x="0" y="0"/>
                <wp:positionH relativeFrom="column">
                  <wp:posOffset>3855085</wp:posOffset>
                </wp:positionH>
                <wp:positionV relativeFrom="paragraph">
                  <wp:posOffset>21590</wp:posOffset>
                </wp:positionV>
                <wp:extent cx="88900" cy="2322830"/>
                <wp:effectExtent l="0" t="0" r="25400" b="20320"/>
                <wp:wrapNone/>
                <wp:docPr id="1430217327" name="Rectangle 15"/>
                <wp:cNvGraphicFramePr/>
                <a:graphic xmlns:a="http://schemas.openxmlformats.org/drawingml/2006/main">
                  <a:graphicData uri="http://schemas.microsoft.com/office/word/2010/wordprocessingShape">
                    <wps:wsp>
                      <wps:cNvSpPr/>
                      <wps:spPr>
                        <a:xfrm>
                          <a:off x="0" y="0"/>
                          <a:ext cx="88900" cy="23228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303.55pt;margin-top:1.7pt;width:7pt;height:182.9pt;z-index:251657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08FC81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"/>
            </w:pict>
          </mc:Fallback>
        </mc:AlternateContent>
      </w:r>
      <w:r w:rsidR="008D77B4" w:rsidRPr="008D77B4">
        <w:rPr>
          <w:noProof/>
        </w:rPr>
        <w:drawing>
          <wp:inline distT="0" distB="0" distL="0" distR="0" wp14:anchorId="14B3EAD0" wp14:editId="127F3DE7">
            <wp:extent cx="3931920" cy="2322576"/>
            <wp:effectExtent l="19050" t="19050" r="11430" b="20955"/>
            <wp:docPr id="194621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11920" name="Picture 1" descr="A screenshot of a computer&#10;&#10;Description automatically generated"/>
                    <pic:cNvPicPr/>
                  </pic:nvPicPr>
                  <pic:blipFill rotWithShape="1">
                    <a:blip r:embed="rId75"/>
                    <a:srcRect r="-604"/>
                    <a:stretch/>
                  </pic:blipFill>
                  <pic:spPr bwMode="auto">
                    <a:xfrm>
                      <a:off x="0" y="0"/>
                      <a:ext cx="3931920" cy="232257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1AA084" w14:textId="601960FA" w:rsidR="00977B62" w:rsidRDefault="008D77B4" w:rsidP="005D1A02">
      <w:pPr>
        <w:pStyle w:val="Caption"/>
      </w:pPr>
      <w:bookmarkStart w:id="95" w:name="_Toc211349746"/>
      <w:r>
        <w:t xml:space="preserve">Figure </w:t>
      </w:r>
      <w:r>
        <w:fldChar w:fldCharType="begin"/>
      </w:r>
      <w:r>
        <w:instrText xml:space="preserve"> SEQ Figure \* ARABIC </w:instrText>
      </w:r>
      <w:r>
        <w:fldChar w:fldCharType="separate"/>
      </w:r>
      <w:r w:rsidR="0074082B">
        <w:t>51</w:t>
      </w:r>
      <w:r>
        <w:fldChar w:fldCharType="end"/>
      </w:r>
      <w:r>
        <w:t>: Submissions Displayed from the Data Dictionary Function</w:t>
      </w:r>
      <w:bookmarkEnd w:id="95"/>
    </w:p>
    <w:p w14:paraId="0D2BAD5E" w14:textId="77777777" w:rsidR="00012BEF" w:rsidRDefault="00012BEF">
      <w:pPr>
        <w:spacing w:before="0" w:after="160"/>
      </w:pPr>
      <w:r>
        <w:br w:type="page"/>
      </w:r>
    </w:p>
    <w:p w14:paraId="62F0A439" w14:textId="25EEDEF2" w:rsidR="00012BEF" w:rsidRPr="009B2BBF" w:rsidRDefault="00012BEF" w:rsidP="00721A47">
      <w:pPr>
        <w:pStyle w:val="Heading3"/>
      </w:pPr>
      <w:r>
        <w:lastRenderedPageBreak/>
        <w:t>Submission</w:t>
      </w:r>
      <w:r w:rsidR="00EF35F3">
        <w:t xml:space="preserve"> Types</w:t>
      </w:r>
    </w:p>
    <w:p w14:paraId="4CB851BE" w14:textId="5825BADE" w:rsidR="009B0F8F" w:rsidRDefault="008E37DD" w:rsidP="009B0F8F">
      <w:r>
        <w:rPr>
          <w:noProof/>
        </w:rPr>
        <mc:AlternateContent>
          <mc:Choice Requires="wps">
            <w:drawing>
              <wp:anchor distT="0" distB="0" distL="114300" distR="114300" simplePos="0" relativeHeight="251658279" behindDoc="0" locked="0" layoutInCell="1" allowOverlap="1" wp14:anchorId="3A22519B" wp14:editId="321833E4">
                <wp:simplePos x="0" y="0"/>
                <wp:positionH relativeFrom="column">
                  <wp:posOffset>22225</wp:posOffset>
                </wp:positionH>
                <wp:positionV relativeFrom="paragraph">
                  <wp:posOffset>1573474</wp:posOffset>
                </wp:positionV>
                <wp:extent cx="1301115" cy="210520"/>
                <wp:effectExtent l="0" t="0" r="13335" b="18415"/>
                <wp:wrapNone/>
                <wp:docPr id="1678373188" name="Text Box 75"/>
                <wp:cNvGraphicFramePr/>
                <a:graphic xmlns:a="http://schemas.openxmlformats.org/drawingml/2006/main">
                  <a:graphicData uri="http://schemas.microsoft.com/office/word/2010/wordprocessingShape">
                    <wps:wsp>
                      <wps:cNvSpPr txBox="1"/>
                      <wps:spPr>
                        <a:xfrm>
                          <a:off x="0" y="0"/>
                          <a:ext cx="1301115" cy="210520"/>
                        </a:xfrm>
                        <a:prstGeom prst="rect">
                          <a:avLst/>
                        </a:prstGeom>
                        <a:noFill/>
                        <a:ln w="25400">
                          <a:solidFill>
                            <a:srgbClr val="FF0000"/>
                          </a:solidFill>
                        </a:ln>
                      </wps:spPr>
                      <wps:txbx>
                        <w:txbxContent>
                          <w:p w14:paraId="10D14E5F" w14:textId="77777777" w:rsidR="00166311" w:rsidRDefault="00166311" w:rsidP="00166311"/>
                        </w:txbxContent>
                      </wps:txbx>
                      <wps:bodyPr rot="0" spcFirstLastPara="0" vertOverflow="overflow" horzOverflow="overflow" vert="horz" wrap="square" lIns="18288"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2519B" id="_x0000_s1062" type="#_x0000_t202" style="position:absolute;margin-left:1.75pt;margin-top:123.9pt;width:102.45pt;height:16.6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" filled="f" strokecolor="red" strokeweight="2pt">
                <v:textbox inset="1.44pt,0,0,0">
                  <w:txbxContent>
                    <w:p w14:paraId="10D14E5F" w14:textId="77777777" w:rsidR="00166311" w:rsidRDefault="00166311" w:rsidP="00166311"/>
                  </w:txbxContent>
                </v:textbox>
              </v:shape>
            </w:pict>
          </mc:Fallback>
        </mc:AlternateContent>
      </w:r>
      <w:r w:rsidR="00166311">
        <w:rPr>
          <w:noProof/>
        </w:rPr>
        <mc:AlternateContent>
          <mc:Choice Requires="wps">
            <w:drawing>
              <wp:anchor distT="0" distB="0" distL="114300" distR="114300" simplePos="0" relativeHeight="251658280" behindDoc="0" locked="0" layoutInCell="1" allowOverlap="1" wp14:anchorId="1EA95228" wp14:editId="658B77E2">
                <wp:simplePos x="0" y="0"/>
                <wp:positionH relativeFrom="column">
                  <wp:posOffset>1322070</wp:posOffset>
                </wp:positionH>
                <wp:positionV relativeFrom="paragraph">
                  <wp:posOffset>1416846</wp:posOffset>
                </wp:positionV>
                <wp:extent cx="1054646" cy="253700"/>
                <wp:effectExtent l="0" t="57150" r="0" b="32385"/>
                <wp:wrapNone/>
                <wp:docPr id="1558229920" name="Straight Arrow Connector 77"/>
                <wp:cNvGraphicFramePr/>
                <a:graphic xmlns:a="http://schemas.openxmlformats.org/drawingml/2006/main">
                  <a:graphicData uri="http://schemas.microsoft.com/office/word/2010/wordprocessingShape">
                    <wps:wsp>
                      <wps:cNvCnPr/>
                      <wps:spPr>
                        <a:xfrm flipV="1">
                          <a:off x="0" y="0"/>
                          <a:ext cx="1054646" cy="253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Straight Arrow Connector 77" style="position:absolute;margin-left:104.1pt;margin-top:111.55pt;width:83.05pt;height:20pt;flip:y;z-index:251657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" w14:anchorId="26917066">
                <v:stroke endarrow="block"/>
              </v:shape>
            </w:pict>
          </mc:Fallback>
        </mc:AlternateContent>
      </w:r>
      <w:r w:rsidR="00A72599">
        <w:rPr>
          <w:noProof/>
        </w:rPr>
        <w:drawing>
          <wp:anchor distT="0" distB="0" distL="114300" distR="114300" simplePos="0" relativeHeight="251658247" behindDoc="0" locked="0" layoutInCell="1" allowOverlap="1" wp14:anchorId="5ACA53FE" wp14:editId="4F215B89">
            <wp:simplePos x="0" y="0"/>
            <wp:positionH relativeFrom="column">
              <wp:posOffset>2414270</wp:posOffset>
            </wp:positionH>
            <wp:positionV relativeFrom="paragraph">
              <wp:posOffset>913765</wp:posOffset>
            </wp:positionV>
            <wp:extent cx="1571625" cy="1590040"/>
            <wp:effectExtent l="57150" t="57150" r="123825" b="105410"/>
            <wp:wrapTopAndBottom/>
            <wp:docPr id="1155440515" name="Picture 11554405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40515" name="Picture 1155440515" descr="A screenshot of a website&#10;&#10;Description automatically generated"/>
                    <pic:cNvPicPr/>
                  </pic:nvPicPr>
                  <pic:blipFill rotWithShape="1">
                    <a:blip r:embed="rId76" cstate="print">
                      <a:extLst>
                        <a:ext uri="{28A0092B-C50C-407E-A947-70E740481C1C}">
                          <a14:useLocalDpi xmlns:a14="http://schemas.microsoft.com/office/drawing/2010/main" val="0"/>
                        </a:ext>
                      </a:extLst>
                    </a:blip>
                    <a:srcRect l="5924" t="16449" r="1697" b="592"/>
                    <a:stretch/>
                  </pic:blipFill>
                  <pic:spPr bwMode="auto">
                    <a:xfrm>
                      <a:off x="0" y="0"/>
                      <a:ext cx="1571625" cy="1590040"/>
                    </a:xfrm>
                    <a:prstGeom prst="rect">
                      <a:avLst/>
                    </a:prstGeom>
                    <a:ln w="25400"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BD0" w:rsidRPr="00FF54D0">
        <w:rPr>
          <w:noProof/>
        </w:rPr>
        <w:drawing>
          <wp:anchor distT="0" distB="0" distL="114300" distR="114300" simplePos="0" relativeHeight="251658246" behindDoc="0" locked="0" layoutInCell="1" allowOverlap="1" wp14:anchorId="7BD8922F" wp14:editId="406FD1A0">
            <wp:simplePos x="0" y="0"/>
            <wp:positionH relativeFrom="column">
              <wp:posOffset>20320</wp:posOffset>
            </wp:positionH>
            <wp:positionV relativeFrom="paragraph">
              <wp:posOffset>1276985</wp:posOffset>
            </wp:positionV>
            <wp:extent cx="3217545" cy="1318895"/>
            <wp:effectExtent l="19050" t="19050" r="20955" b="14605"/>
            <wp:wrapTopAndBottom/>
            <wp:docPr id="2022289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89364"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17545" cy="1318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63BD0">
        <w:rPr>
          <w:noProof/>
        </w:rPr>
        <mc:AlternateContent>
          <mc:Choice Requires="wps">
            <w:drawing>
              <wp:anchor distT="0" distB="0" distL="114300" distR="114300" simplePos="0" relativeHeight="251658248" behindDoc="0" locked="0" layoutInCell="1" allowOverlap="1" wp14:anchorId="33B88B9B" wp14:editId="02391E33">
                <wp:simplePos x="0" y="0"/>
                <wp:positionH relativeFrom="column">
                  <wp:posOffset>20320</wp:posOffset>
                </wp:positionH>
                <wp:positionV relativeFrom="paragraph">
                  <wp:posOffset>2653401</wp:posOffset>
                </wp:positionV>
                <wp:extent cx="3217545" cy="635"/>
                <wp:effectExtent l="0" t="0" r="1905" b="8890"/>
                <wp:wrapTopAndBottom/>
                <wp:docPr id="571001985" name="Text Box 1"/>
                <wp:cNvGraphicFramePr/>
                <a:graphic xmlns:a="http://schemas.openxmlformats.org/drawingml/2006/main">
                  <a:graphicData uri="http://schemas.microsoft.com/office/word/2010/wordprocessingShape">
                    <wps:wsp>
                      <wps:cNvSpPr txBox="1"/>
                      <wps:spPr>
                        <a:xfrm>
                          <a:off x="0" y="0"/>
                          <a:ext cx="3217545" cy="635"/>
                        </a:xfrm>
                        <a:prstGeom prst="rect">
                          <a:avLst/>
                        </a:prstGeom>
                        <a:solidFill>
                          <a:prstClr val="white"/>
                        </a:solidFill>
                        <a:ln>
                          <a:noFill/>
                        </a:ln>
                      </wps:spPr>
                      <wps:txbx>
                        <w:txbxContent>
                          <w:p w14:paraId="068255DA" w14:textId="0C29AB4F" w:rsidR="00F23EAC" w:rsidRPr="0097288E" w:rsidRDefault="00F23EAC" w:rsidP="00EF37B5">
                            <w:pPr>
                              <w:pStyle w:val="Caption-Figure"/>
                              <w:rPr>
                                <w:rFonts w:ascii="Garamond" w:hAnsi="Garamond"/>
                                <w:kern w:val="0"/>
                                <w14:ligatures w14:val="none"/>
                              </w:rPr>
                            </w:pPr>
                            <w:bookmarkStart w:id="96" w:name="_Toc211349747"/>
                            <w:r>
                              <w:t xml:space="preserve">Figure </w:t>
                            </w:r>
                            <w:r>
                              <w:fldChar w:fldCharType="begin"/>
                            </w:r>
                            <w:r>
                              <w:instrText xml:space="preserve"> SEQ Figure \* ARABIC </w:instrText>
                            </w:r>
                            <w:r>
                              <w:fldChar w:fldCharType="separate"/>
                            </w:r>
                            <w:r w:rsidR="0074082B">
                              <w:t>52</w:t>
                            </w:r>
                            <w:r>
                              <w:fldChar w:fldCharType="end"/>
                            </w:r>
                            <w:r>
                              <w:t>: Selecting a Submission Type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B88B9B" id="_x0000_t202" coordsize="21600,21600" o:spt="202" path="m,l,21600r21600,l21600,xe">
                <v:stroke joinstyle="miter"/>
                <v:path gradientshapeok="t" o:connecttype="rect"/>
              </v:shapetype>
              <v:shape id="Text Box 1" o:spid="_x0000_s1063" type="#_x0000_t202" style="position:absolute;margin-left:1.6pt;margin-top:208.95pt;width:253.3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" stroked="f">
                <v:textbox style="mso-fit-shape-to-text:t" inset="0,0,0,0">
                  <w:txbxContent>
                    <w:p w14:paraId="068255DA" w14:textId="0C29AB4F" w:rsidR="00F23EAC" w:rsidRPr="0097288E" w:rsidRDefault="00F23EAC" w:rsidP="00EF37B5">
                      <w:pPr>
                        <w:pStyle w:val="Caption-Figure"/>
                        <w:rPr>
                          <w:rFonts w:ascii="Garamond" w:hAnsi="Garamond"/>
                          <w:kern w:val="0"/>
                          <w14:ligatures w14:val="none"/>
                        </w:rPr>
                      </w:pPr>
                      <w:bookmarkStart w:id="97" w:name="_Toc211349747"/>
                      <w:r>
                        <w:t xml:space="preserve">Figure </w:t>
                      </w:r>
                      <w:r>
                        <w:fldChar w:fldCharType="begin"/>
                      </w:r>
                      <w:r>
                        <w:instrText xml:space="preserve"> SEQ Figure \* ARABIC </w:instrText>
                      </w:r>
                      <w:r>
                        <w:fldChar w:fldCharType="separate"/>
                      </w:r>
                      <w:r w:rsidR="0074082B">
                        <w:t>52</w:t>
                      </w:r>
                      <w:r>
                        <w:fldChar w:fldCharType="end"/>
                      </w:r>
                      <w:r>
                        <w:t>: Selecting a Submission Type</w:t>
                      </w:r>
                      <w:bookmarkEnd w:id="97"/>
                    </w:p>
                  </w:txbxContent>
                </v:textbox>
                <w10:wrap type="topAndBottom"/>
              </v:shape>
            </w:pict>
          </mc:Fallback>
        </mc:AlternateContent>
      </w:r>
      <w:r w:rsidR="00EB22FB">
        <w:t xml:space="preserve">Submissions </w:t>
      </w:r>
      <w:r w:rsidR="006D3ACD">
        <w:t xml:space="preserve">in the Data Dictionary </w:t>
      </w:r>
      <w:r w:rsidR="00EB22FB">
        <w:t xml:space="preserve">are organized by </w:t>
      </w:r>
      <w:r w:rsidR="00EB22FB" w:rsidRPr="00A81BA5">
        <w:rPr>
          <w:b/>
          <w:bCs/>
        </w:rPr>
        <w:t>Submission Type</w:t>
      </w:r>
      <w:r w:rsidR="002C34EF">
        <w:t>.</w:t>
      </w:r>
      <w:r w:rsidR="009B0F8F">
        <w:t xml:space="preserve"> </w:t>
      </w:r>
      <w:r w:rsidR="002C34EF">
        <w:t>Y</w:t>
      </w:r>
      <w:r w:rsidR="009B0F8F">
        <w:t xml:space="preserve">ou can change the </w:t>
      </w:r>
      <w:r w:rsidR="00BF643B">
        <w:t>view</w:t>
      </w:r>
      <w:r w:rsidR="009B0F2C">
        <w:t xml:space="preserve"> </w:t>
      </w:r>
      <w:r w:rsidR="009B0F8F">
        <w:t xml:space="preserve">to show </w:t>
      </w:r>
      <w:r w:rsidR="00B55E5C">
        <w:t>information</w:t>
      </w:r>
      <w:r w:rsidR="009B0F8F">
        <w:t xml:space="preserve"> for </w:t>
      </w:r>
      <w:r w:rsidR="001B20CC">
        <w:t xml:space="preserve">available </w:t>
      </w:r>
      <w:r w:rsidR="00B55E5C">
        <w:t>S</w:t>
      </w:r>
      <w:r w:rsidR="009B0F8F">
        <w:t xml:space="preserve">ubmission </w:t>
      </w:r>
      <w:r w:rsidR="00B55E5C">
        <w:t>T</w:t>
      </w:r>
      <w:r w:rsidR="009B0F8F">
        <w:t>ype</w:t>
      </w:r>
      <w:r w:rsidR="00475DFF">
        <w:t>s</w:t>
      </w:r>
      <w:r w:rsidR="009B0F8F">
        <w:t xml:space="preserve"> such as </w:t>
      </w:r>
      <w:r w:rsidR="00B55E5C" w:rsidRPr="00EF37B5">
        <w:rPr>
          <w:b/>
          <w:bCs/>
        </w:rPr>
        <w:t>Quarterly</w:t>
      </w:r>
      <w:r w:rsidR="00E45326" w:rsidRPr="00EF37B5">
        <w:rPr>
          <w:b/>
          <w:bCs/>
        </w:rPr>
        <w:t xml:space="preserve"> Report</w:t>
      </w:r>
      <w:r w:rsidR="00E45326">
        <w:t xml:space="preserve">, </w:t>
      </w:r>
      <w:r w:rsidR="009B0F8F" w:rsidRPr="00EF37B5">
        <w:rPr>
          <w:b/>
          <w:bCs/>
        </w:rPr>
        <w:t>Semi-Annual Report</w:t>
      </w:r>
      <w:r w:rsidR="009B0F8F">
        <w:t xml:space="preserve">, </w:t>
      </w:r>
      <w:r w:rsidR="00E45326" w:rsidRPr="00EF37B5">
        <w:rPr>
          <w:b/>
          <w:bCs/>
        </w:rPr>
        <w:t>Compliance Report</w:t>
      </w:r>
      <w:r w:rsidR="00E45326">
        <w:t xml:space="preserve">, </w:t>
      </w:r>
      <w:r w:rsidR="009B0F8F">
        <w:t xml:space="preserve">or </w:t>
      </w:r>
      <w:r w:rsidR="009B0F8F" w:rsidRPr="00EF37B5">
        <w:rPr>
          <w:b/>
          <w:bCs/>
        </w:rPr>
        <w:t>Procurement Plan</w:t>
      </w:r>
      <w:r w:rsidR="004B5987">
        <w:t>. C</w:t>
      </w:r>
      <w:r w:rsidR="00D5053D">
        <w:t xml:space="preserve">lick the </w:t>
      </w:r>
      <w:r w:rsidR="00BB435F" w:rsidRPr="00EF37B5">
        <w:rPr>
          <w:rStyle w:val="Button"/>
        </w:rPr>
        <w:t>Submission Type</w:t>
      </w:r>
      <w:r w:rsidR="00BB435F">
        <w:t xml:space="preserve"> </w:t>
      </w:r>
      <w:r w:rsidR="00E868B1">
        <w:t>drop-down</w:t>
      </w:r>
      <w:r w:rsidR="002C34EF">
        <w:t>, then</w:t>
      </w:r>
      <w:r w:rsidR="00BB435F">
        <w:t xml:space="preserve"> </w:t>
      </w:r>
      <w:r w:rsidR="004B5987">
        <w:t xml:space="preserve">select </w:t>
      </w:r>
      <w:r w:rsidR="00BB435F">
        <w:t xml:space="preserve">the </w:t>
      </w:r>
      <w:r w:rsidR="004B5987">
        <w:t xml:space="preserve">title of the Submission Type </w:t>
      </w:r>
      <w:r w:rsidR="00BB435F">
        <w:t>you want to view</w:t>
      </w:r>
      <w:r w:rsidR="009B0F8F">
        <w:t>.</w:t>
      </w:r>
      <w:r w:rsidR="00150589" w:rsidRPr="00150589">
        <w:t xml:space="preserve"> </w:t>
      </w:r>
    </w:p>
    <w:p w14:paraId="35BCAC25" w14:textId="4E5B1F91" w:rsidR="00135432" w:rsidRDefault="00135432" w:rsidP="00135432">
      <w:r w:rsidRPr="00721A47">
        <w:rPr>
          <w:b/>
          <w:bCs/>
        </w:rPr>
        <w:t>Submissions</w:t>
      </w:r>
      <w:r>
        <w:t xml:space="preserve"> involve multiple steps of uploading data files, correcting any data validation errors, reviewing the uploaded data, providing confidentiality information, and attesting the data. </w:t>
      </w:r>
      <w:r w:rsidRPr="00721A47">
        <w:rPr>
          <w:b/>
          <w:bCs/>
        </w:rPr>
        <w:t>Tasks</w:t>
      </w:r>
      <w:r>
        <w:t xml:space="preserve"> allow the work to be shared depending on user roles. You can request another user to review and attest the data to complete the submission process after uploading data files, clearing any errors, and providing confidentiality information.</w:t>
      </w:r>
    </w:p>
    <w:p w14:paraId="7E0CC4B2" w14:textId="72E81E2B" w:rsidR="00F23406" w:rsidRDefault="00F069A0" w:rsidP="00EF37B5">
      <w:pPr>
        <w:pStyle w:val="Heading3"/>
      </w:pPr>
      <w:r>
        <w:t xml:space="preserve">Sort and </w:t>
      </w:r>
      <w:r w:rsidR="00F23406">
        <w:t>Filter</w:t>
      </w:r>
    </w:p>
    <w:p w14:paraId="428663CA" w14:textId="30C2255E" w:rsidR="00B47EB4" w:rsidRDefault="00E97869" w:rsidP="00B47EB4">
      <w:r>
        <w:t>Specific information for your selected</w:t>
      </w:r>
      <w:r w:rsidRPr="00D85F98">
        <w:rPr>
          <w:b/>
          <w:bCs/>
        </w:rPr>
        <w:t xml:space="preserve"> </w:t>
      </w:r>
      <w:r w:rsidR="00D85F98">
        <w:t>Submission Type</w:t>
      </w:r>
      <w:r w:rsidR="00D85F98" w:rsidRPr="00EF37B5">
        <w:t xml:space="preserve"> </w:t>
      </w:r>
      <w:r>
        <w:t>-</w:t>
      </w:r>
      <w:r w:rsidR="003832E5">
        <w:t xml:space="preserve"> </w:t>
      </w:r>
      <w:r w:rsidR="00C72C6E" w:rsidRPr="00A81BA5">
        <w:rPr>
          <w:b/>
          <w:bCs/>
        </w:rPr>
        <w:t>Name</w:t>
      </w:r>
      <w:r w:rsidR="00C72C6E">
        <w:t xml:space="preserve">, </w:t>
      </w:r>
      <w:r w:rsidR="00C72C6E" w:rsidRPr="00A81BA5">
        <w:rPr>
          <w:b/>
          <w:bCs/>
        </w:rPr>
        <w:t>Description</w:t>
      </w:r>
      <w:r w:rsidR="00C72C6E">
        <w:t xml:space="preserve">, </w:t>
      </w:r>
      <w:r w:rsidR="00C72C6E" w:rsidRPr="00A81BA5">
        <w:rPr>
          <w:b/>
          <w:bCs/>
        </w:rPr>
        <w:t>Required</w:t>
      </w:r>
      <w:r w:rsidR="00C72C6E">
        <w:t xml:space="preserve">, </w:t>
      </w:r>
      <w:r w:rsidR="00C72C6E" w:rsidRPr="00A81BA5">
        <w:rPr>
          <w:b/>
          <w:bCs/>
        </w:rPr>
        <w:t>Data Type</w:t>
      </w:r>
      <w:r w:rsidR="00C72C6E">
        <w:t xml:space="preserve">, and </w:t>
      </w:r>
      <w:r w:rsidR="00C72C6E" w:rsidRPr="00A81BA5">
        <w:rPr>
          <w:b/>
          <w:bCs/>
        </w:rPr>
        <w:t>Location</w:t>
      </w:r>
      <w:r w:rsidR="00C72C6E">
        <w:t xml:space="preserve"> </w:t>
      </w:r>
      <w:r>
        <w:t>– is displayed on this page</w:t>
      </w:r>
      <w:r w:rsidR="00C72C6E">
        <w:t>.</w:t>
      </w:r>
      <w:r w:rsidR="00362CD5">
        <w:t xml:space="preserve"> </w:t>
      </w:r>
      <w:r w:rsidR="00BF473B">
        <w:t>The Location column shows worksheet name</w:t>
      </w:r>
      <w:r w:rsidR="00296D9E">
        <w:t>s</w:t>
      </w:r>
      <w:r w:rsidR="00BF473B">
        <w:t xml:space="preserve"> followed by the</w:t>
      </w:r>
      <w:r w:rsidR="00DC465D">
        <w:t>ir</w:t>
      </w:r>
      <w:r w:rsidR="00BF473B">
        <w:t xml:space="preserve"> </w:t>
      </w:r>
      <w:r w:rsidR="00B93B34">
        <w:t xml:space="preserve">data item </w:t>
      </w:r>
      <w:r w:rsidR="00BF473B">
        <w:t xml:space="preserve">cell address. </w:t>
      </w:r>
      <w:r w:rsidR="00686CA1">
        <w:t>You can</w:t>
      </w:r>
      <w:r w:rsidR="00BF473B">
        <w:t xml:space="preserve"> </w:t>
      </w:r>
      <w:r w:rsidR="00AD7EA3">
        <w:t xml:space="preserve">manipulate </w:t>
      </w:r>
      <w:r w:rsidR="006B71B8">
        <w:t>displayed data</w:t>
      </w:r>
      <w:r w:rsidR="00BF473B">
        <w:t xml:space="preserve"> </w:t>
      </w:r>
      <w:r w:rsidR="00686CA1">
        <w:t xml:space="preserve">by </w:t>
      </w:r>
      <w:r w:rsidR="00936FF5">
        <w:t xml:space="preserve">hovering </w:t>
      </w:r>
      <w:r w:rsidR="008C0252">
        <w:t xml:space="preserve">your mouse pointer </w:t>
      </w:r>
      <w:r w:rsidR="00936FF5">
        <w:t xml:space="preserve">over the </w:t>
      </w:r>
      <w:r w:rsidR="003E08AB">
        <w:t xml:space="preserve">Location column name to reveal </w:t>
      </w:r>
      <w:r w:rsidR="008C0252">
        <w:t xml:space="preserve">two </w:t>
      </w:r>
      <w:r w:rsidR="003E08AB">
        <w:t>additional controls</w:t>
      </w:r>
      <w:r w:rsidR="00230F9D">
        <w:t>:</w:t>
      </w:r>
      <w:r w:rsidR="00841C34">
        <w:t xml:space="preserve"> </w:t>
      </w:r>
      <w:r w:rsidR="00841C34" w:rsidRPr="00EF37B5">
        <w:rPr>
          <w:b/>
          <w:bCs/>
        </w:rPr>
        <w:t>Sort</w:t>
      </w:r>
      <w:r w:rsidR="00230F9D">
        <w:t xml:space="preserve"> </w:t>
      </w:r>
      <w:r w:rsidR="00230F9D" w:rsidRPr="00EF37B5">
        <w:rPr>
          <w:noProof/>
          <w:position w:val="-4"/>
        </w:rPr>
        <w:drawing>
          <wp:inline distT="0" distB="0" distL="0" distR="0" wp14:anchorId="5A36BC31" wp14:editId="5C6D8625">
            <wp:extent cx="112102" cy="124216"/>
            <wp:effectExtent l="0" t="0" r="2540" b="9525"/>
            <wp:docPr id="176290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0512" name=""/>
                    <pic:cNvPicPr/>
                  </pic:nvPicPr>
                  <pic:blipFill rotWithShape="1">
                    <a:blip r:embed="rId78">
                      <a:extLst>
                        <a:ext uri="{BEBA8EAE-BF5A-486C-A8C5-ECC9F3942E4B}">
                          <a14:imgProps xmlns:a14="http://schemas.microsoft.com/office/drawing/2010/main">
                            <a14:imgLayer r:embed="rId79">
                              <a14:imgEffect>
                                <a14:brightnessContrast contrast="-56000"/>
                              </a14:imgEffect>
                            </a14:imgLayer>
                          </a14:imgProps>
                        </a:ext>
                      </a:extLst>
                    </a:blip>
                    <a:srcRect t="18771" r="89236" b="20052"/>
                    <a:stretch/>
                  </pic:blipFill>
                  <pic:spPr bwMode="auto">
                    <a:xfrm flipV="1">
                      <a:off x="0" y="0"/>
                      <a:ext cx="112102" cy="124216"/>
                    </a:xfrm>
                    <a:prstGeom prst="rect">
                      <a:avLst/>
                    </a:prstGeom>
                    <a:ln>
                      <a:noFill/>
                    </a:ln>
                    <a:extLst>
                      <a:ext uri="{53640926-AAD7-44D8-BBD7-CCE9431645EC}">
                        <a14:shadowObscured xmlns:a14="http://schemas.microsoft.com/office/drawing/2010/main"/>
                      </a:ext>
                    </a:extLst>
                  </pic:spPr>
                </pic:pic>
              </a:graphicData>
            </a:graphic>
          </wp:inline>
        </w:drawing>
      </w:r>
      <w:r w:rsidR="00230F9D">
        <w:t xml:space="preserve"> and</w:t>
      </w:r>
      <w:r w:rsidR="00841C34">
        <w:t xml:space="preserve"> </w:t>
      </w:r>
      <w:r w:rsidR="00841C34" w:rsidRPr="00EF37B5">
        <w:rPr>
          <w:b/>
          <w:bCs/>
        </w:rPr>
        <w:t>Filter</w:t>
      </w:r>
      <w:r w:rsidR="00230F9D">
        <w:t xml:space="preserve"> </w:t>
      </w:r>
      <w:r w:rsidR="00230F9D" w:rsidRPr="00EF37B5">
        <w:rPr>
          <w:noProof/>
          <w:position w:val="-2"/>
        </w:rPr>
        <w:drawing>
          <wp:inline distT="0" distB="0" distL="0" distR="0" wp14:anchorId="78941096" wp14:editId="072FC3A3">
            <wp:extent cx="112102" cy="124216"/>
            <wp:effectExtent l="0" t="0" r="2540" b="9525"/>
            <wp:docPr id="20414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0512" name=""/>
                    <pic:cNvPicPr/>
                  </pic:nvPicPr>
                  <pic:blipFill rotWithShape="1">
                    <a:blip r:embed="rId80">
                      <a:extLst>
                        <a:ext uri="{BEBA8EAE-BF5A-486C-A8C5-ECC9F3942E4B}">
                          <a14:imgProps xmlns:a14="http://schemas.microsoft.com/office/drawing/2010/main">
                            <a14:imgLayer r:embed="rId79">
                              <a14:imgEffect>
                                <a14:brightnessContrast contrast="-30000"/>
                              </a14:imgEffect>
                            </a14:imgLayer>
                          </a14:imgProps>
                        </a:ext>
                      </a:extLst>
                    </a:blip>
                    <a:srcRect l="89236" t="18771" b="20052"/>
                    <a:stretch/>
                  </pic:blipFill>
                  <pic:spPr bwMode="auto">
                    <a:xfrm flipV="1">
                      <a:off x="0" y="0"/>
                      <a:ext cx="112102" cy="124216"/>
                    </a:xfrm>
                    <a:prstGeom prst="rect">
                      <a:avLst/>
                    </a:prstGeom>
                    <a:ln>
                      <a:noFill/>
                    </a:ln>
                    <a:extLst>
                      <a:ext uri="{53640926-AAD7-44D8-BBD7-CCE9431645EC}">
                        <a14:shadowObscured xmlns:a14="http://schemas.microsoft.com/office/drawing/2010/main"/>
                      </a:ext>
                    </a:extLst>
                  </pic:spPr>
                </pic:pic>
              </a:graphicData>
            </a:graphic>
          </wp:inline>
        </w:drawing>
      </w:r>
      <w:r w:rsidR="003E08AB">
        <w:t>.</w:t>
      </w:r>
    </w:p>
    <w:p w14:paraId="76AA32E3" w14:textId="40060834" w:rsidR="007C0233" w:rsidRDefault="006C0DF4" w:rsidP="00094CA4">
      <w:r>
        <w:rPr>
          <w:noProof/>
        </w:rPr>
        <mc:AlternateContent>
          <mc:Choice Requires="wps">
            <w:drawing>
              <wp:anchor distT="0" distB="0" distL="114300" distR="114300" simplePos="0" relativeHeight="251658260" behindDoc="0" locked="0" layoutInCell="1" allowOverlap="1" wp14:anchorId="01372C2F" wp14:editId="43C13393">
                <wp:simplePos x="0" y="0"/>
                <wp:positionH relativeFrom="column">
                  <wp:posOffset>2774812</wp:posOffset>
                </wp:positionH>
                <wp:positionV relativeFrom="paragraph">
                  <wp:posOffset>1658179</wp:posOffset>
                </wp:positionV>
                <wp:extent cx="716507" cy="138866"/>
                <wp:effectExtent l="0" t="0" r="26670" b="13970"/>
                <wp:wrapNone/>
                <wp:docPr id="1963130658" name="Rectangle 15"/>
                <wp:cNvGraphicFramePr/>
                <a:graphic xmlns:a="http://schemas.openxmlformats.org/drawingml/2006/main">
                  <a:graphicData uri="http://schemas.microsoft.com/office/word/2010/wordprocessingShape">
                    <wps:wsp>
                      <wps:cNvSpPr/>
                      <wps:spPr>
                        <a:xfrm>
                          <a:off x="0" y="0"/>
                          <a:ext cx="716507" cy="1388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218.5pt;margin-top:130.55pt;width:56.4pt;height:10.95pt;z-index:251657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4B4D89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"/>
            </w:pict>
          </mc:Fallback>
        </mc:AlternateContent>
      </w:r>
      <w:r w:rsidR="00094CA4" w:rsidRPr="00094CA4">
        <w:rPr>
          <w:noProof/>
        </w:rPr>
        <w:drawing>
          <wp:inline distT="0" distB="0" distL="0" distR="0" wp14:anchorId="6221B99D" wp14:editId="7B0667C0">
            <wp:extent cx="3931920" cy="2286361"/>
            <wp:effectExtent l="19050" t="19050" r="11430" b="19050"/>
            <wp:docPr id="33774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9302" name="Picture 1"/>
                    <pic:cNvPicPr/>
                  </pic:nvPicPr>
                  <pic:blipFill>
                    <a:blip r:embed="rId81" cstate="print">
                      <a:extLst>
                        <a:ext uri="{28A0092B-C50C-407E-A947-70E740481C1C}">
                          <a14:useLocalDpi xmlns:a14="http://schemas.microsoft.com/office/drawing/2010/main" val="0"/>
                        </a:ext>
                      </a:extLst>
                    </a:blip>
                    <a:srcRect l="347" r="347"/>
                    <a:stretch>
                      <a:fillRect/>
                    </a:stretch>
                  </pic:blipFill>
                  <pic:spPr bwMode="auto">
                    <a:xfrm>
                      <a:off x="0" y="0"/>
                      <a:ext cx="3931920" cy="2286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C0DF4">
        <w:rPr>
          <w:noProof/>
        </w:rPr>
        <w:t xml:space="preserve"> </w:t>
      </w:r>
    </w:p>
    <w:p w14:paraId="2ECD51D2" w14:textId="4BC6D256" w:rsidR="00FF54D0" w:rsidRDefault="007C0233" w:rsidP="005D1A02">
      <w:pPr>
        <w:pStyle w:val="Caption"/>
      </w:pPr>
      <w:bookmarkStart w:id="98" w:name="_Toc211349748"/>
      <w:r>
        <w:t xml:space="preserve">Figure </w:t>
      </w:r>
      <w:r>
        <w:fldChar w:fldCharType="begin"/>
      </w:r>
      <w:r>
        <w:instrText xml:space="preserve"> SEQ Figure \* ARABIC </w:instrText>
      </w:r>
      <w:r>
        <w:fldChar w:fldCharType="separate"/>
      </w:r>
      <w:r w:rsidR="0074082B">
        <w:t>53</w:t>
      </w:r>
      <w:r>
        <w:fldChar w:fldCharType="end"/>
      </w:r>
      <w:r>
        <w:t xml:space="preserve">: </w:t>
      </w:r>
      <w:r w:rsidR="00F069A0">
        <w:t xml:space="preserve">Accessing the </w:t>
      </w:r>
      <w:r w:rsidR="00F069A0" w:rsidRPr="00806FED">
        <w:t>Sort</w:t>
      </w:r>
      <w:r w:rsidR="00F069A0" w:rsidRPr="001B62E6">
        <w:t xml:space="preserve"> and</w:t>
      </w:r>
      <w:r w:rsidRPr="001B62E6">
        <w:t xml:space="preserve"> the </w:t>
      </w:r>
      <w:r w:rsidRPr="00806FED">
        <w:t>Filter</w:t>
      </w:r>
      <w:r>
        <w:t xml:space="preserve"> Function</w:t>
      </w:r>
      <w:r w:rsidR="00F069A0">
        <w:t>s</w:t>
      </w:r>
      <w:bookmarkEnd w:id="98"/>
    </w:p>
    <w:p w14:paraId="6E6D8F73" w14:textId="7E87E22D" w:rsidR="00BE794B" w:rsidRDefault="00BE794B">
      <w:pPr>
        <w:spacing w:before="0" w:after="160"/>
      </w:pPr>
      <w:r>
        <w:lastRenderedPageBreak/>
        <w:t xml:space="preserve">Click the </w:t>
      </w:r>
      <w:r w:rsidRPr="00806FED">
        <w:rPr>
          <w:rStyle w:val="Button"/>
        </w:rPr>
        <w:t>Filter</w:t>
      </w:r>
      <w:r>
        <w:t xml:space="preserve"> </w:t>
      </w:r>
      <w:r w:rsidRPr="00721A47">
        <w:rPr>
          <w:noProof/>
          <w:position w:val="-4"/>
        </w:rPr>
        <w:drawing>
          <wp:inline distT="0" distB="0" distL="0" distR="0" wp14:anchorId="28A07CD7" wp14:editId="2FE20A8A">
            <wp:extent cx="112102" cy="124216"/>
            <wp:effectExtent l="0" t="0" r="2540" b="9525"/>
            <wp:docPr id="175556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0512" name=""/>
                    <pic:cNvPicPr/>
                  </pic:nvPicPr>
                  <pic:blipFill rotWithShape="1">
                    <a:blip r:embed="rId80">
                      <a:extLst>
                        <a:ext uri="{BEBA8EAE-BF5A-486C-A8C5-ECC9F3942E4B}">
                          <a14:imgProps xmlns:a14="http://schemas.microsoft.com/office/drawing/2010/main">
                            <a14:imgLayer r:embed="rId79">
                              <a14:imgEffect>
                                <a14:brightnessContrast contrast="-30000"/>
                              </a14:imgEffect>
                            </a14:imgLayer>
                          </a14:imgProps>
                        </a:ext>
                      </a:extLst>
                    </a:blip>
                    <a:srcRect l="89236" t="18771" b="20052"/>
                    <a:stretch/>
                  </pic:blipFill>
                  <pic:spPr bwMode="auto">
                    <a:xfrm flipV="1">
                      <a:off x="0" y="0"/>
                      <a:ext cx="112102" cy="12421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4C63F1">
        <w:t xml:space="preserve">control to open the </w:t>
      </w:r>
      <w:r w:rsidR="004C63F1" w:rsidRPr="00806FED">
        <w:rPr>
          <w:b/>
          <w:bCs/>
        </w:rPr>
        <w:t>Filter</w:t>
      </w:r>
      <w:r w:rsidR="004C63F1">
        <w:t xml:space="preserve"> options </w:t>
      </w:r>
      <w:r w:rsidR="00E16494">
        <w:t>drop-down</w:t>
      </w:r>
      <w:r w:rsidR="00EF13F2">
        <w:t xml:space="preserve"> </w:t>
      </w:r>
      <w:r w:rsidR="004C63F1">
        <w:t>as shown below</w:t>
      </w:r>
      <w:r w:rsidR="007447AE">
        <w:t>. Click</w:t>
      </w:r>
      <w:r w:rsidR="00E16494">
        <w:t xml:space="preserve"> </w:t>
      </w:r>
      <w:r w:rsidR="00026738" w:rsidRPr="00EF37B5">
        <w:rPr>
          <w:noProof/>
          <w:position w:val="-2"/>
        </w:rPr>
        <w:drawing>
          <wp:inline distT="0" distB="0" distL="0" distR="0" wp14:anchorId="191A5D0F" wp14:editId="5CB4AB37">
            <wp:extent cx="127442" cy="127442"/>
            <wp:effectExtent l="0" t="0" r="6350" b="6350"/>
            <wp:docPr id="8402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35210" name=""/>
                    <pic:cNvPicPr/>
                  </pic:nvPicPr>
                  <pic:blipFill>
                    <a:blip r:embed="rId82"/>
                    <a:stretch>
                      <a:fillRect/>
                    </a:stretch>
                  </pic:blipFill>
                  <pic:spPr>
                    <a:xfrm>
                      <a:off x="0" y="0"/>
                      <a:ext cx="130314" cy="130314"/>
                    </a:xfrm>
                    <a:prstGeom prst="rect">
                      <a:avLst/>
                    </a:prstGeom>
                  </pic:spPr>
                </pic:pic>
              </a:graphicData>
            </a:graphic>
          </wp:inline>
        </w:drawing>
      </w:r>
      <w:r w:rsidR="00026738">
        <w:t xml:space="preserve"> </w:t>
      </w:r>
      <w:r w:rsidR="00026738" w:rsidRPr="00EF37B5">
        <w:rPr>
          <w:rStyle w:val="Button"/>
        </w:rPr>
        <w:t>Filter</w:t>
      </w:r>
      <w:r w:rsidR="00026738">
        <w:t xml:space="preserve"> to open the </w:t>
      </w:r>
      <w:r w:rsidR="00F069A0" w:rsidRPr="00806FED">
        <w:rPr>
          <w:b/>
          <w:bCs/>
        </w:rPr>
        <w:t>Filter</w:t>
      </w:r>
      <w:r w:rsidR="00F069A0">
        <w:t xml:space="preserve"> options shown in </w:t>
      </w:r>
      <w:r w:rsidR="00EF37B5">
        <w:fldChar w:fldCharType="begin"/>
      </w:r>
      <w:r w:rsidR="00EF37B5">
        <w:instrText xml:space="preserve"> REF _Ref180665030 \h </w:instrText>
      </w:r>
      <w:r w:rsidR="00EF37B5">
        <w:fldChar w:fldCharType="separate"/>
      </w:r>
      <w:r w:rsidR="0074082B">
        <w:t xml:space="preserve">Figure </w:t>
      </w:r>
      <w:r w:rsidR="0074082B">
        <w:rPr>
          <w:noProof/>
        </w:rPr>
        <w:t>55</w:t>
      </w:r>
      <w:r w:rsidR="00EF37B5">
        <w:fldChar w:fldCharType="end"/>
      </w:r>
      <w:r w:rsidR="00EF37B5">
        <w:t>.</w:t>
      </w:r>
    </w:p>
    <w:p w14:paraId="24114549" w14:textId="0E8A3578" w:rsidR="00EF37B5" w:rsidRDefault="00DE69FB" w:rsidP="00EF37B5">
      <w:pPr>
        <w:pStyle w:val="Graphic"/>
      </w:pPr>
      <w:r>
        <mc:AlternateContent>
          <mc:Choice Requires="wps">
            <w:drawing>
              <wp:anchor distT="0" distB="0" distL="114300" distR="114300" simplePos="0" relativeHeight="251658261" behindDoc="0" locked="0" layoutInCell="1" allowOverlap="1" wp14:anchorId="2536238B" wp14:editId="7E564BC7">
                <wp:simplePos x="0" y="0"/>
                <wp:positionH relativeFrom="column">
                  <wp:posOffset>3350260</wp:posOffset>
                </wp:positionH>
                <wp:positionV relativeFrom="paragraph">
                  <wp:posOffset>1543050</wp:posOffset>
                </wp:positionV>
                <wp:extent cx="102870" cy="100965"/>
                <wp:effectExtent l="0" t="0" r="11430" b="13335"/>
                <wp:wrapNone/>
                <wp:docPr id="1816190891" name="Rectangle 15"/>
                <wp:cNvGraphicFramePr/>
                <a:graphic xmlns:a="http://schemas.openxmlformats.org/drawingml/2006/main">
                  <a:graphicData uri="http://schemas.microsoft.com/office/word/2010/wordprocessingShape">
                    <wps:wsp>
                      <wps:cNvSpPr/>
                      <wps:spPr>
                        <a:xfrm>
                          <a:off x="0" y="0"/>
                          <a:ext cx="102870" cy="10096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263.8pt;margin-top:121.5pt;width:8.1pt;height:7.95pt;z-index:251657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28623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5ogwIAAGg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"/>
            </w:pict>
          </mc:Fallback>
        </mc:AlternateContent>
      </w:r>
      <w:r>
        <mc:AlternateContent>
          <mc:Choice Requires="wps">
            <w:drawing>
              <wp:anchor distT="0" distB="0" distL="114300" distR="114300" simplePos="0" relativeHeight="251658292" behindDoc="0" locked="0" layoutInCell="1" allowOverlap="1" wp14:anchorId="625CF0CA" wp14:editId="05D2AD7D">
                <wp:simplePos x="0" y="0"/>
                <wp:positionH relativeFrom="column">
                  <wp:posOffset>3173095</wp:posOffset>
                </wp:positionH>
                <wp:positionV relativeFrom="paragraph">
                  <wp:posOffset>1517015</wp:posOffset>
                </wp:positionV>
                <wp:extent cx="145415" cy="156845"/>
                <wp:effectExtent l="0" t="0" r="6985" b="14605"/>
                <wp:wrapNone/>
                <wp:docPr id="1135134290"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3FFCF563" w14:textId="77777777" w:rsidR="004B4BAD" w:rsidRPr="00EF37B5" w:rsidRDefault="004B4BAD" w:rsidP="004B4BAD">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CF0CA" id="_x0000_s1064" type="#_x0000_t202" style="position:absolute;margin-left:249.85pt;margin-top:119.45pt;width:11.45pt;height:12.3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" filled="f" stroked="f" strokeweight=".5pt">
                <v:textbox inset="0,0,0,0">
                  <w:txbxContent>
                    <w:p w14:paraId="3FFCF563" w14:textId="77777777" w:rsidR="004B4BAD" w:rsidRPr="00EF37B5" w:rsidRDefault="004B4BAD" w:rsidP="004B4BAD">
                      <w:pPr>
                        <w:spacing w:before="0" w:line="240" w:lineRule="exact"/>
                        <w:rPr>
                          <w:sz w:val="22"/>
                          <w:szCs w:val="22"/>
                        </w:rPr>
                      </w:pPr>
                      <w:r>
                        <w:rPr>
                          <w:sz w:val="22"/>
                          <w:szCs w:val="22"/>
                        </w:rPr>
                        <w:sym w:font="Wingdings" w:char="F08C"/>
                      </w:r>
                    </w:p>
                  </w:txbxContent>
                </v:textbox>
              </v:shape>
            </w:pict>
          </mc:Fallback>
        </mc:AlternateContent>
      </w:r>
      <w:r w:rsidR="005D5B36">
        <mc:AlternateContent>
          <mc:Choice Requires="wps">
            <w:drawing>
              <wp:anchor distT="0" distB="0" distL="114300" distR="114300" simplePos="0" relativeHeight="251658262" behindDoc="0" locked="0" layoutInCell="1" allowOverlap="1" wp14:anchorId="0662E593" wp14:editId="021E21C4">
                <wp:simplePos x="0" y="0"/>
                <wp:positionH relativeFrom="column">
                  <wp:posOffset>2436495</wp:posOffset>
                </wp:positionH>
                <wp:positionV relativeFrom="paragraph">
                  <wp:posOffset>1850390</wp:posOffset>
                </wp:positionV>
                <wp:extent cx="393065" cy="200660"/>
                <wp:effectExtent l="19050" t="19050" r="6985" b="27940"/>
                <wp:wrapNone/>
                <wp:docPr id="104105912" name="Arrow: Right 14"/>
                <wp:cNvGraphicFramePr/>
                <a:graphic xmlns:a="http://schemas.openxmlformats.org/drawingml/2006/main">
                  <a:graphicData uri="http://schemas.microsoft.com/office/word/2010/wordprocessingShape">
                    <wps:wsp>
                      <wps:cNvSpPr/>
                      <wps:spPr>
                        <a:xfrm rot="12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191.85pt;margin-top:145.7pt;width:30.95pt;height:15.8pt;rotation:20;z-index:251657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" w14:anchorId="69845AC8"/>
            </w:pict>
          </mc:Fallback>
        </mc:AlternateContent>
      </w:r>
      <w:r w:rsidR="005D5B36">
        <mc:AlternateContent>
          <mc:Choice Requires="wps">
            <w:drawing>
              <wp:anchor distT="0" distB="0" distL="114300" distR="114300" simplePos="0" relativeHeight="251658291" behindDoc="0" locked="0" layoutInCell="1" allowOverlap="1" wp14:anchorId="569CA1D5" wp14:editId="59021FA3">
                <wp:simplePos x="0" y="0"/>
                <wp:positionH relativeFrom="column">
                  <wp:posOffset>2301568</wp:posOffset>
                </wp:positionH>
                <wp:positionV relativeFrom="paragraph">
                  <wp:posOffset>1786890</wp:posOffset>
                </wp:positionV>
                <wp:extent cx="145415" cy="156845"/>
                <wp:effectExtent l="0" t="0" r="6985" b="14605"/>
                <wp:wrapNone/>
                <wp:docPr id="600484525"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0000F67E" w14:textId="77777777" w:rsidR="004B4BAD" w:rsidRPr="00EF37B5" w:rsidRDefault="004B4BAD" w:rsidP="004B4BAD">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CA1D5" id="_x0000_s1065" type="#_x0000_t202" style="position:absolute;margin-left:181.25pt;margin-top:140.7pt;width:11.45pt;height:12.3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" filled="f" stroked="f" strokeweight=".5pt">
                <v:textbox inset="0,0,0,0">
                  <w:txbxContent>
                    <w:p w14:paraId="0000F67E" w14:textId="77777777" w:rsidR="004B4BAD" w:rsidRPr="00EF37B5" w:rsidRDefault="004B4BAD" w:rsidP="004B4BAD">
                      <w:pPr>
                        <w:spacing w:before="0" w:line="240" w:lineRule="exact"/>
                        <w:rPr>
                          <w:sz w:val="22"/>
                          <w:szCs w:val="22"/>
                        </w:rPr>
                      </w:pPr>
                      <w:r w:rsidRPr="00EF37B5">
                        <w:rPr>
                          <w:sz w:val="22"/>
                          <w:szCs w:val="22"/>
                        </w:rPr>
                        <w:sym w:font="Wingdings" w:char="F08D"/>
                      </w:r>
                    </w:p>
                  </w:txbxContent>
                </v:textbox>
              </v:shape>
            </w:pict>
          </mc:Fallback>
        </mc:AlternateContent>
      </w:r>
      <w:r w:rsidR="002E628E" w:rsidRPr="002E628E">
        <w:drawing>
          <wp:inline distT="0" distB="0" distL="0" distR="0" wp14:anchorId="1381AEDF" wp14:editId="4198AA2E">
            <wp:extent cx="3931920" cy="2924262"/>
            <wp:effectExtent l="19050" t="19050" r="11430" b="28575"/>
            <wp:docPr id="200233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4613"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31920" cy="2924262"/>
                    </a:xfrm>
                    <a:prstGeom prst="rect">
                      <a:avLst/>
                    </a:prstGeom>
                    <a:ln>
                      <a:solidFill>
                        <a:schemeClr val="tx1"/>
                      </a:solidFill>
                    </a:ln>
                  </pic:spPr>
                </pic:pic>
              </a:graphicData>
            </a:graphic>
          </wp:inline>
        </w:drawing>
      </w:r>
    </w:p>
    <w:p w14:paraId="4B5B2207" w14:textId="5DC3B705" w:rsidR="00BE794B" w:rsidRDefault="00EF37B5" w:rsidP="005D1A02">
      <w:pPr>
        <w:pStyle w:val="Caption"/>
      </w:pPr>
      <w:bookmarkStart w:id="99" w:name="_Toc211349749"/>
      <w:r>
        <w:t xml:space="preserve">Figure </w:t>
      </w:r>
      <w:r>
        <w:fldChar w:fldCharType="begin"/>
      </w:r>
      <w:r>
        <w:instrText xml:space="preserve"> SEQ Figure \* ARABIC </w:instrText>
      </w:r>
      <w:r>
        <w:fldChar w:fldCharType="separate"/>
      </w:r>
      <w:r w:rsidR="0074082B">
        <w:t>54</w:t>
      </w:r>
      <w:r>
        <w:fldChar w:fldCharType="end"/>
      </w:r>
      <w:r>
        <w:t>: Location Data View Options</w:t>
      </w:r>
      <w:bookmarkEnd w:id="99"/>
    </w:p>
    <w:p w14:paraId="4BD3F8EC" w14:textId="2006A2DE" w:rsidR="005044A1" w:rsidRDefault="00A06826">
      <w:pPr>
        <w:spacing w:before="0" w:after="160"/>
      </w:pPr>
      <w:r>
        <w:t xml:space="preserve">Click on </w:t>
      </w:r>
      <w:r w:rsidRPr="00721A47">
        <w:rPr>
          <w:rStyle w:val="Button"/>
        </w:rPr>
        <w:t>Operator</w:t>
      </w:r>
      <w:r>
        <w:t xml:space="preserve"> </w:t>
      </w:r>
      <w:r w:rsidR="00714735">
        <w:t xml:space="preserve">to reveal search </w:t>
      </w:r>
      <w:r w:rsidR="00AC3368">
        <w:t>options for filtering the data.</w:t>
      </w:r>
    </w:p>
    <w:p w14:paraId="738B67BD" w14:textId="47519BE3" w:rsidR="00EF37B5" w:rsidRDefault="00EA7A09" w:rsidP="00721A47">
      <w:pPr>
        <w:spacing w:before="0" w:after="160"/>
      </w:pPr>
      <w:r>
        <w:rPr>
          <w:noProof/>
        </w:rPr>
        <mc:AlternateContent>
          <mc:Choice Requires="wps">
            <w:drawing>
              <wp:anchor distT="0" distB="0" distL="114300" distR="114300" simplePos="0" relativeHeight="251658263" behindDoc="0" locked="0" layoutInCell="1" allowOverlap="1" wp14:anchorId="32D2E7A8" wp14:editId="711DF02B">
                <wp:simplePos x="0" y="0"/>
                <wp:positionH relativeFrom="column">
                  <wp:posOffset>534035</wp:posOffset>
                </wp:positionH>
                <wp:positionV relativeFrom="paragraph">
                  <wp:posOffset>1470660</wp:posOffset>
                </wp:positionV>
                <wp:extent cx="361950" cy="209550"/>
                <wp:effectExtent l="0" t="0" r="19050" b="19050"/>
                <wp:wrapNone/>
                <wp:docPr id="394200119" name="Rectangle 15"/>
                <wp:cNvGraphicFramePr/>
                <a:graphic xmlns:a="http://schemas.openxmlformats.org/drawingml/2006/main">
                  <a:graphicData uri="http://schemas.microsoft.com/office/word/2010/wordprocessingShape">
                    <wps:wsp>
                      <wps:cNvSpPr/>
                      <wps:spPr>
                        <a:xfrm>
                          <a:off x="0" y="0"/>
                          <a:ext cx="361950" cy="209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42.05pt;margin-top:115.8pt;width:28.5pt;height:16.5pt;z-index:251657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370F06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"/>
            </w:pict>
          </mc:Fallback>
        </mc:AlternateContent>
      </w:r>
      <w:r w:rsidRPr="00B32D2E">
        <w:rPr>
          <w:noProof/>
        </w:rPr>
        <w:drawing>
          <wp:anchor distT="0" distB="0" distL="114300" distR="114300" simplePos="0" relativeHeight="251658264" behindDoc="0" locked="0" layoutInCell="1" allowOverlap="1" wp14:anchorId="0F69E6F9" wp14:editId="28869C27">
            <wp:simplePos x="0" y="0"/>
            <wp:positionH relativeFrom="column">
              <wp:posOffset>1650365</wp:posOffset>
            </wp:positionH>
            <wp:positionV relativeFrom="paragraph">
              <wp:posOffset>554355</wp:posOffset>
            </wp:positionV>
            <wp:extent cx="1440180" cy="1377315"/>
            <wp:effectExtent l="57150" t="57150" r="121920" b="108585"/>
            <wp:wrapNone/>
            <wp:docPr id="864897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97843" name="Picture 1" descr="A screenshot of a computer&#10;&#10;Description automatically generated"/>
                    <pic:cNvPicPr/>
                  </pic:nvPicPr>
                  <pic:blipFill rotWithShape="1">
                    <a:blip r:embed="rId84" cstate="print">
                      <a:extLst>
                        <a:ext uri="{28A0092B-C50C-407E-A947-70E740481C1C}">
                          <a14:useLocalDpi xmlns:a14="http://schemas.microsoft.com/office/drawing/2010/main" val="0"/>
                        </a:ext>
                      </a:extLst>
                    </a:blip>
                    <a:srcRect l="485" t="40253" r="62849" b="16930"/>
                    <a:stretch/>
                  </pic:blipFill>
                  <pic:spPr bwMode="auto">
                    <a:xfrm>
                      <a:off x="0" y="0"/>
                      <a:ext cx="1440180" cy="1377315"/>
                    </a:xfrm>
                    <a:prstGeom prst="rect">
                      <a:avLst/>
                    </a:prstGeom>
                    <a:ln w="25400">
                      <a:solidFill>
                        <a:srgbClr val="FF0000"/>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1" behindDoc="0" locked="0" layoutInCell="1" allowOverlap="1" wp14:anchorId="2047A97C" wp14:editId="328312F0">
                <wp:simplePos x="0" y="0"/>
                <wp:positionH relativeFrom="column">
                  <wp:posOffset>895945</wp:posOffset>
                </wp:positionH>
                <wp:positionV relativeFrom="paragraph">
                  <wp:posOffset>1421717</wp:posOffset>
                </wp:positionV>
                <wp:extent cx="716148" cy="153565"/>
                <wp:effectExtent l="0" t="57150" r="8255" b="37465"/>
                <wp:wrapNone/>
                <wp:docPr id="1025004616" name="Straight Arrow Connector 77"/>
                <wp:cNvGraphicFramePr/>
                <a:graphic xmlns:a="http://schemas.openxmlformats.org/drawingml/2006/main">
                  <a:graphicData uri="http://schemas.microsoft.com/office/word/2010/wordprocessingShape">
                    <wps:wsp>
                      <wps:cNvCnPr/>
                      <wps:spPr>
                        <a:xfrm flipV="1">
                          <a:off x="0" y="0"/>
                          <a:ext cx="716148" cy="1535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Straight Arrow Connector 77" style="position:absolute;margin-left:70.55pt;margin-top:111.95pt;width:56.4pt;height:12.1pt;flip:y;z-index:251657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" w14:anchorId="281F93BF">
                <v:stroke endarrow="block"/>
              </v:shape>
            </w:pict>
          </mc:Fallback>
        </mc:AlternateContent>
      </w:r>
      <w:r w:rsidR="007447AE" w:rsidRPr="007447AE">
        <w:rPr>
          <w:noProof/>
        </w:rPr>
        <w:drawing>
          <wp:inline distT="0" distB="0" distL="0" distR="0" wp14:anchorId="52BFEB50" wp14:editId="035BF965">
            <wp:extent cx="3931920" cy="2964315"/>
            <wp:effectExtent l="19050" t="19050" r="11430" b="26670"/>
            <wp:docPr id="6550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2348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31920" cy="2964315"/>
                    </a:xfrm>
                    <a:prstGeom prst="rect">
                      <a:avLst/>
                    </a:prstGeom>
                    <a:ln>
                      <a:solidFill>
                        <a:schemeClr val="tx1"/>
                      </a:solidFill>
                    </a:ln>
                  </pic:spPr>
                </pic:pic>
              </a:graphicData>
            </a:graphic>
          </wp:inline>
        </w:drawing>
      </w:r>
    </w:p>
    <w:p w14:paraId="5342B344" w14:textId="4D17A7C5" w:rsidR="007447AE" w:rsidRDefault="00EF37B5" w:rsidP="000C4EB3">
      <w:pPr>
        <w:pStyle w:val="Caption"/>
      </w:pPr>
      <w:bookmarkStart w:id="100" w:name="_Ref180665030"/>
      <w:bookmarkStart w:id="101" w:name="_Toc211349750"/>
      <w:r>
        <w:t xml:space="preserve">Figure </w:t>
      </w:r>
      <w:r>
        <w:fldChar w:fldCharType="begin"/>
      </w:r>
      <w:r>
        <w:instrText xml:space="preserve"> SEQ Figure \* ARABIC </w:instrText>
      </w:r>
      <w:r>
        <w:fldChar w:fldCharType="separate"/>
      </w:r>
      <w:r w:rsidR="0074082B">
        <w:t>55</w:t>
      </w:r>
      <w:r>
        <w:fldChar w:fldCharType="end"/>
      </w:r>
      <w:bookmarkEnd w:id="100"/>
      <w:r>
        <w:t>: Filter Options</w:t>
      </w:r>
      <w:bookmarkEnd w:id="101"/>
    </w:p>
    <w:p w14:paraId="22DC983D" w14:textId="7DF17109" w:rsidR="005044A1" w:rsidRDefault="005044A1" w:rsidP="005D5B36">
      <w:pPr>
        <w:pStyle w:val="Heading3"/>
        <w:keepNext/>
      </w:pPr>
      <w:r>
        <w:lastRenderedPageBreak/>
        <w:t>Search</w:t>
      </w:r>
    </w:p>
    <w:p w14:paraId="3B208506" w14:textId="48789BA2" w:rsidR="001F59D5" w:rsidRDefault="007E33CF" w:rsidP="00050F5E">
      <w:pPr>
        <w:keepNext/>
      </w:pPr>
      <w:r>
        <w:t xml:space="preserve">Use the </w:t>
      </w:r>
      <w:r w:rsidRPr="00721A47">
        <w:rPr>
          <w:b/>
          <w:bCs/>
        </w:rPr>
        <w:t>Search</w:t>
      </w:r>
      <w:r>
        <w:t xml:space="preserve"> function to </w:t>
      </w:r>
      <w:r w:rsidR="00972B3D">
        <w:t>query the Database for specific information</w:t>
      </w:r>
      <w:r w:rsidR="001F59D5">
        <w:t xml:space="preserve">. </w:t>
      </w:r>
      <w:r w:rsidR="00204FDC">
        <w:t xml:space="preserve">Click in the </w:t>
      </w:r>
      <w:r w:rsidR="00B830D2" w:rsidRPr="00B830D2">
        <w:rPr>
          <w:noProof/>
        </w:rPr>
        <w:drawing>
          <wp:inline distT="0" distB="0" distL="0" distR="0" wp14:anchorId="367502C4" wp14:editId="232919DC">
            <wp:extent cx="106340" cy="89550"/>
            <wp:effectExtent l="0" t="0" r="8255" b="5715"/>
            <wp:docPr id="22374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7018" name=""/>
                    <pic:cNvPicPr/>
                  </pic:nvPicPr>
                  <pic:blipFill>
                    <a:blip r:embed="rId86"/>
                    <a:stretch>
                      <a:fillRect/>
                    </a:stretch>
                  </pic:blipFill>
                  <pic:spPr>
                    <a:xfrm>
                      <a:off x="0" y="0"/>
                      <a:ext cx="110106" cy="92722"/>
                    </a:xfrm>
                    <a:prstGeom prst="rect">
                      <a:avLst/>
                    </a:prstGeom>
                  </pic:spPr>
                </pic:pic>
              </a:graphicData>
            </a:graphic>
          </wp:inline>
        </w:drawing>
      </w:r>
      <w:r w:rsidR="00B830D2">
        <w:t xml:space="preserve"> </w:t>
      </w:r>
      <w:r w:rsidR="00204FDC" w:rsidRPr="00EF37B5">
        <w:rPr>
          <w:rStyle w:val="Button"/>
        </w:rPr>
        <w:t>Search</w:t>
      </w:r>
      <w:r w:rsidR="00B830D2" w:rsidRPr="00EF37B5">
        <w:rPr>
          <w:rStyle w:val="Button"/>
        </w:rPr>
        <w:t>…</w:t>
      </w:r>
      <w:r w:rsidR="00204FDC">
        <w:t xml:space="preserve"> field</w:t>
      </w:r>
      <w:r w:rsidR="00AA671B">
        <w:t>,</w:t>
      </w:r>
      <w:r w:rsidR="00EC6287">
        <w:t xml:space="preserve"> enter terms or keys words you want to search for</w:t>
      </w:r>
      <w:r w:rsidR="00F505FF">
        <w:t xml:space="preserve">, and press </w:t>
      </w:r>
      <w:r w:rsidR="00F505FF" w:rsidRPr="00721A47">
        <w:rPr>
          <w:rStyle w:val="Button"/>
        </w:rPr>
        <w:t>Enter</w:t>
      </w:r>
      <w:r w:rsidR="00F505FF">
        <w:t xml:space="preserve"> on your keyboard</w:t>
      </w:r>
      <w:r w:rsidR="00925353">
        <w:t>.</w:t>
      </w:r>
    </w:p>
    <w:p w14:paraId="139EAC84" w14:textId="6EFCEC71" w:rsidR="009D740E" w:rsidRDefault="00EC6287" w:rsidP="009D740E">
      <w:pPr>
        <w:pStyle w:val="Graphic"/>
      </w:pPr>
      <w:r>
        <mc:AlternateContent>
          <mc:Choice Requires="wps">
            <w:drawing>
              <wp:anchor distT="0" distB="0" distL="114300" distR="114300" simplePos="0" relativeHeight="251658265" behindDoc="0" locked="0" layoutInCell="1" allowOverlap="1" wp14:anchorId="06B61479" wp14:editId="4A641F0F">
                <wp:simplePos x="0" y="0"/>
                <wp:positionH relativeFrom="column">
                  <wp:posOffset>139065</wp:posOffset>
                </wp:positionH>
                <wp:positionV relativeFrom="paragraph">
                  <wp:posOffset>957887</wp:posOffset>
                </wp:positionV>
                <wp:extent cx="889279" cy="135653"/>
                <wp:effectExtent l="0" t="0" r="25400" b="17145"/>
                <wp:wrapNone/>
                <wp:docPr id="575229628" name="Rectangle 15"/>
                <wp:cNvGraphicFramePr/>
                <a:graphic xmlns:a="http://schemas.openxmlformats.org/drawingml/2006/main">
                  <a:graphicData uri="http://schemas.microsoft.com/office/word/2010/wordprocessingShape">
                    <wps:wsp>
                      <wps:cNvSpPr/>
                      <wps:spPr>
                        <a:xfrm>
                          <a:off x="0" y="0"/>
                          <a:ext cx="889279" cy="135653"/>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10.95pt;margin-top:75.4pt;width:70pt;height:10.7pt;z-index:251657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2CAA8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y/3hQIAAGg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"/>
            </w:pict>
          </mc:Fallback>
        </mc:AlternateContent>
      </w:r>
      <w:r w:rsidR="001F59D5" w:rsidRPr="00FF54D0">
        <w:drawing>
          <wp:inline distT="0" distB="0" distL="0" distR="0" wp14:anchorId="7068EFE7" wp14:editId="24271DE6">
            <wp:extent cx="3931920" cy="1618488"/>
            <wp:effectExtent l="19050" t="19050" r="11430" b="20320"/>
            <wp:docPr id="10111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782" name="Picture 1" descr="A screenshot of a computer&#10;&#10;Description automatically generated"/>
                    <pic:cNvPicPr/>
                  </pic:nvPicPr>
                  <pic:blipFill>
                    <a:blip r:embed="rId87"/>
                    <a:stretch>
                      <a:fillRect/>
                    </a:stretch>
                  </pic:blipFill>
                  <pic:spPr>
                    <a:xfrm>
                      <a:off x="0" y="0"/>
                      <a:ext cx="3931920" cy="1618488"/>
                    </a:xfrm>
                    <a:prstGeom prst="rect">
                      <a:avLst/>
                    </a:prstGeom>
                    <a:ln>
                      <a:solidFill>
                        <a:schemeClr val="tx1"/>
                      </a:solidFill>
                    </a:ln>
                  </pic:spPr>
                </pic:pic>
              </a:graphicData>
            </a:graphic>
          </wp:inline>
        </w:drawing>
      </w:r>
    </w:p>
    <w:p w14:paraId="321F0622" w14:textId="3289433D" w:rsidR="00F23406" w:rsidRDefault="009D740E" w:rsidP="005D1A02">
      <w:pPr>
        <w:pStyle w:val="Caption"/>
      </w:pPr>
      <w:bookmarkStart w:id="102" w:name="_Ref180654300"/>
      <w:bookmarkStart w:id="103" w:name="_Toc211349751"/>
      <w:r>
        <w:t xml:space="preserve">Figure </w:t>
      </w:r>
      <w:r>
        <w:fldChar w:fldCharType="begin"/>
      </w:r>
      <w:r>
        <w:instrText xml:space="preserve"> SEQ Figure \* ARABIC </w:instrText>
      </w:r>
      <w:r>
        <w:fldChar w:fldCharType="separate"/>
      </w:r>
      <w:r w:rsidR="0074082B">
        <w:t>56</w:t>
      </w:r>
      <w:r>
        <w:fldChar w:fldCharType="end"/>
      </w:r>
      <w:bookmarkEnd w:id="102"/>
      <w:r>
        <w:t xml:space="preserve">: </w:t>
      </w:r>
      <w:r w:rsidR="00F505FF">
        <w:t xml:space="preserve">The </w:t>
      </w:r>
      <w:r>
        <w:t xml:space="preserve">Search </w:t>
      </w:r>
      <w:r w:rsidR="00F505FF">
        <w:t>Field</w:t>
      </w:r>
      <w:bookmarkEnd w:id="103"/>
    </w:p>
    <w:p w14:paraId="31E866DF" w14:textId="622BD398" w:rsidR="00FF54D0" w:rsidRDefault="00FF54D0" w:rsidP="00FF54D0">
      <w:r>
        <w:t>This will show the data items in the Project Information worksheet. This is the main data entry worksheet in the CPUC template file.</w:t>
      </w:r>
    </w:p>
    <w:p w14:paraId="107962B6" w14:textId="37C29785" w:rsidR="00854CC3" w:rsidRDefault="00854CC3" w:rsidP="00854CC3">
      <w:r>
        <w:t xml:space="preserve">When a listed item is selected, a side bar opens that provides more detail </w:t>
      </w:r>
      <w:r w:rsidR="005C7D96">
        <w:t>on</w:t>
      </w:r>
      <w:r>
        <w:t xml:space="preserve"> the data item. The information includes a detailed </w:t>
      </w:r>
      <w:r w:rsidR="005C7D96" w:rsidRPr="00EF37B5">
        <w:rPr>
          <w:b/>
          <w:bCs/>
        </w:rPr>
        <w:t>D</w:t>
      </w:r>
      <w:r w:rsidRPr="00EF37B5">
        <w:rPr>
          <w:b/>
          <w:bCs/>
        </w:rPr>
        <w:t>escription</w:t>
      </w:r>
      <w:r>
        <w:t xml:space="preserve"> and allowed values. The detailed </w:t>
      </w:r>
      <w:r w:rsidR="00065F75">
        <w:t>d</w:t>
      </w:r>
      <w:r>
        <w:t xml:space="preserve">escription may also provide </w:t>
      </w:r>
      <w:r w:rsidR="00065F75">
        <w:t>s</w:t>
      </w:r>
      <w:r w:rsidR="00FD3260">
        <w:t>ubmission</w:t>
      </w:r>
      <w:r>
        <w:t xml:space="preserve"> instructions for that data field</w:t>
      </w:r>
      <w:r w:rsidR="005C7D96">
        <w:t xml:space="preserve"> as shown </w:t>
      </w:r>
      <w:r w:rsidR="00346AED">
        <w:t>below</w:t>
      </w:r>
      <w:r>
        <w:t>.</w:t>
      </w:r>
    </w:p>
    <w:p w14:paraId="0FB3818F" w14:textId="100E8E39" w:rsidR="005C7D96" w:rsidRDefault="00DE69FB" w:rsidP="00EF37B5">
      <w:pPr>
        <w:keepNext/>
      </w:pPr>
      <w:r>
        <w:rPr>
          <w:noProof/>
        </w:rPr>
        <mc:AlternateContent>
          <mc:Choice Requires="wps">
            <w:drawing>
              <wp:anchor distT="0" distB="0" distL="114300" distR="114300" simplePos="0" relativeHeight="251658287" behindDoc="0" locked="0" layoutInCell="1" allowOverlap="1" wp14:anchorId="124B53FE" wp14:editId="45EE2912">
                <wp:simplePos x="0" y="0"/>
                <wp:positionH relativeFrom="column">
                  <wp:posOffset>4066540</wp:posOffset>
                </wp:positionH>
                <wp:positionV relativeFrom="paragraph">
                  <wp:posOffset>954405</wp:posOffset>
                </wp:positionV>
                <wp:extent cx="2179320" cy="715010"/>
                <wp:effectExtent l="0" t="0" r="11430" b="27940"/>
                <wp:wrapNone/>
                <wp:docPr id="1167787829" name="Rectangle 15"/>
                <wp:cNvGraphicFramePr/>
                <a:graphic xmlns:a="http://schemas.openxmlformats.org/drawingml/2006/main">
                  <a:graphicData uri="http://schemas.microsoft.com/office/word/2010/wordprocessingShape">
                    <wps:wsp>
                      <wps:cNvSpPr/>
                      <wps:spPr>
                        <a:xfrm>
                          <a:off x="0" y="0"/>
                          <a:ext cx="2179320" cy="71501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320.2pt;margin-top:75.15pt;width:171.6pt;height:56.3pt;z-index:251657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51880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"/>
            </w:pict>
          </mc:Fallback>
        </mc:AlternateContent>
      </w:r>
      <w:r w:rsidRPr="005E6834">
        <w:rPr>
          <w:noProof/>
        </w:rPr>
        <w:drawing>
          <wp:anchor distT="0" distB="0" distL="114300" distR="114300" simplePos="0" relativeHeight="251658285" behindDoc="0" locked="0" layoutInCell="1" allowOverlap="1" wp14:anchorId="5CC4F894" wp14:editId="2B098D83">
            <wp:simplePos x="0" y="0"/>
            <wp:positionH relativeFrom="column">
              <wp:posOffset>4005580</wp:posOffset>
            </wp:positionH>
            <wp:positionV relativeFrom="paragraph">
              <wp:posOffset>50800</wp:posOffset>
            </wp:positionV>
            <wp:extent cx="2325370" cy="2456815"/>
            <wp:effectExtent l="57150" t="57150" r="113030" b="114935"/>
            <wp:wrapNone/>
            <wp:docPr id="102567098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4554" name="Picture 1" descr="Graphical user interface, text, application, email&#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25370" cy="2456815"/>
                    </a:xfrm>
                    <a:prstGeom prst="rect">
                      <a:avLst/>
                    </a:prstGeom>
                    <a:ln w="22225">
                      <a:solidFill>
                        <a:srgbClr val="FF0000"/>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46AED">
        <w:rPr>
          <w:noProof/>
        </w:rPr>
        <mc:AlternateContent>
          <mc:Choice Requires="wps">
            <w:drawing>
              <wp:anchor distT="0" distB="0" distL="114300" distR="114300" simplePos="0" relativeHeight="251658286" behindDoc="0" locked="0" layoutInCell="1" allowOverlap="1" wp14:anchorId="035FBE85" wp14:editId="4EC3E4BD">
                <wp:simplePos x="0" y="0"/>
                <wp:positionH relativeFrom="column">
                  <wp:posOffset>3705330</wp:posOffset>
                </wp:positionH>
                <wp:positionV relativeFrom="paragraph">
                  <wp:posOffset>1401982</wp:posOffset>
                </wp:positionV>
                <wp:extent cx="281354" cy="45719"/>
                <wp:effectExtent l="0" t="57150" r="23495" b="50165"/>
                <wp:wrapNone/>
                <wp:docPr id="1362096734" name="Straight Arrow Connector 77"/>
                <wp:cNvGraphicFramePr/>
                <a:graphic xmlns:a="http://schemas.openxmlformats.org/drawingml/2006/main">
                  <a:graphicData uri="http://schemas.microsoft.com/office/word/2010/wordprocessingShape">
                    <wps:wsp>
                      <wps:cNvCnPr/>
                      <wps:spPr>
                        <a:xfrm flipV="1">
                          <a:off x="0" y="0"/>
                          <a:ext cx="281354"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Straight Arrow Connector 77" style="position:absolute;margin-left:291.75pt;margin-top:110.4pt;width:22.15pt;height:3.6pt;flip:y;z-index:251657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" w14:anchorId="4FBC50E5">
                <v:stroke endarrow="block"/>
              </v:shape>
            </w:pict>
          </mc:Fallback>
        </mc:AlternateContent>
      </w:r>
      <w:r w:rsidR="00346AED">
        <w:rPr>
          <w:noProof/>
        </w:rPr>
        <mc:AlternateContent>
          <mc:Choice Requires="wps">
            <w:drawing>
              <wp:anchor distT="0" distB="0" distL="114300" distR="114300" simplePos="0" relativeHeight="251658282" behindDoc="0" locked="0" layoutInCell="1" allowOverlap="1" wp14:anchorId="4035031D" wp14:editId="697A4200">
                <wp:simplePos x="0" y="0"/>
                <wp:positionH relativeFrom="column">
                  <wp:posOffset>1073330</wp:posOffset>
                </wp:positionH>
                <wp:positionV relativeFrom="paragraph">
                  <wp:posOffset>1205722</wp:posOffset>
                </wp:positionV>
                <wp:extent cx="2627194" cy="423080"/>
                <wp:effectExtent l="0" t="0" r="20955" b="15240"/>
                <wp:wrapNone/>
                <wp:docPr id="716972500" name="Rectangle 15"/>
                <wp:cNvGraphicFramePr/>
                <a:graphic xmlns:a="http://schemas.openxmlformats.org/drawingml/2006/main">
                  <a:graphicData uri="http://schemas.microsoft.com/office/word/2010/wordprocessingShape">
                    <wps:wsp>
                      <wps:cNvSpPr/>
                      <wps:spPr>
                        <a:xfrm>
                          <a:off x="0" y="0"/>
                          <a:ext cx="2627194" cy="42308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84.5pt;margin-top:94.95pt;width:206.85pt;height:33.3pt;z-index:251657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6C06C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F1hQIAAGkFAAAOAAAAZHJzL2Uyb0RvYy54bWysVEtv2zAMvg/YfxB0X21na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"/>
            </w:pict>
          </mc:Fallback>
        </mc:AlternateContent>
      </w:r>
      <w:r w:rsidR="00FF54D0" w:rsidRPr="00FF54D0">
        <w:rPr>
          <w:noProof/>
        </w:rPr>
        <w:drawing>
          <wp:inline distT="0" distB="0" distL="0" distR="0" wp14:anchorId="5BAFCCEC" wp14:editId="0B34DD1C">
            <wp:extent cx="3681682" cy="1515483"/>
            <wp:effectExtent l="19050" t="19050" r="14605" b="27940"/>
            <wp:docPr id="146571120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1205" name="Picture 1" descr="Graphical user interface, text, application&#10;&#10;Description automatically generated"/>
                    <pic:cNvPicPr/>
                  </pic:nvPicPr>
                  <pic:blipFill>
                    <a:blip r:embed="rId87"/>
                    <a:stretch>
                      <a:fillRect/>
                    </a:stretch>
                  </pic:blipFill>
                  <pic:spPr>
                    <a:xfrm>
                      <a:off x="0" y="0"/>
                      <a:ext cx="3690092" cy="1518945"/>
                    </a:xfrm>
                    <a:prstGeom prst="rect">
                      <a:avLst/>
                    </a:prstGeom>
                    <a:ln>
                      <a:solidFill>
                        <a:schemeClr val="tx1"/>
                      </a:solidFill>
                    </a:ln>
                  </pic:spPr>
                </pic:pic>
              </a:graphicData>
            </a:graphic>
          </wp:inline>
        </w:drawing>
      </w:r>
    </w:p>
    <w:p w14:paraId="58F65A7F" w14:textId="199A8E43" w:rsidR="00FF54D0" w:rsidRDefault="005C7D96" w:rsidP="005D1A02">
      <w:pPr>
        <w:pStyle w:val="Caption"/>
      </w:pPr>
      <w:bookmarkStart w:id="104" w:name="_Ref180610304"/>
      <w:bookmarkStart w:id="105" w:name="_Toc211349752"/>
      <w:r>
        <w:t xml:space="preserve">Figure </w:t>
      </w:r>
      <w:r>
        <w:fldChar w:fldCharType="begin"/>
      </w:r>
      <w:r>
        <w:instrText xml:space="preserve"> SEQ Figure \* ARABIC </w:instrText>
      </w:r>
      <w:r>
        <w:fldChar w:fldCharType="separate"/>
      </w:r>
      <w:r w:rsidR="0074082B">
        <w:t>57</w:t>
      </w:r>
      <w:r>
        <w:fldChar w:fldCharType="end"/>
      </w:r>
      <w:bookmarkEnd w:id="104"/>
      <w:r>
        <w:t>: Typical Report Data</w:t>
      </w:r>
      <w:bookmarkEnd w:id="105"/>
    </w:p>
    <w:p w14:paraId="1F5FD147" w14:textId="77777777" w:rsidR="00830A66" w:rsidRDefault="00830A66" w:rsidP="00721A47">
      <w:pPr>
        <w:rPr>
          <w:rFonts w:ascii="Century Gothic" w:eastAsiaTheme="majorEastAsia" w:hAnsi="Century Gothic" w:cstheme="minorHAnsi"/>
          <w:color w:val="203C5C" w:themeColor="accent1" w:themeShade="80"/>
          <w:kern w:val="24"/>
          <w:sz w:val="32"/>
          <w:szCs w:val="40"/>
          <w14:ligatures w14:val="standardContextual"/>
        </w:rPr>
      </w:pPr>
      <w:r>
        <w:br w:type="page"/>
      </w:r>
    </w:p>
    <w:p w14:paraId="464FADFE" w14:textId="203EAC2C" w:rsidR="00A674FA" w:rsidRPr="00FB36E4" w:rsidRDefault="00A674FA" w:rsidP="00A7608A">
      <w:pPr>
        <w:pStyle w:val="Heading2"/>
      </w:pPr>
      <w:bookmarkStart w:id="106" w:name="_Toc211349795"/>
      <w:r>
        <w:lastRenderedPageBreak/>
        <w:t>General Help &amp; FAQ</w:t>
      </w:r>
      <w:bookmarkEnd w:id="106"/>
    </w:p>
    <w:p w14:paraId="00ECC42C" w14:textId="789176E1" w:rsidR="00A674FA" w:rsidRDefault="002751B8" w:rsidP="00A674FA">
      <w:r>
        <w:t xml:space="preserve">Click the </w:t>
      </w:r>
      <w:r w:rsidR="00F42DEA" w:rsidRPr="00806FED">
        <w:rPr>
          <w:rStyle w:val="Button"/>
        </w:rPr>
        <w:t>Help</w:t>
      </w:r>
      <w:r w:rsidR="00F42DEA">
        <w:t xml:space="preserve"> </w:t>
      </w:r>
      <w:r w:rsidR="00F42DEA" w:rsidRPr="00EF37B5">
        <w:rPr>
          <w:noProof/>
          <w:position w:val="-2"/>
        </w:rPr>
        <w:drawing>
          <wp:inline distT="0" distB="0" distL="0" distR="0" wp14:anchorId="7CB292A7" wp14:editId="69B10E65">
            <wp:extent cx="136516" cy="113591"/>
            <wp:effectExtent l="0" t="0" r="0" b="1270"/>
            <wp:docPr id="51505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9682" name=""/>
                    <pic:cNvPicPr/>
                  </pic:nvPicPr>
                  <pic:blipFill rotWithShape="1">
                    <a:blip r:embed="rId73"/>
                    <a:srcRect t="-1" b="9859"/>
                    <a:stretch/>
                  </pic:blipFill>
                  <pic:spPr bwMode="auto">
                    <a:xfrm>
                      <a:off x="0" y="0"/>
                      <a:ext cx="143038" cy="119018"/>
                    </a:xfrm>
                    <a:prstGeom prst="rect">
                      <a:avLst/>
                    </a:prstGeom>
                    <a:ln>
                      <a:noFill/>
                    </a:ln>
                    <a:extLst>
                      <a:ext uri="{53640926-AAD7-44D8-BBD7-CCE9431645EC}">
                        <a14:shadowObscured xmlns:a14="http://schemas.microsoft.com/office/drawing/2010/main"/>
                      </a:ext>
                    </a:extLst>
                  </pic:spPr>
                </pic:pic>
              </a:graphicData>
            </a:graphic>
          </wp:inline>
        </w:drawing>
      </w:r>
      <w:r w:rsidR="00CC3930">
        <w:t xml:space="preserve"> button</w:t>
      </w:r>
      <w:r w:rsidR="00CD43BF">
        <w:t>, then</w:t>
      </w:r>
      <w:r>
        <w:t xml:space="preserve"> </w:t>
      </w:r>
      <w:r w:rsidRPr="00721A47">
        <w:rPr>
          <w:rStyle w:val="Button"/>
        </w:rPr>
        <w:t>General Help</w:t>
      </w:r>
      <w:r>
        <w:t xml:space="preserve"> </w:t>
      </w:r>
      <w:r w:rsidR="00CD43BF">
        <w:t xml:space="preserve">to access </w:t>
      </w:r>
      <w:r w:rsidR="000101B3">
        <w:t>RPS Database contacts and frequently asked questions and answers.</w:t>
      </w:r>
    </w:p>
    <w:p w14:paraId="39282BFB" w14:textId="59EB7748" w:rsidR="00F42DEA" w:rsidRDefault="00B14E6C" w:rsidP="00F42DEA">
      <w:pPr>
        <w:pStyle w:val="Graphic"/>
      </w:pPr>
      <w:r>
        <mc:AlternateContent>
          <mc:Choice Requires="wps">
            <w:drawing>
              <wp:anchor distT="0" distB="0" distL="114300" distR="114300" simplePos="0" relativeHeight="251658269" behindDoc="0" locked="0" layoutInCell="1" allowOverlap="1" wp14:anchorId="0297243A" wp14:editId="22891483">
                <wp:simplePos x="0" y="0"/>
                <wp:positionH relativeFrom="column">
                  <wp:posOffset>3789680</wp:posOffset>
                </wp:positionH>
                <wp:positionV relativeFrom="paragraph">
                  <wp:posOffset>608965</wp:posOffset>
                </wp:positionV>
                <wp:extent cx="393065" cy="200660"/>
                <wp:effectExtent l="19050" t="19050" r="6985" b="27940"/>
                <wp:wrapNone/>
                <wp:docPr id="1852552614" name="Arrow: Right 14"/>
                <wp:cNvGraphicFramePr/>
                <a:graphic xmlns:a="http://schemas.openxmlformats.org/drawingml/2006/main">
                  <a:graphicData uri="http://schemas.microsoft.com/office/word/2010/wordprocessingShape">
                    <wps:wsp>
                      <wps:cNvSpPr/>
                      <wps:spPr>
                        <a:xfrm rot="12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298.4pt;margin-top:47.95pt;width:30.95pt;height:15.8pt;rotation:20;z-index:251657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" w14:anchorId="78441464"/>
            </w:pict>
          </mc:Fallback>
        </mc:AlternateContent>
      </w:r>
      <w:r>
        <mc:AlternateContent>
          <mc:Choice Requires="wps">
            <w:drawing>
              <wp:anchor distT="0" distB="0" distL="114300" distR="114300" simplePos="0" relativeHeight="251658293" behindDoc="0" locked="0" layoutInCell="1" allowOverlap="1" wp14:anchorId="557B9971" wp14:editId="074BE24A">
                <wp:simplePos x="0" y="0"/>
                <wp:positionH relativeFrom="column">
                  <wp:posOffset>3636010</wp:posOffset>
                </wp:positionH>
                <wp:positionV relativeFrom="paragraph">
                  <wp:posOffset>541020</wp:posOffset>
                </wp:positionV>
                <wp:extent cx="145415" cy="156845"/>
                <wp:effectExtent l="0" t="0" r="6985" b="14605"/>
                <wp:wrapNone/>
                <wp:docPr id="655938154"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5CBD583B" w14:textId="77777777" w:rsidR="004B4BAD" w:rsidRPr="00EF37B5" w:rsidRDefault="004B4BAD" w:rsidP="004B4BAD">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B9971" id="_x0000_s1066" type="#_x0000_t202" style="position:absolute;margin-left:286.3pt;margin-top:42.6pt;width:11.45pt;height:12.3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" filled="f" stroked="f" strokeweight=".5pt">
                <v:textbox inset="0,0,0,0">
                  <w:txbxContent>
                    <w:p w14:paraId="5CBD583B" w14:textId="77777777" w:rsidR="004B4BAD" w:rsidRPr="00EF37B5" w:rsidRDefault="004B4BAD" w:rsidP="004B4BAD">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283" behindDoc="0" locked="0" layoutInCell="1" allowOverlap="1" wp14:anchorId="20538FAC" wp14:editId="1242D86A">
                <wp:simplePos x="0" y="0"/>
                <wp:positionH relativeFrom="column">
                  <wp:posOffset>4628515</wp:posOffset>
                </wp:positionH>
                <wp:positionV relativeFrom="paragraph">
                  <wp:posOffset>269240</wp:posOffset>
                </wp:positionV>
                <wp:extent cx="229391" cy="228600"/>
                <wp:effectExtent l="0" t="0" r="18415" b="19050"/>
                <wp:wrapNone/>
                <wp:docPr id="774587090" name="Rectangle 15"/>
                <wp:cNvGraphicFramePr/>
                <a:graphic xmlns:a="http://schemas.openxmlformats.org/drawingml/2006/main">
                  <a:graphicData uri="http://schemas.microsoft.com/office/word/2010/wordprocessingShape">
                    <wps:wsp>
                      <wps:cNvSpPr/>
                      <wps:spPr>
                        <a:xfrm>
                          <a:off x="0" y="0"/>
                          <a:ext cx="229391" cy="22860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364.45pt;margin-top:21.2pt;width:18.05pt;height:18pt;z-index:251657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0A8A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"/>
            </w:pict>
          </mc:Fallback>
        </mc:AlternateContent>
      </w:r>
      <w:r>
        <mc:AlternateContent>
          <mc:Choice Requires="wps">
            <w:drawing>
              <wp:anchor distT="0" distB="0" distL="114300" distR="114300" simplePos="0" relativeHeight="251658294" behindDoc="0" locked="0" layoutInCell="1" allowOverlap="1" wp14:anchorId="65EA42E9" wp14:editId="0534E6FC">
                <wp:simplePos x="0" y="0"/>
                <wp:positionH relativeFrom="column">
                  <wp:posOffset>4457700</wp:posOffset>
                </wp:positionH>
                <wp:positionV relativeFrom="paragraph">
                  <wp:posOffset>294640</wp:posOffset>
                </wp:positionV>
                <wp:extent cx="145415" cy="156845"/>
                <wp:effectExtent l="0" t="0" r="6985" b="14605"/>
                <wp:wrapNone/>
                <wp:docPr id="2116157397"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66EEC2E5" w14:textId="77777777" w:rsidR="004B4BAD" w:rsidRPr="00EF37B5" w:rsidRDefault="004B4BAD" w:rsidP="004B4BAD">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42E9" id="_x0000_s1067" type="#_x0000_t202" style="position:absolute;margin-left:351pt;margin-top:23.2pt;width:11.45pt;height:12.3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" filled="f" stroked="f" strokeweight=".5pt">
                <v:textbox inset="0,0,0,0">
                  <w:txbxContent>
                    <w:p w14:paraId="66EEC2E5" w14:textId="77777777" w:rsidR="004B4BAD" w:rsidRPr="00EF37B5" w:rsidRDefault="004B4BAD" w:rsidP="004B4BAD">
                      <w:pPr>
                        <w:spacing w:before="0" w:line="240" w:lineRule="exact"/>
                        <w:rPr>
                          <w:sz w:val="22"/>
                          <w:szCs w:val="22"/>
                        </w:rPr>
                      </w:pPr>
                      <w:r>
                        <w:rPr>
                          <w:sz w:val="22"/>
                          <w:szCs w:val="22"/>
                        </w:rPr>
                        <w:sym w:font="Wingdings" w:char="F08C"/>
                      </w:r>
                    </w:p>
                  </w:txbxContent>
                </v:textbox>
              </v:shape>
            </w:pict>
          </mc:Fallback>
        </mc:AlternateContent>
      </w:r>
      <w:r w:rsidR="00F42DEA">
        <mc:AlternateContent>
          <mc:Choice Requires="wps">
            <w:drawing>
              <wp:anchor distT="0" distB="0" distL="114300" distR="114300" simplePos="0" relativeHeight="251658268" behindDoc="0" locked="0" layoutInCell="1" allowOverlap="1" wp14:anchorId="16250390" wp14:editId="60E0938B">
                <wp:simplePos x="0" y="0"/>
                <wp:positionH relativeFrom="column">
                  <wp:posOffset>2493645</wp:posOffset>
                </wp:positionH>
                <wp:positionV relativeFrom="paragraph">
                  <wp:posOffset>415925</wp:posOffset>
                </wp:positionV>
                <wp:extent cx="145415" cy="156845"/>
                <wp:effectExtent l="0" t="0" r="6985" b="14605"/>
                <wp:wrapNone/>
                <wp:docPr id="713368456"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59FF2B64" w14:textId="0BDD42FF" w:rsidR="00F42DEA" w:rsidRPr="00EF37B5" w:rsidRDefault="00F42DEA" w:rsidP="00F42DEA">
                            <w:pPr>
                              <w:spacing w:before="0" w:line="240" w:lineRule="exact"/>
                              <w:rPr>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50390" id="_x0000_s1068" type="#_x0000_t202" style="position:absolute;margin-left:196.35pt;margin-top:32.75pt;width:11.45pt;height:12.3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8GFDwIAACM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" filled="f" stroked="f" strokeweight=".5pt">
                <v:textbox inset="0,0,0,0">
                  <w:txbxContent>
                    <w:p w14:paraId="59FF2B64" w14:textId="0BDD42FF" w:rsidR="00F42DEA" w:rsidRPr="00EF37B5" w:rsidRDefault="00F42DEA" w:rsidP="00F42DEA">
                      <w:pPr>
                        <w:spacing w:before="0" w:line="240" w:lineRule="exact"/>
                        <w:rPr>
                          <w:sz w:val="22"/>
                          <w:szCs w:val="22"/>
                        </w:rPr>
                      </w:pPr>
                    </w:p>
                  </w:txbxContent>
                </v:textbox>
              </v:shape>
            </w:pict>
          </mc:Fallback>
        </mc:AlternateContent>
      </w:r>
      <w:r w:rsidR="00F42DEA" w:rsidRPr="009D7C9C">
        <w:drawing>
          <wp:inline distT="0" distB="0" distL="0" distR="0" wp14:anchorId="5D4879AA" wp14:editId="104EEE3E">
            <wp:extent cx="5486400" cy="2779776"/>
            <wp:effectExtent l="19050" t="19050" r="19050" b="20955"/>
            <wp:docPr id="29920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9189"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486400" cy="2779776"/>
                    </a:xfrm>
                    <a:prstGeom prst="rect">
                      <a:avLst/>
                    </a:prstGeom>
                    <a:ln>
                      <a:solidFill>
                        <a:schemeClr val="accent1">
                          <a:shade val="15000"/>
                        </a:schemeClr>
                      </a:solidFill>
                    </a:ln>
                  </pic:spPr>
                </pic:pic>
              </a:graphicData>
            </a:graphic>
          </wp:inline>
        </w:drawing>
      </w:r>
    </w:p>
    <w:p w14:paraId="552C0E14" w14:textId="0008E364" w:rsidR="00F42DEA" w:rsidRDefault="00F42DEA" w:rsidP="005D1A02">
      <w:pPr>
        <w:pStyle w:val="Caption"/>
      </w:pPr>
      <w:bookmarkStart w:id="107" w:name="_Toc211349753"/>
      <w:r>
        <w:t xml:space="preserve">Figure </w:t>
      </w:r>
      <w:r>
        <w:fldChar w:fldCharType="begin"/>
      </w:r>
      <w:r>
        <w:instrText xml:space="preserve"> SEQ Figure \* ARABIC </w:instrText>
      </w:r>
      <w:r>
        <w:fldChar w:fldCharType="separate"/>
      </w:r>
      <w:r w:rsidR="0074082B">
        <w:t>58</w:t>
      </w:r>
      <w:r>
        <w:fldChar w:fldCharType="end"/>
      </w:r>
      <w:r>
        <w:t xml:space="preserve">: </w:t>
      </w:r>
      <w:r w:rsidR="00B757CE">
        <w:t>Accessing</w:t>
      </w:r>
      <w:r>
        <w:t xml:space="preserve"> </w:t>
      </w:r>
      <w:r w:rsidR="00B757CE" w:rsidRPr="00806FED">
        <w:t>General Help</w:t>
      </w:r>
      <w:bookmarkEnd w:id="107"/>
    </w:p>
    <w:p w14:paraId="285E95FE" w14:textId="13FB3055" w:rsidR="00BE6659" w:rsidRDefault="00BE6659" w:rsidP="00806FED">
      <w:pPr>
        <w:pStyle w:val="Graphic"/>
        <w:keepNext w:val="0"/>
      </w:pPr>
      <w:r>
        <w:t xml:space="preserve">Click </w:t>
      </w:r>
      <w:r w:rsidR="00346AED">
        <w:t xml:space="preserve">a </w:t>
      </w:r>
      <w:r w:rsidR="00C43F21" w:rsidRPr="00C43F21">
        <w:drawing>
          <wp:inline distT="0" distB="0" distL="0" distR="0" wp14:anchorId="399482B6" wp14:editId="5192891A">
            <wp:extent cx="130629" cy="118188"/>
            <wp:effectExtent l="0" t="0" r="3175" b="0"/>
            <wp:docPr id="28772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29762" name=""/>
                    <pic:cNvPicPr/>
                  </pic:nvPicPr>
                  <pic:blipFill>
                    <a:blip r:embed="rId90"/>
                    <a:stretch>
                      <a:fillRect/>
                    </a:stretch>
                  </pic:blipFill>
                  <pic:spPr>
                    <a:xfrm>
                      <a:off x="0" y="0"/>
                      <a:ext cx="138345" cy="125169"/>
                    </a:xfrm>
                    <a:prstGeom prst="rect">
                      <a:avLst/>
                    </a:prstGeom>
                  </pic:spPr>
                </pic:pic>
              </a:graphicData>
            </a:graphic>
          </wp:inline>
        </w:drawing>
      </w:r>
      <w:r>
        <w:t xml:space="preserve"> button next to a question </w:t>
      </w:r>
      <w:r w:rsidR="000C2735">
        <w:t xml:space="preserve">to </w:t>
      </w:r>
      <w:r>
        <w:t>display the answer.</w:t>
      </w:r>
    </w:p>
    <w:p w14:paraId="0F904604" w14:textId="317D9526" w:rsidR="000A517E" w:rsidRDefault="00DE69FB" w:rsidP="00806FED">
      <w:pPr>
        <w:pStyle w:val="Graphic"/>
      </w:pPr>
      <w:r>
        <mc:AlternateContent>
          <mc:Choice Requires="wps">
            <w:drawing>
              <wp:anchor distT="0" distB="0" distL="114300" distR="114300" simplePos="0" relativeHeight="251658284" behindDoc="0" locked="0" layoutInCell="1" allowOverlap="1" wp14:anchorId="4782BF44" wp14:editId="1EF70B3B">
                <wp:simplePos x="0" y="0"/>
                <wp:positionH relativeFrom="column">
                  <wp:posOffset>2397760</wp:posOffset>
                </wp:positionH>
                <wp:positionV relativeFrom="paragraph">
                  <wp:posOffset>2087880</wp:posOffset>
                </wp:positionV>
                <wp:extent cx="184150" cy="183515"/>
                <wp:effectExtent l="0" t="0" r="25400" b="26035"/>
                <wp:wrapNone/>
                <wp:docPr id="1992805614" name="Rectangle 15"/>
                <wp:cNvGraphicFramePr/>
                <a:graphic xmlns:a="http://schemas.openxmlformats.org/drawingml/2006/main">
                  <a:graphicData uri="http://schemas.microsoft.com/office/word/2010/wordprocessingShape">
                    <wps:wsp>
                      <wps:cNvSpPr/>
                      <wps:spPr>
                        <a:xfrm>
                          <a:off x="0" y="0"/>
                          <a:ext cx="184150" cy="18351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188.8pt;margin-top:164.4pt;width:14.5pt;height:14.45pt;z-index:251657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8FF7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xHgwIAAGg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"/>
            </w:pict>
          </mc:Fallback>
        </mc:AlternateContent>
      </w:r>
      <w:r w:rsidR="00346AED">
        <mc:AlternateContent>
          <mc:Choice Requires="wps">
            <w:drawing>
              <wp:anchor distT="0" distB="0" distL="114300" distR="114300" simplePos="0" relativeHeight="251658288" behindDoc="0" locked="0" layoutInCell="1" allowOverlap="1" wp14:anchorId="39791B68" wp14:editId="39CF9E09">
                <wp:simplePos x="0" y="0"/>
                <wp:positionH relativeFrom="column">
                  <wp:posOffset>4998085</wp:posOffset>
                </wp:positionH>
                <wp:positionV relativeFrom="paragraph">
                  <wp:posOffset>2087880</wp:posOffset>
                </wp:positionV>
                <wp:extent cx="184245" cy="183560"/>
                <wp:effectExtent l="0" t="0" r="25400" b="26035"/>
                <wp:wrapNone/>
                <wp:docPr id="1117611503" name="Rectangle 15"/>
                <wp:cNvGraphicFramePr/>
                <a:graphic xmlns:a="http://schemas.openxmlformats.org/drawingml/2006/main">
                  <a:graphicData uri="http://schemas.microsoft.com/office/word/2010/wordprocessingShape">
                    <wps:wsp>
                      <wps:cNvSpPr/>
                      <wps:spPr>
                        <a:xfrm>
                          <a:off x="0" y="0"/>
                          <a:ext cx="184245" cy="18356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15" style="position:absolute;margin-left:393.55pt;margin-top:164.4pt;width:14.5pt;height:14.45pt;z-index:251657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51ED2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"/>
            </w:pict>
          </mc:Fallback>
        </mc:AlternateContent>
      </w:r>
      <w:r w:rsidR="000E05F6" w:rsidRPr="00F90782">
        <w:drawing>
          <wp:inline distT="0" distB="0" distL="0" distR="0" wp14:anchorId="6073BFC7" wp14:editId="698ED4CE">
            <wp:extent cx="5486400" cy="2487168"/>
            <wp:effectExtent l="19050" t="19050" r="19050" b="27940"/>
            <wp:docPr id="60659305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3055" name="Picture 1" descr="Graphical user interface, text, application, email&#10;&#10;Description automatically generated"/>
                    <pic:cNvPicPr/>
                  </pic:nvPicPr>
                  <pic:blipFill>
                    <a:blip r:embed="rId91"/>
                    <a:stretch>
                      <a:fillRect/>
                    </a:stretch>
                  </pic:blipFill>
                  <pic:spPr>
                    <a:xfrm>
                      <a:off x="0" y="0"/>
                      <a:ext cx="5486400" cy="2487168"/>
                    </a:xfrm>
                    <a:prstGeom prst="rect">
                      <a:avLst/>
                    </a:prstGeom>
                    <a:ln w="9525">
                      <a:solidFill>
                        <a:schemeClr val="tx1"/>
                      </a:solidFill>
                    </a:ln>
                  </pic:spPr>
                </pic:pic>
              </a:graphicData>
            </a:graphic>
          </wp:inline>
        </w:drawing>
      </w:r>
    </w:p>
    <w:p w14:paraId="47B8E357" w14:textId="1E2BA8FA" w:rsidR="01D188F7" w:rsidRDefault="000A517E" w:rsidP="000A517E">
      <w:pPr>
        <w:pStyle w:val="Caption"/>
      </w:pPr>
      <w:bookmarkStart w:id="108" w:name="_Toc211349754"/>
      <w:r>
        <w:t xml:space="preserve">Figure </w:t>
      </w:r>
      <w:r>
        <w:fldChar w:fldCharType="begin"/>
      </w:r>
      <w:r>
        <w:instrText xml:space="preserve"> SEQ Figure \* ARABIC </w:instrText>
      </w:r>
      <w:r>
        <w:fldChar w:fldCharType="separate"/>
      </w:r>
      <w:r w:rsidR="0074082B">
        <w:t>59</w:t>
      </w:r>
      <w:r>
        <w:fldChar w:fldCharType="end"/>
      </w:r>
      <w:r>
        <w:t>: Accessing Answers to FAQs</w:t>
      </w:r>
      <w:bookmarkEnd w:id="108"/>
    </w:p>
    <w:p w14:paraId="14BACE31" w14:textId="55CF8DFD" w:rsidR="00420484" w:rsidRDefault="00420484" w:rsidP="00806FED">
      <w:pPr>
        <w:keepNext/>
      </w:pPr>
      <w:r>
        <w:lastRenderedPageBreak/>
        <w:t xml:space="preserve">A sample FAQ for </w:t>
      </w:r>
      <w:r w:rsidRPr="00721A47">
        <w:rPr>
          <w:b/>
          <w:bCs/>
        </w:rPr>
        <w:t xml:space="preserve">Semi-Annual </w:t>
      </w:r>
      <w:r w:rsidR="000C2735" w:rsidRPr="00721A47">
        <w:rPr>
          <w:b/>
          <w:bCs/>
        </w:rPr>
        <w:t xml:space="preserve">PCIA </w:t>
      </w:r>
      <w:r w:rsidRPr="00721A47">
        <w:rPr>
          <w:b/>
          <w:bCs/>
        </w:rPr>
        <w:t>Report</w:t>
      </w:r>
      <w:r w:rsidR="000C2735" w:rsidRPr="00721A47">
        <w:rPr>
          <w:b/>
          <w:bCs/>
        </w:rPr>
        <w:t>s</w:t>
      </w:r>
      <w:r>
        <w:t xml:space="preserve"> is shown below.</w:t>
      </w:r>
    </w:p>
    <w:p w14:paraId="55A15A9D" w14:textId="77777777" w:rsidR="000C2735" w:rsidRDefault="00420484" w:rsidP="000C2735">
      <w:pPr>
        <w:pStyle w:val="Graphic"/>
      </w:pPr>
      <w:r w:rsidRPr="00420484">
        <w:drawing>
          <wp:inline distT="0" distB="0" distL="0" distR="0" wp14:anchorId="7707ABA1" wp14:editId="53B8DC03">
            <wp:extent cx="5486400" cy="2221992"/>
            <wp:effectExtent l="19050" t="19050" r="19050" b="26035"/>
            <wp:docPr id="5364612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1289" name="Picture 1" descr="Graphical user interface, text, application, email&#10;&#10;Description automatically generated"/>
                    <pic:cNvPicPr/>
                  </pic:nvPicPr>
                  <pic:blipFill>
                    <a:blip r:embed="rId92"/>
                    <a:stretch>
                      <a:fillRect/>
                    </a:stretch>
                  </pic:blipFill>
                  <pic:spPr>
                    <a:xfrm>
                      <a:off x="0" y="0"/>
                      <a:ext cx="5486400" cy="2221992"/>
                    </a:xfrm>
                    <a:prstGeom prst="rect">
                      <a:avLst/>
                    </a:prstGeom>
                    <a:ln>
                      <a:solidFill>
                        <a:schemeClr val="tx1"/>
                      </a:solidFill>
                    </a:ln>
                  </pic:spPr>
                </pic:pic>
              </a:graphicData>
            </a:graphic>
          </wp:inline>
        </w:drawing>
      </w:r>
    </w:p>
    <w:p w14:paraId="6D0F56C3" w14:textId="1AAA4C9D" w:rsidR="00420484" w:rsidRDefault="000C2735" w:rsidP="005D1A02">
      <w:pPr>
        <w:pStyle w:val="Caption"/>
      </w:pPr>
      <w:bookmarkStart w:id="109" w:name="_Toc211349755"/>
      <w:r>
        <w:t xml:space="preserve">Figure </w:t>
      </w:r>
      <w:r>
        <w:fldChar w:fldCharType="begin"/>
      </w:r>
      <w:r>
        <w:instrText xml:space="preserve"> SEQ Figure \* ARABIC </w:instrText>
      </w:r>
      <w:r>
        <w:fldChar w:fldCharType="separate"/>
      </w:r>
      <w:r w:rsidR="0074082B">
        <w:t>60</w:t>
      </w:r>
      <w:r>
        <w:fldChar w:fldCharType="end"/>
      </w:r>
      <w:r>
        <w:t>: Sample FAQ Detail</w:t>
      </w:r>
      <w:bookmarkEnd w:id="109"/>
    </w:p>
    <w:p w14:paraId="795B15A3" w14:textId="18CF1BB3" w:rsidR="004065CD" w:rsidRDefault="004065CD">
      <w:pPr>
        <w:spacing w:before="0" w:after="160"/>
      </w:pPr>
      <w:r>
        <w:br w:type="page"/>
      </w:r>
    </w:p>
    <w:p w14:paraId="5CBDDF21" w14:textId="2B0DD898" w:rsidR="00A40CE9" w:rsidRPr="007E6313" w:rsidRDefault="00A40CE9" w:rsidP="00A40CE9">
      <w:pPr>
        <w:pStyle w:val="Heading2"/>
      </w:pPr>
      <w:bookmarkStart w:id="110" w:name="_Ref184655053"/>
      <w:bookmarkStart w:id="111" w:name="_Toc211349796"/>
      <w:r>
        <w:lastRenderedPageBreak/>
        <w:t xml:space="preserve">Creating a New </w:t>
      </w:r>
      <w:bookmarkEnd w:id="110"/>
      <w:r w:rsidR="001D2862">
        <w:t>Data Submission</w:t>
      </w:r>
      <w:bookmarkEnd w:id="111"/>
    </w:p>
    <w:p w14:paraId="7B25E441" w14:textId="6D428EF6" w:rsidR="00A40CE9" w:rsidRDefault="001E0AA0" w:rsidP="00A40CE9">
      <w:r>
        <w:t xml:space="preserve">Retail </w:t>
      </w:r>
      <w:r w:rsidR="002875EC">
        <w:t>s</w:t>
      </w:r>
      <w:r>
        <w:t xml:space="preserve">ellers need to </w:t>
      </w:r>
      <w:r w:rsidR="002875EC">
        <w:t xml:space="preserve">upload </w:t>
      </w:r>
      <w:r>
        <w:t xml:space="preserve">downloaded </w:t>
      </w:r>
      <w:r w:rsidR="00AD5A99">
        <w:t xml:space="preserve">Excel </w:t>
      </w:r>
      <w:r w:rsidRPr="00DA16EE">
        <w:rPr>
          <w:b/>
          <w:bCs/>
        </w:rPr>
        <w:t>Templates</w:t>
      </w:r>
      <w:r>
        <w:t xml:space="preserve"> with data</w:t>
      </w:r>
      <w:r w:rsidR="00AD5A99">
        <w:t xml:space="preserve"> to create a new </w:t>
      </w:r>
      <w:r w:rsidR="0027415D">
        <w:t xml:space="preserve">data </w:t>
      </w:r>
      <w:r w:rsidR="00AD5A99" w:rsidRPr="00DA16EE">
        <w:rPr>
          <w:b/>
          <w:bCs/>
        </w:rPr>
        <w:t>Submission</w:t>
      </w:r>
      <w:r>
        <w:t>.</w:t>
      </w:r>
    </w:p>
    <w:p w14:paraId="77B287B2" w14:textId="18440735" w:rsidR="00A40CE9" w:rsidRDefault="00A40CE9" w:rsidP="00A40CE9">
      <w:pPr>
        <w:pStyle w:val="Procedure"/>
      </w:pPr>
      <w:bookmarkStart w:id="112" w:name="_Toc211349797"/>
      <w:r w:rsidRPr="006B1741">
        <w:t>Procedure</w:t>
      </w:r>
      <w:r>
        <w:t xml:space="preserve">: Creating a New </w:t>
      </w:r>
      <w:r w:rsidR="0027415D">
        <w:t xml:space="preserve">Data </w:t>
      </w:r>
      <w:r>
        <w:t>Submission</w:t>
      </w:r>
      <w:bookmarkEnd w:id="112"/>
    </w:p>
    <w:p w14:paraId="170CC20F" w14:textId="77777777" w:rsidR="00A40CE9" w:rsidRDefault="00A40CE9" w:rsidP="00A40CE9">
      <w:pPr>
        <w:pStyle w:val="List"/>
        <w:numPr>
          <w:ilvl w:val="0"/>
          <w:numId w:val="71"/>
        </w:numPr>
      </w:pPr>
      <w:r>
        <w:t xml:space="preserve">Select the </w:t>
      </w:r>
      <w:r w:rsidRPr="00806FED">
        <w:rPr>
          <w:rStyle w:val="Button"/>
        </w:rPr>
        <w:t>Submissions</w:t>
      </w:r>
      <w:r>
        <w:t xml:space="preserve"> tab, click the </w:t>
      </w:r>
      <w:r w:rsidRPr="00721A47">
        <w:rPr>
          <w:rStyle w:val="Button"/>
        </w:rPr>
        <w:t>+</w:t>
      </w:r>
      <w:r>
        <w:rPr>
          <w:rStyle w:val="Button"/>
        </w:rPr>
        <w:t xml:space="preserve"> </w:t>
      </w:r>
      <w:r w:rsidRPr="00721A47">
        <w:rPr>
          <w:rStyle w:val="Button"/>
        </w:rPr>
        <w:t>New</w:t>
      </w:r>
      <w:r>
        <w:t xml:space="preserve"> button, then click </w:t>
      </w:r>
      <w:r>
        <w:rPr>
          <w:rStyle w:val="Button"/>
        </w:rPr>
        <w:t>Create Submission</w:t>
      </w:r>
      <w:r>
        <w:t>.</w:t>
      </w:r>
    </w:p>
    <w:p w14:paraId="5F7D7FCE" w14:textId="77777777" w:rsidR="00A40CE9" w:rsidRDefault="00A40CE9" w:rsidP="00A40CE9">
      <w:pPr>
        <w:pStyle w:val="Graphic"/>
      </w:pPr>
      <w:r>
        <mc:AlternateContent>
          <mc:Choice Requires="wps">
            <w:drawing>
              <wp:anchor distT="0" distB="0" distL="114300" distR="114300" simplePos="0" relativeHeight="251658308" behindDoc="0" locked="0" layoutInCell="1" allowOverlap="1" wp14:anchorId="55799286" wp14:editId="46356DB5">
                <wp:simplePos x="0" y="0"/>
                <wp:positionH relativeFrom="column">
                  <wp:posOffset>3653790</wp:posOffset>
                </wp:positionH>
                <wp:positionV relativeFrom="paragraph">
                  <wp:posOffset>1152525</wp:posOffset>
                </wp:positionV>
                <wp:extent cx="393065" cy="200660"/>
                <wp:effectExtent l="0" t="0" r="6985" b="8890"/>
                <wp:wrapNone/>
                <wp:docPr id="135727090" name="Arrow: Right 14"/>
                <wp:cNvGraphicFramePr/>
                <a:graphic xmlns:a="http://schemas.openxmlformats.org/drawingml/2006/main">
                  <a:graphicData uri="http://schemas.microsoft.com/office/word/2010/wordprocessingShape">
                    <wps:wsp>
                      <wps:cNvSpPr/>
                      <wps:spPr>
                        <a:xfrm>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287.7pt;margin-top:90.75pt;width:30.95pt;height:15.8pt;z-index:251657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" w14:anchorId="0BCD1118"/>
            </w:pict>
          </mc:Fallback>
        </mc:AlternateContent>
      </w:r>
      <w:r>
        <mc:AlternateContent>
          <mc:Choice Requires="wps">
            <w:drawing>
              <wp:anchor distT="0" distB="0" distL="114300" distR="114300" simplePos="0" relativeHeight="251658309" behindDoc="0" locked="0" layoutInCell="1" allowOverlap="1" wp14:anchorId="247DB9EE" wp14:editId="0ABE882E">
                <wp:simplePos x="0" y="0"/>
                <wp:positionH relativeFrom="column">
                  <wp:posOffset>3505835</wp:posOffset>
                </wp:positionH>
                <wp:positionV relativeFrom="paragraph">
                  <wp:posOffset>1180259</wp:posOffset>
                </wp:positionV>
                <wp:extent cx="145415" cy="156845"/>
                <wp:effectExtent l="0" t="0" r="6985" b="14605"/>
                <wp:wrapNone/>
                <wp:docPr id="336251657"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32702BBD" w14:textId="77777777" w:rsidR="00A40CE9" w:rsidRPr="00EF37B5" w:rsidRDefault="00A40CE9" w:rsidP="00A40CE9">
                            <w:pPr>
                              <w:spacing w:before="0" w:line="240" w:lineRule="exact"/>
                              <w:rPr>
                                <w:sz w:val="22"/>
                                <w:szCs w:val="22"/>
                              </w:rPr>
                            </w:pPr>
                            <w:r>
                              <w:rPr>
                                <w:sz w:val="22"/>
                                <w:szCs w:val="22"/>
                              </w:rPr>
                              <w:sym w:font="Wingdings" w:char="F08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DB9EE" id="_x0000_s1069" type="#_x0000_t202" style="position:absolute;margin-left:276.05pt;margin-top:92.95pt;width:11.45pt;height:12.3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OWgEAIAACM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" filled="f" stroked="f" strokeweight=".5pt">
                <v:textbox inset="0,0,0,0">
                  <w:txbxContent>
                    <w:p w14:paraId="32702BBD" w14:textId="77777777" w:rsidR="00A40CE9" w:rsidRPr="00EF37B5" w:rsidRDefault="00A40CE9" w:rsidP="00A40CE9">
                      <w:pPr>
                        <w:spacing w:before="0" w:line="240" w:lineRule="exact"/>
                        <w:rPr>
                          <w:sz w:val="22"/>
                          <w:szCs w:val="22"/>
                        </w:rPr>
                      </w:pPr>
                      <w:r>
                        <w:rPr>
                          <w:sz w:val="22"/>
                          <w:szCs w:val="22"/>
                        </w:rPr>
                        <w:sym w:font="Wingdings" w:char="F08E"/>
                      </w:r>
                    </w:p>
                  </w:txbxContent>
                </v:textbox>
              </v:shape>
            </w:pict>
          </mc:Fallback>
        </mc:AlternateContent>
      </w:r>
      <w:r>
        <mc:AlternateContent>
          <mc:Choice Requires="wps">
            <w:drawing>
              <wp:anchor distT="0" distB="0" distL="114300" distR="114300" simplePos="0" relativeHeight="251658311" behindDoc="0" locked="0" layoutInCell="1" allowOverlap="1" wp14:anchorId="2C4E4B28" wp14:editId="6EDC5F6A">
                <wp:simplePos x="0" y="0"/>
                <wp:positionH relativeFrom="column">
                  <wp:posOffset>830580</wp:posOffset>
                </wp:positionH>
                <wp:positionV relativeFrom="paragraph">
                  <wp:posOffset>685800</wp:posOffset>
                </wp:positionV>
                <wp:extent cx="145415" cy="156845"/>
                <wp:effectExtent l="0" t="0" r="6985" b="14605"/>
                <wp:wrapNone/>
                <wp:docPr id="572358561"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144AB300" w14:textId="77777777" w:rsidR="00A40CE9" w:rsidRPr="00EF37B5" w:rsidRDefault="00A40CE9" w:rsidP="00A40CE9">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E4B28" id="_x0000_s1070" type="#_x0000_t202" style="position:absolute;margin-left:65.4pt;margin-top:54pt;width:11.45pt;height:12.3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" filled="f" stroked="f" strokeweight=".5pt">
                <v:textbox inset="0,0,0,0">
                  <w:txbxContent>
                    <w:p w14:paraId="144AB300" w14:textId="77777777" w:rsidR="00A40CE9" w:rsidRPr="00EF37B5" w:rsidRDefault="00A40CE9" w:rsidP="00A40CE9">
                      <w:pPr>
                        <w:spacing w:before="0" w:line="240" w:lineRule="exact"/>
                        <w:rPr>
                          <w:sz w:val="22"/>
                          <w:szCs w:val="22"/>
                        </w:rPr>
                      </w:pPr>
                      <w:r>
                        <w:rPr>
                          <w:sz w:val="22"/>
                          <w:szCs w:val="22"/>
                        </w:rPr>
                        <w:sym w:font="Wingdings" w:char="F08C"/>
                      </w:r>
                    </w:p>
                  </w:txbxContent>
                </v:textbox>
              </v:shape>
            </w:pict>
          </mc:Fallback>
        </mc:AlternateContent>
      </w:r>
      <w:r>
        <mc:AlternateContent>
          <mc:Choice Requires="wps">
            <w:drawing>
              <wp:anchor distT="0" distB="0" distL="114300" distR="114300" simplePos="0" relativeHeight="251658310" behindDoc="0" locked="0" layoutInCell="1" allowOverlap="1" wp14:anchorId="48E9C889" wp14:editId="4A7B14DE">
                <wp:simplePos x="0" y="0"/>
                <wp:positionH relativeFrom="column">
                  <wp:posOffset>992093</wp:posOffset>
                </wp:positionH>
                <wp:positionV relativeFrom="paragraph">
                  <wp:posOffset>764540</wp:posOffset>
                </wp:positionV>
                <wp:extent cx="442595" cy="161925"/>
                <wp:effectExtent l="0" t="0" r="14605" b="28575"/>
                <wp:wrapNone/>
                <wp:docPr id="2017159155" name="Rectangle 35"/>
                <wp:cNvGraphicFramePr/>
                <a:graphic xmlns:a="http://schemas.openxmlformats.org/drawingml/2006/main">
                  <a:graphicData uri="http://schemas.microsoft.com/office/word/2010/wordprocessingShape">
                    <wps:wsp>
                      <wps:cNvSpPr/>
                      <wps:spPr>
                        <a:xfrm>
                          <a:off x="0" y="0"/>
                          <a:ext cx="442595" cy="16192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78.1pt;margin-top:60.2pt;width:34.85pt;height:12.75pt;z-index:251657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000F4C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"/>
            </w:pict>
          </mc:Fallback>
        </mc:AlternateContent>
      </w:r>
      <w:r>
        <mc:AlternateContent>
          <mc:Choice Requires="wps">
            <w:drawing>
              <wp:anchor distT="0" distB="0" distL="114300" distR="114300" simplePos="0" relativeHeight="251658313" behindDoc="0" locked="0" layoutInCell="1" allowOverlap="1" wp14:anchorId="7D787977" wp14:editId="58903493">
                <wp:simplePos x="0" y="0"/>
                <wp:positionH relativeFrom="column">
                  <wp:posOffset>4392295</wp:posOffset>
                </wp:positionH>
                <wp:positionV relativeFrom="paragraph">
                  <wp:posOffset>991235</wp:posOffset>
                </wp:positionV>
                <wp:extent cx="442595" cy="187960"/>
                <wp:effectExtent l="0" t="0" r="14605" b="21590"/>
                <wp:wrapNone/>
                <wp:docPr id="804332705" name="Rectangle 35"/>
                <wp:cNvGraphicFramePr/>
                <a:graphic xmlns:a="http://schemas.openxmlformats.org/drawingml/2006/main">
                  <a:graphicData uri="http://schemas.microsoft.com/office/word/2010/wordprocessingShape">
                    <wps:wsp>
                      <wps:cNvSpPr/>
                      <wps:spPr>
                        <a:xfrm>
                          <a:off x="0" y="0"/>
                          <a:ext cx="442595" cy="18796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345.85pt;margin-top:78.05pt;width:34.85pt;height:14.8pt;z-index:251657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A2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"/>
            </w:pict>
          </mc:Fallback>
        </mc:AlternateContent>
      </w:r>
      <w:r>
        <mc:AlternateContent>
          <mc:Choice Requires="wps">
            <w:drawing>
              <wp:anchor distT="0" distB="0" distL="114300" distR="114300" simplePos="0" relativeHeight="251658312" behindDoc="0" locked="0" layoutInCell="1" allowOverlap="1" wp14:anchorId="45DAAA7C" wp14:editId="17454C63">
                <wp:simplePos x="0" y="0"/>
                <wp:positionH relativeFrom="column">
                  <wp:posOffset>4246880</wp:posOffset>
                </wp:positionH>
                <wp:positionV relativeFrom="paragraph">
                  <wp:posOffset>898525</wp:posOffset>
                </wp:positionV>
                <wp:extent cx="145415" cy="156845"/>
                <wp:effectExtent l="0" t="0" r="6985" b="14605"/>
                <wp:wrapNone/>
                <wp:docPr id="1723701193"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10C1C977" w14:textId="77777777" w:rsidR="00A40CE9" w:rsidRPr="00EF37B5" w:rsidRDefault="00A40CE9" w:rsidP="00A40CE9">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AA7C" id="_x0000_s1071" type="#_x0000_t202" style="position:absolute;margin-left:334.4pt;margin-top:70.75pt;width:11.45pt;height:12.3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" filled="f" stroked="f" strokeweight=".5pt">
                <v:textbox inset="0,0,0,0">
                  <w:txbxContent>
                    <w:p w14:paraId="10C1C977" w14:textId="77777777" w:rsidR="00A40CE9" w:rsidRPr="00EF37B5" w:rsidRDefault="00A40CE9" w:rsidP="00A40CE9">
                      <w:pPr>
                        <w:spacing w:before="0" w:line="240" w:lineRule="exact"/>
                        <w:rPr>
                          <w:sz w:val="22"/>
                          <w:szCs w:val="22"/>
                        </w:rPr>
                      </w:pPr>
                      <w:r w:rsidRPr="00EF37B5">
                        <w:rPr>
                          <w:sz w:val="22"/>
                          <w:szCs w:val="22"/>
                        </w:rPr>
                        <w:sym w:font="Wingdings" w:char="F08D"/>
                      </w:r>
                    </w:p>
                  </w:txbxContent>
                </v:textbox>
              </v:shape>
            </w:pict>
          </mc:Fallback>
        </mc:AlternateContent>
      </w:r>
      <w:r w:rsidRPr="004E4C92">
        <w:drawing>
          <wp:inline distT="0" distB="0" distL="0" distR="0" wp14:anchorId="4094C9D1" wp14:editId="270F1C3C">
            <wp:extent cx="5487490" cy="2957456"/>
            <wp:effectExtent l="19050" t="19050" r="18415" b="14605"/>
            <wp:docPr id="420295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6426" name="Picture 1" descr="A screenshot of a computer&#10;&#10;Description automatically generated"/>
                    <pic:cNvPicPr/>
                  </pic:nvPicPr>
                  <pic:blipFill rotWithShape="1">
                    <a:blip r:embed="rId93" cstate="print">
                      <a:extLst>
                        <a:ext uri="{28A0092B-C50C-407E-A947-70E740481C1C}">
                          <a14:useLocalDpi xmlns:a14="http://schemas.microsoft.com/office/drawing/2010/main" val="0"/>
                        </a:ext>
                      </a:extLst>
                    </a:blip>
                    <a:srcRect l="-68" t="-135" r="-4" b="77"/>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9CF12D" w14:textId="799D88E2" w:rsidR="00A40CE9" w:rsidRDefault="00A40CE9" w:rsidP="00A40CE9">
      <w:pPr>
        <w:pStyle w:val="Caption"/>
      </w:pPr>
      <w:bookmarkStart w:id="113" w:name="_Toc211349756"/>
      <w:r>
        <w:t xml:space="preserve">Figure </w:t>
      </w:r>
      <w:r>
        <w:fldChar w:fldCharType="begin"/>
      </w:r>
      <w:r>
        <w:instrText xml:space="preserve"> SEQ Figure \* ARABIC </w:instrText>
      </w:r>
      <w:r>
        <w:fldChar w:fldCharType="separate"/>
      </w:r>
      <w:r w:rsidR="0074082B">
        <w:t>61</w:t>
      </w:r>
      <w:r>
        <w:fldChar w:fldCharType="end"/>
      </w:r>
      <w:r>
        <w:t>: Main Submissions Screen – Download Template Files</w:t>
      </w:r>
      <w:bookmarkEnd w:id="113"/>
    </w:p>
    <w:p w14:paraId="5BDD4867" w14:textId="77777777" w:rsidR="00A40CE9" w:rsidRDefault="00A40CE9" w:rsidP="00A40CE9">
      <w:pPr>
        <w:pStyle w:val="ListNumber"/>
      </w:pPr>
      <w:r>
        <w:t xml:space="preserve">Click in the </w:t>
      </w:r>
      <w:r w:rsidRPr="004F5EC4">
        <w:rPr>
          <w:rStyle w:val="Button"/>
        </w:rPr>
        <w:t>Submission Event</w:t>
      </w:r>
      <w:r>
        <w:t xml:space="preserve"> field to drop down and select from the available </w:t>
      </w:r>
      <w:r w:rsidRPr="004F5EC4">
        <w:rPr>
          <w:b/>
          <w:bCs/>
        </w:rPr>
        <w:t>Events</w:t>
      </w:r>
      <w:r>
        <w:t>.</w:t>
      </w:r>
    </w:p>
    <w:p w14:paraId="532F7766" w14:textId="4D39F0D7" w:rsidR="00A40CE9" w:rsidRDefault="005277D0" w:rsidP="00A40CE9">
      <w:pPr>
        <w:pStyle w:val="Graphic"/>
      </w:pPr>
      <w:r>
        <mc:AlternateContent>
          <mc:Choice Requires="wps">
            <w:drawing>
              <wp:anchor distT="0" distB="0" distL="114300" distR="114300" simplePos="0" relativeHeight="251658304" behindDoc="0" locked="0" layoutInCell="1" allowOverlap="1" wp14:anchorId="2D74948E" wp14:editId="5903DDAD">
                <wp:simplePos x="0" y="0"/>
                <wp:positionH relativeFrom="column">
                  <wp:posOffset>611505</wp:posOffset>
                </wp:positionH>
                <wp:positionV relativeFrom="paragraph">
                  <wp:posOffset>1555750</wp:posOffset>
                </wp:positionV>
                <wp:extent cx="145415" cy="156845"/>
                <wp:effectExtent l="0" t="0" r="6985" b="14605"/>
                <wp:wrapNone/>
                <wp:docPr id="377835060"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2EA4C2CC" w14:textId="77777777" w:rsidR="00A40CE9" w:rsidRPr="00EF37B5" w:rsidRDefault="00A40CE9" w:rsidP="00A40CE9">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4948E" id="_x0000_s1072" type="#_x0000_t202" style="position:absolute;margin-left:48.15pt;margin-top:122.5pt;width:11.45pt;height:12.3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MREAIAACM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" filled="f" stroked="f" strokeweight=".5pt">
                <v:textbox inset="0,0,0,0">
                  <w:txbxContent>
                    <w:p w14:paraId="2EA4C2CC" w14:textId="77777777" w:rsidR="00A40CE9" w:rsidRPr="00EF37B5" w:rsidRDefault="00A40CE9" w:rsidP="00A40CE9">
                      <w:pPr>
                        <w:spacing w:before="0" w:line="240" w:lineRule="exact"/>
                        <w:rPr>
                          <w:sz w:val="22"/>
                          <w:szCs w:val="22"/>
                        </w:rPr>
                      </w:pPr>
                      <w:r>
                        <w:rPr>
                          <w:sz w:val="22"/>
                          <w:szCs w:val="22"/>
                        </w:rPr>
                        <w:sym w:font="Wingdings" w:char="F08C"/>
                      </w:r>
                    </w:p>
                  </w:txbxContent>
                </v:textbox>
              </v:shape>
            </w:pict>
          </mc:Fallback>
        </mc:AlternateContent>
      </w:r>
      <w:r w:rsidR="00A40CE9">
        <mc:AlternateContent>
          <mc:Choice Requires="wps">
            <w:drawing>
              <wp:anchor distT="0" distB="0" distL="114300" distR="114300" simplePos="0" relativeHeight="251658303" behindDoc="0" locked="0" layoutInCell="1" allowOverlap="1" wp14:anchorId="09BB0450" wp14:editId="188C4A1C">
                <wp:simplePos x="0" y="0"/>
                <wp:positionH relativeFrom="column">
                  <wp:posOffset>781050</wp:posOffset>
                </wp:positionH>
                <wp:positionV relativeFrom="paragraph">
                  <wp:posOffset>1557655</wp:posOffset>
                </wp:positionV>
                <wp:extent cx="1490345" cy="172085"/>
                <wp:effectExtent l="0" t="0" r="14605" b="18415"/>
                <wp:wrapNone/>
                <wp:docPr id="283094390" name="Rectangle 35"/>
                <wp:cNvGraphicFramePr/>
                <a:graphic xmlns:a="http://schemas.openxmlformats.org/drawingml/2006/main">
                  <a:graphicData uri="http://schemas.microsoft.com/office/word/2010/wordprocessingShape">
                    <wps:wsp>
                      <wps:cNvSpPr/>
                      <wps:spPr>
                        <a:xfrm>
                          <a:off x="0" y="0"/>
                          <a:ext cx="1490345" cy="17208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61.5pt;margin-top:122.65pt;width:117.35pt;height:13.55pt;z-index:251657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7E96B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"/>
            </w:pict>
          </mc:Fallback>
        </mc:AlternateContent>
      </w:r>
      <w:r w:rsidR="00A40CE9">
        <mc:AlternateContent>
          <mc:Choice Requires="wps">
            <w:drawing>
              <wp:anchor distT="0" distB="0" distL="114300" distR="114300" simplePos="0" relativeHeight="251658302" behindDoc="0" locked="0" layoutInCell="1" allowOverlap="1" wp14:anchorId="517077DF" wp14:editId="31AB6D49">
                <wp:simplePos x="0" y="0"/>
                <wp:positionH relativeFrom="column">
                  <wp:posOffset>2449195</wp:posOffset>
                </wp:positionH>
                <wp:positionV relativeFrom="paragraph">
                  <wp:posOffset>1697355</wp:posOffset>
                </wp:positionV>
                <wp:extent cx="393065" cy="200660"/>
                <wp:effectExtent l="0" t="0" r="6985" b="8890"/>
                <wp:wrapNone/>
                <wp:docPr id="824451171" name="Arrow: Right 14"/>
                <wp:cNvGraphicFramePr/>
                <a:graphic xmlns:a="http://schemas.openxmlformats.org/drawingml/2006/main">
                  <a:graphicData uri="http://schemas.microsoft.com/office/word/2010/wordprocessingShape">
                    <wps:wsp>
                      <wps:cNvSpPr/>
                      <wps:spPr>
                        <a:xfrm rot="108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192.85pt;margin-top:133.65pt;width:30.95pt;height:15.8pt;rotation:180;z-index:251657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" w14:anchorId="1FE7AA69"/>
            </w:pict>
          </mc:Fallback>
        </mc:AlternateContent>
      </w:r>
      <w:r w:rsidR="00A40CE9">
        <mc:AlternateContent>
          <mc:Choice Requires="wps">
            <w:drawing>
              <wp:anchor distT="0" distB="0" distL="114300" distR="114300" simplePos="0" relativeHeight="251658305" behindDoc="0" locked="0" layoutInCell="1" allowOverlap="1" wp14:anchorId="1A006E18" wp14:editId="045C16F5">
                <wp:simplePos x="0" y="0"/>
                <wp:positionH relativeFrom="column">
                  <wp:posOffset>2874645</wp:posOffset>
                </wp:positionH>
                <wp:positionV relativeFrom="paragraph">
                  <wp:posOffset>1717040</wp:posOffset>
                </wp:positionV>
                <wp:extent cx="145415" cy="156845"/>
                <wp:effectExtent l="0" t="0" r="6985" b="14605"/>
                <wp:wrapNone/>
                <wp:docPr id="676429391"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755A9220" w14:textId="77777777" w:rsidR="00A40CE9" w:rsidRPr="00EF37B5" w:rsidRDefault="00A40CE9" w:rsidP="00A40CE9">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06E18" id="_x0000_s1073" type="#_x0000_t202" style="position:absolute;margin-left:226.35pt;margin-top:135.2pt;width:11.45pt;height:12.3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c0DgIAACM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" filled="f" stroked="f" strokeweight=".5pt">
                <v:textbox inset="0,0,0,0">
                  <w:txbxContent>
                    <w:p w14:paraId="755A9220" w14:textId="77777777" w:rsidR="00A40CE9" w:rsidRPr="00EF37B5" w:rsidRDefault="00A40CE9" w:rsidP="00A40CE9">
                      <w:pPr>
                        <w:spacing w:before="0" w:line="240" w:lineRule="exact"/>
                        <w:rPr>
                          <w:sz w:val="22"/>
                          <w:szCs w:val="22"/>
                        </w:rPr>
                      </w:pPr>
                      <w:r w:rsidRPr="00EF37B5">
                        <w:rPr>
                          <w:sz w:val="22"/>
                          <w:szCs w:val="22"/>
                        </w:rPr>
                        <w:sym w:font="Wingdings" w:char="F08D"/>
                      </w:r>
                    </w:p>
                  </w:txbxContent>
                </v:textbox>
              </v:shape>
            </w:pict>
          </mc:Fallback>
        </mc:AlternateContent>
      </w:r>
      <w:r w:rsidR="00A40CE9" w:rsidRPr="004E4C92">
        <w:t xml:space="preserve"> </w:t>
      </w:r>
      <w:r w:rsidR="00A40CE9" w:rsidRPr="004E4C92">
        <w:drawing>
          <wp:inline distT="0" distB="0" distL="0" distR="0" wp14:anchorId="33A8AA1E" wp14:editId="56B3F0BF">
            <wp:extent cx="5490348" cy="2958996"/>
            <wp:effectExtent l="19050" t="19050" r="15240" b="13335"/>
            <wp:docPr id="2030462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62523" name="Picture 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04780B" w14:textId="556072E1" w:rsidR="00A40CE9" w:rsidRDefault="00A40CE9" w:rsidP="00A40CE9">
      <w:pPr>
        <w:pStyle w:val="Caption"/>
      </w:pPr>
      <w:bookmarkStart w:id="114" w:name="_Toc211349757"/>
      <w:r>
        <w:t xml:space="preserve">Figure </w:t>
      </w:r>
      <w:r>
        <w:fldChar w:fldCharType="begin"/>
      </w:r>
      <w:r>
        <w:instrText xml:space="preserve"> SEQ Figure \* ARABIC </w:instrText>
      </w:r>
      <w:r>
        <w:fldChar w:fldCharType="separate"/>
      </w:r>
      <w:r w:rsidR="0074082B">
        <w:t>62</w:t>
      </w:r>
      <w:r>
        <w:fldChar w:fldCharType="end"/>
      </w:r>
      <w:r>
        <w:t>:</w:t>
      </w:r>
      <w:r w:rsidRPr="00CB729B">
        <w:t xml:space="preserve"> </w:t>
      </w:r>
      <w:r>
        <w:t>Selecting a New Submission Event</w:t>
      </w:r>
      <w:bookmarkEnd w:id="114"/>
    </w:p>
    <w:p w14:paraId="497E1EBA" w14:textId="77777777" w:rsidR="00A40CE9" w:rsidRDefault="00A40CE9" w:rsidP="00A40CE9">
      <w:pPr>
        <w:pStyle w:val="List"/>
      </w:pPr>
      <w:r>
        <w:lastRenderedPageBreak/>
        <w:t xml:space="preserve">Select the </w:t>
      </w:r>
      <w:r>
        <w:rPr>
          <w:rStyle w:val="Button"/>
        </w:rPr>
        <w:t>WORKBOOKS</w:t>
      </w:r>
      <w:r>
        <w:t xml:space="preserve"> button.</w:t>
      </w:r>
    </w:p>
    <w:p w14:paraId="066DB285" w14:textId="77777777" w:rsidR="00A40CE9" w:rsidRDefault="00A40CE9" w:rsidP="00A40CE9">
      <w:pPr>
        <w:pStyle w:val="Graphic"/>
      </w:pPr>
      <w:r>
        <mc:AlternateContent>
          <mc:Choice Requires="wps">
            <w:drawing>
              <wp:anchor distT="0" distB="0" distL="114300" distR="114300" simplePos="0" relativeHeight="251658306" behindDoc="0" locked="0" layoutInCell="1" allowOverlap="1" wp14:anchorId="6D61A2BF" wp14:editId="5BE97810">
                <wp:simplePos x="0" y="0"/>
                <wp:positionH relativeFrom="column">
                  <wp:posOffset>1245870</wp:posOffset>
                </wp:positionH>
                <wp:positionV relativeFrom="paragraph">
                  <wp:posOffset>2068664</wp:posOffset>
                </wp:positionV>
                <wp:extent cx="570015" cy="175370"/>
                <wp:effectExtent l="0" t="0" r="20955" b="15240"/>
                <wp:wrapNone/>
                <wp:docPr id="1501474304" name="Rectangle 35"/>
                <wp:cNvGraphicFramePr/>
                <a:graphic xmlns:a="http://schemas.openxmlformats.org/drawingml/2006/main">
                  <a:graphicData uri="http://schemas.microsoft.com/office/word/2010/wordprocessingShape">
                    <wps:wsp>
                      <wps:cNvSpPr/>
                      <wps:spPr>
                        <a:xfrm>
                          <a:off x="0" y="0"/>
                          <a:ext cx="570015" cy="17537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98.1pt;margin-top:162.9pt;width:44.9pt;height:13.8pt;z-index:251657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5118F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"/>
            </w:pict>
          </mc:Fallback>
        </mc:AlternateContent>
      </w:r>
      <w:r w:rsidRPr="004E4C92">
        <w:t xml:space="preserve"> </w:t>
      </w:r>
      <w:r w:rsidRPr="004E4C92">
        <w:drawing>
          <wp:inline distT="0" distB="0" distL="0" distR="0" wp14:anchorId="771955E6" wp14:editId="22014A73">
            <wp:extent cx="5490348" cy="2958996"/>
            <wp:effectExtent l="19050" t="19050" r="15240" b="13335"/>
            <wp:docPr id="12310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72088" name="Picture 1"/>
                    <pic:cNvPicPr/>
                  </pic:nvPicPr>
                  <pic:blipFill>
                    <a:blip r:embed="rId95"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64FD7" w14:textId="7474B74B" w:rsidR="00A40CE9" w:rsidRDefault="00A40CE9" w:rsidP="00A40CE9">
      <w:pPr>
        <w:pStyle w:val="Caption"/>
      </w:pPr>
      <w:bookmarkStart w:id="115" w:name="_Toc211349758"/>
      <w:r>
        <w:t xml:space="preserve">Figure </w:t>
      </w:r>
      <w:r>
        <w:fldChar w:fldCharType="begin"/>
      </w:r>
      <w:r>
        <w:instrText xml:space="preserve"> SEQ Figure \* ARABIC </w:instrText>
      </w:r>
      <w:r>
        <w:fldChar w:fldCharType="separate"/>
      </w:r>
      <w:r w:rsidR="0074082B">
        <w:t>63</w:t>
      </w:r>
      <w:r>
        <w:fldChar w:fldCharType="end"/>
      </w:r>
      <w:r>
        <w:t>:</w:t>
      </w:r>
      <w:r w:rsidRPr="00CB729B">
        <w:t xml:space="preserve"> </w:t>
      </w:r>
      <w:r w:rsidRPr="00140606">
        <w:t xml:space="preserve">Select </w:t>
      </w:r>
      <w:r>
        <w:t xml:space="preserve">a </w:t>
      </w:r>
      <w:r w:rsidRPr="00140606">
        <w:t>New Submission WORKBOOK</w:t>
      </w:r>
      <w:bookmarkEnd w:id="115"/>
    </w:p>
    <w:p w14:paraId="2511B570" w14:textId="77777777" w:rsidR="00A40CE9" w:rsidRDefault="00A40CE9" w:rsidP="00A40CE9">
      <w:pPr>
        <w:pStyle w:val="ListNumber"/>
      </w:pPr>
      <w:r>
        <w:t xml:space="preserve">Click the </w:t>
      </w:r>
      <w:r>
        <w:rPr>
          <w:rStyle w:val="Button"/>
        </w:rPr>
        <w:t>UPLOAD</w:t>
      </w:r>
      <w:r>
        <w:t xml:space="preserve"> button on the file type you need to upload for this </w:t>
      </w:r>
      <w:r w:rsidRPr="004F5EC4">
        <w:rPr>
          <w:b/>
          <w:bCs/>
        </w:rPr>
        <w:t>Submission</w:t>
      </w:r>
      <w:r>
        <w:t>.</w:t>
      </w:r>
    </w:p>
    <w:p w14:paraId="336A445C" w14:textId="09792DB0" w:rsidR="00A40CE9" w:rsidRDefault="00A40CE9" w:rsidP="00A40CE9">
      <w:pPr>
        <w:pStyle w:val="Graphic"/>
      </w:pPr>
      <w:r>
        <mc:AlternateContent>
          <mc:Choice Requires="wps">
            <w:drawing>
              <wp:anchor distT="0" distB="0" distL="114300" distR="114300" simplePos="0" relativeHeight="251658307" behindDoc="0" locked="0" layoutInCell="1" allowOverlap="1" wp14:anchorId="2691D4DA" wp14:editId="02B312D5">
                <wp:simplePos x="0" y="0"/>
                <wp:positionH relativeFrom="column">
                  <wp:posOffset>1962785</wp:posOffset>
                </wp:positionH>
                <wp:positionV relativeFrom="paragraph">
                  <wp:posOffset>2844800</wp:posOffset>
                </wp:positionV>
                <wp:extent cx="798118" cy="142710"/>
                <wp:effectExtent l="0" t="0" r="21590" b="10160"/>
                <wp:wrapNone/>
                <wp:docPr id="668987566" name="Rectangle 35"/>
                <wp:cNvGraphicFramePr/>
                <a:graphic xmlns:a="http://schemas.openxmlformats.org/drawingml/2006/main">
                  <a:graphicData uri="http://schemas.microsoft.com/office/word/2010/wordprocessingShape">
                    <wps:wsp>
                      <wps:cNvSpPr/>
                      <wps:spPr>
                        <a:xfrm>
                          <a:off x="0" y="0"/>
                          <a:ext cx="798118" cy="14271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154.55pt;margin-top:224pt;width:62.85pt;height:11.25pt;z-index:251657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E9BB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"/>
            </w:pict>
          </mc:Fallback>
        </mc:AlternateContent>
      </w:r>
      <w:r w:rsidRPr="004E4C92">
        <w:t xml:space="preserve"> </w:t>
      </w:r>
      <w:r w:rsidRPr="004E4C92">
        <w:drawing>
          <wp:inline distT="0" distB="0" distL="0" distR="0" wp14:anchorId="68552C78" wp14:editId="2697E5A1">
            <wp:extent cx="5490348" cy="2958996"/>
            <wp:effectExtent l="19050" t="19050" r="15240" b="13335"/>
            <wp:docPr id="151634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9451" name="Picture 1"/>
                    <pic:cNvPicPr/>
                  </pic:nvPicPr>
                  <pic:blipFill>
                    <a:blip r:embed="rId96"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CD3985" w14:textId="10F93134" w:rsidR="00A40CE9" w:rsidRDefault="00A40CE9" w:rsidP="00A40CE9">
      <w:pPr>
        <w:pStyle w:val="Caption"/>
      </w:pPr>
      <w:bookmarkStart w:id="116" w:name="_Toc211349759"/>
      <w:r>
        <w:t xml:space="preserve">Figure </w:t>
      </w:r>
      <w:r>
        <w:fldChar w:fldCharType="begin"/>
      </w:r>
      <w:r>
        <w:instrText xml:space="preserve"> SEQ Figure \* ARABIC </w:instrText>
      </w:r>
      <w:r>
        <w:fldChar w:fldCharType="separate"/>
      </w:r>
      <w:r w:rsidR="0074082B">
        <w:t>64</w:t>
      </w:r>
      <w:r>
        <w:fldChar w:fldCharType="end"/>
      </w:r>
      <w:r>
        <w:t>:</w:t>
      </w:r>
      <w:r w:rsidRPr="00CB729B">
        <w:t xml:space="preserve"> </w:t>
      </w:r>
      <w:r>
        <w:t>Selecting a New Submission File Type for UPLOAD</w:t>
      </w:r>
      <w:bookmarkEnd w:id="116"/>
    </w:p>
    <w:p w14:paraId="72244A5A" w14:textId="77777777" w:rsidR="00A40CE9" w:rsidRDefault="00A40CE9" w:rsidP="00A40CE9">
      <w:pPr>
        <w:pStyle w:val="Note"/>
      </w:pPr>
      <w:r>
        <w:t xml:space="preserve">Note: You may need to scroll down in this window to access the </w:t>
      </w:r>
      <w:r>
        <w:rPr>
          <w:rStyle w:val="Button"/>
        </w:rPr>
        <w:t>UPLOAD</w:t>
      </w:r>
      <w:r>
        <w:t xml:space="preserve"> button or view additional file types.</w:t>
      </w:r>
    </w:p>
    <w:p w14:paraId="754550E2" w14:textId="77777777" w:rsidR="00A40CE9" w:rsidRPr="000E6016" w:rsidRDefault="00A40CE9" w:rsidP="00A40CE9"/>
    <w:p w14:paraId="7F3CE768" w14:textId="600EEA8D" w:rsidR="00A40CE9" w:rsidRDefault="00E13801" w:rsidP="00A40CE9">
      <w:pPr>
        <w:pStyle w:val="ListNumber"/>
        <w:keepNext/>
      </w:pPr>
      <w:r>
        <w:lastRenderedPageBreak/>
        <w:t xml:space="preserve">You now have the option to </w:t>
      </w:r>
      <w:r w:rsidRPr="00DA16EE">
        <w:rPr>
          <w:rStyle w:val="Button"/>
        </w:rPr>
        <w:t>DOWNLOAD BLANK TEMPLATE</w:t>
      </w:r>
      <w:r>
        <w:t xml:space="preserve"> or </w:t>
      </w:r>
      <w:r w:rsidRPr="00DA16EE">
        <w:rPr>
          <w:rStyle w:val="Button"/>
        </w:rPr>
        <w:t>UPLOAD FILE</w:t>
      </w:r>
      <w:r w:rsidR="00A40CE9">
        <w:t>.</w:t>
      </w:r>
      <w:r w:rsidR="0078247C">
        <w:t xml:space="preserve"> </w:t>
      </w:r>
      <w:r w:rsidR="001A6745">
        <w:t xml:space="preserve">Click </w:t>
      </w:r>
      <w:r w:rsidR="001A6745" w:rsidRPr="00DD1B24">
        <w:rPr>
          <w:rStyle w:val="Button"/>
        </w:rPr>
        <w:t>DOWNLOAD BLANK TEMPLATE</w:t>
      </w:r>
      <w:r w:rsidR="001A6745">
        <w:t>.</w:t>
      </w:r>
    </w:p>
    <w:p w14:paraId="5E8683FB" w14:textId="1D99456B" w:rsidR="00A40CE9" w:rsidRPr="004F5EC4" w:rsidRDefault="001A6745" w:rsidP="00A40CE9">
      <w:pPr>
        <w:pStyle w:val="Graphic"/>
      </w:pPr>
      <w:r>
        <mc:AlternateContent>
          <mc:Choice Requires="wps">
            <w:drawing>
              <wp:anchor distT="0" distB="0" distL="114300" distR="114300" simplePos="0" relativeHeight="251658314" behindDoc="0" locked="0" layoutInCell="1" allowOverlap="1" wp14:anchorId="111E1250" wp14:editId="2F3DD79A">
                <wp:simplePos x="0" y="0"/>
                <wp:positionH relativeFrom="column">
                  <wp:posOffset>2247680</wp:posOffset>
                </wp:positionH>
                <wp:positionV relativeFrom="paragraph">
                  <wp:posOffset>2047556</wp:posOffset>
                </wp:positionV>
                <wp:extent cx="671265" cy="142710"/>
                <wp:effectExtent l="0" t="0" r="14605" b="10160"/>
                <wp:wrapNone/>
                <wp:docPr id="130207176" name="Rectangle 35"/>
                <wp:cNvGraphicFramePr/>
                <a:graphic xmlns:a="http://schemas.openxmlformats.org/drawingml/2006/main">
                  <a:graphicData uri="http://schemas.microsoft.com/office/word/2010/wordprocessingShape">
                    <wps:wsp>
                      <wps:cNvSpPr/>
                      <wps:spPr>
                        <a:xfrm>
                          <a:off x="0" y="0"/>
                          <a:ext cx="671265" cy="14271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177pt;margin-top:161.2pt;width:52.85pt;height:11.25pt;z-index:251657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EB44E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"/>
            </w:pict>
          </mc:Fallback>
        </mc:AlternateContent>
      </w:r>
      <w:r w:rsidR="00A40CE9" w:rsidRPr="004E4C92">
        <w:drawing>
          <wp:inline distT="0" distB="0" distL="0" distR="0" wp14:anchorId="2C510E2F" wp14:editId="59A0F52E">
            <wp:extent cx="5490348" cy="2958996"/>
            <wp:effectExtent l="19050" t="19050" r="15240" b="13335"/>
            <wp:docPr id="1172965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5537"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82101E" w14:textId="73D1A7BB" w:rsidR="00A40CE9" w:rsidRDefault="00A40CE9" w:rsidP="00A40CE9">
      <w:pPr>
        <w:pStyle w:val="Caption"/>
      </w:pPr>
      <w:bookmarkStart w:id="117" w:name="_Toc211349760"/>
      <w:r>
        <w:t xml:space="preserve">Figure </w:t>
      </w:r>
      <w:r>
        <w:fldChar w:fldCharType="begin"/>
      </w:r>
      <w:r>
        <w:instrText xml:space="preserve"> SEQ Figure \* ARABIC </w:instrText>
      </w:r>
      <w:r>
        <w:fldChar w:fldCharType="separate"/>
      </w:r>
      <w:r w:rsidR="0074082B">
        <w:t>65</w:t>
      </w:r>
      <w:r>
        <w:fldChar w:fldCharType="end"/>
      </w:r>
      <w:r>
        <w:t>: Selecting Template Files by Submission Event</w:t>
      </w:r>
      <w:bookmarkEnd w:id="117"/>
    </w:p>
    <w:p w14:paraId="634F8462" w14:textId="77777777" w:rsidR="001F588D" w:rsidRDefault="001F588D" w:rsidP="001F588D">
      <w:pPr>
        <w:pStyle w:val="ListNumber"/>
      </w:pPr>
      <w:r>
        <w:t xml:space="preserve">Open the downloaded </w:t>
      </w:r>
      <w:r w:rsidRPr="004F5EC4">
        <w:rPr>
          <w:b/>
          <w:bCs/>
        </w:rPr>
        <w:t>Template</w:t>
      </w:r>
      <w:r>
        <w:t>, enter your data, and save the file when completed.</w:t>
      </w:r>
    </w:p>
    <w:p w14:paraId="7C967F4F" w14:textId="77777777" w:rsidR="001F588D" w:rsidRDefault="001F588D" w:rsidP="001F588D">
      <w:pPr>
        <w:pStyle w:val="Note"/>
      </w:pPr>
      <w:r>
        <w:t xml:space="preserve">Note: you generally need to click the </w:t>
      </w:r>
      <w:r w:rsidRPr="003F1E94">
        <w:rPr>
          <w:rStyle w:val="Button"/>
        </w:rPr>
        <w:t>Enable Editing</w:t>
      </w:r>
      <w:r>
        <w:t xml:space="preserve"> button to proceed with your data entry activities.</w:t>
      </w:r>
    </w:p>
    <w:p w14:paraId="349F067E" w14:textId="77777777" w:rsidR="001F588D" w:rsidRDefault="001F588D" w:rsidP="001F588D">
      <w:pPr>
        <w:pStyle w:val="Graphic"/>
        <w:keepNext w:val="0"/>
      </w:pPr>
      <w:r>
        <mc:AlternateContent>
          <mc:Choice Requires="wps">
            <w:drawing>
              <wp:anchor distT="0" distB="0" distL="114300" distR="114300" simplePos="0" relativeHeight="251658315" behindDoc="0" locked="0" layoutInCell="1" allowOverlap="1" wp14:anchorId="59B7ABBF" wp14:editId="6B03D91F">
                <wp:simplePos x="0" y="0"/>
                <wp:positionH relativeFrom="column">
                  <wp:posOffset>2143125</wp:posOffset>
                </wp:positionH>
                <wp:positionV relativeFrom="paragraph">
                  <wp:posOffset>221615</wp:posOffset>
                </wp:positionV>
                <wp:extent cx="349250" cy="120650"/>
                <wp:effectExtent l="0" t="0" r="12700" b="12700"/>
                <wp:wrapNone/>
                <wp:docPr id="1502600775" name="Rectangle 35"/>
                <wp:cNvGraphicFramePr/>
                <a:graphic xmlns:a="http://schemas.openxmlformats.org/drawingml/2006/main">
                  <a:graphicData uri="http://schemas.microsoft.com/office/word/2010/wordprocessingShape">
                    <wps:wsp>
                      <wps:cNvSpPr/>
                      <wps:spPr>
                        <a:xfrm>
                          <a:off x="0" y="0"/>
                          <a:ext cx="349250" cy="1206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168.75pt;margin-top:17.45pt;width:27.5pt;height:9.5pt;z-index:251657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969F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"/>
            </w:pict>
          </mc:Fallback>
        </mc:AlternateContent>
      </w:r>
      <w:r w:rsidRPr="004E4C92">
        <w:drawing>
          <wp:inline distT="0" distB="0" distL="0" distR="0" wp14:anchorId="41E3EB7B" wp14:editId="25A21C0B">
            <wp:extent cx="5490348" cy="2958996"/>
            <wp:effectExtent l="19050" t="19050" r="15240" b="13335"/>
            <wp:docPr id="1843187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7291"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C8CEF0" w14:textId="0567BF7A" w:rsidR="001F588D" w:rsidRDefault="001F588D" w:rsidP="001F588D">
      <w:pPr>
        <w:pStyle w:val="Caption"/>
      </w:pPr>
      <w:bookmarkStart w:id="118" w:name="_Toc211349761"/>
      <w:r>
        <w:t xml:space="preserve">Figure </w:t>
      </w:r>
      <w:r>
        <w:fldChar w:fldCharType="begin"/>
      </w:r>
      <w:r>
        <w:instrText xml:space="preserve"> SEQ Figure \* ARABIC </w:instrText>
      </w:r>
      <w:r>
        <w:fldChar w:fldCharType="separate"/>
      </w:r>
      <w:r w:rsidR="0074082B">
        <w:t>66</w:t>
      </w:r>
      <w:r>
        <w:fldChar w:fldCharType="end"/>
      </w:r>
      <w:r>
        <w:t>:</w:t>
      </w:r>
      <w:r w:rsidRPr="00CB729B">
        <w:t xml:space="preserve"> </w:t>
      </w:r>
      <w:r>
        <w:t>DOWNLOAD a Template File</w:t>
      </w:r>
      <w:bookmarkEnd w:id="118"/>
    </w:p>
    <w:p w14:paraId="495F1A3C" w14:textId="753A49C4" w:rsidR="007335F7" w:rsidRDefault="00D43756" w:rsidP="007335F7">
      <w:pPr>
        <w:pStyle w:val="ListNumber"/>
        <w:keepNext/>
      </w:pPr>
      <w:r>
        <w:lastRenderedPageBreak/>
        <w:t xml:space="preserve">Navigate to the </w:t>
      </w:r>
      <w:r w:rsidRPr="00DA16EE">
        <w:rPr>
          <w:b/>
          <w:bCs/>
        </w:rPr>
        <w:t>Submission</w:t>
      </w:r>
      <w:r w:rsidR="009179E7" w:rsidRPr="00DA16EE">
        <w:rPr>
          <w:b/>
          <w:bCs/>
        </w:rPr>
        <w:t>s</w:t>
      </w:r>
      <w:r w:rsidRPr="00DA16EE">
        <w:rPr>
          <w:b/>
          <w:bCs/>
        </w:rPr>
        <w:t xml:space="preserve"> </w:t>
      </w:r>
      <w:r w:rsidR="00A6616A" w:rsidRPr="00DA16EE">
        <w:rPr>
          <w:b/>
          <w:bCs/>
        </w:rPr>
        <w:t>U</w:t>
      </w:r>
      <w:r w:rsidRPr="00DA16EE">
        <w:rPr>
          <w:b/>
          <w:bCs/>
        </w:rPr>
        <w:t>pload</w:t>
      </w:r>
      <w:r>
        <w:t xml:space="preserve"> window</w:t>
      </w:r>
      <w:r w:rsidR="00A6616A">
        <w:t xml:space="preserve"> and click the </w:t>
      </w:r>
      <w:r w:rsidR="00A6616A" w:rsidRPr="00DA16EE">
        <w:rPr>
          <w:rStyle w:val="Button"/>
        </w:rPr>
        <w:t>UPLOAD FILE</w:t>
      </w:r>
      <w:r w:rsidR="00A6616A">
        <w:t xml:space="preserve"> button</w:t>
      </w:r>
      <w:r w:rsidR="007335F7">
        <w:t>.</w:t>
      </w:r>
    </w:p>
    <w:p w14:paraId="607E48F6" w14:textId="7609AACD" w:rsidR="007335F7" w:rsidRPr="004F5EC4" w:rsidRDefault="007335F7" w:rsidP="007335F7">
      <w:pPr>
        <w:pStyle w:val="Graphic"/>
      </w:pPr>
      <w:r>
        <mc:AlternateContent>
          <mc:Choice Requires="wps">
            <w:drawing>
              <wp:anchor distT="0" distB="0" distL="114300" distR="114300" simplePos="0" relativeHeight="251658316" behindDoc="0" locked="0" layoutInCell="1" allowOverlap="1" wp14:anchorId="147CFBD7" wp14:editId="260ACE13">
                <wp:simplePos x="0" y="0"/>
                <wp:positionH relativeFrom="column">
                  <wp:posOffset>2905125</wp:posOffset>
                </wp:positionH>
                <wp:positionV relativeFrom="paragraph">
                  <wp:posOffset>2040255</wp:posOffset>
                </wp:positionV>
                <wp:extent cx="364703" cy="171450"/>
                <wp:effectExtent l="0" t="0" r="16510" b="19050"/>
                <wp:wrapNone/>
                <wp:docPr id="1988904549" name="Rectangle 35"/>
                <wp:cNvGraphicFramePr/>
                <a:graphic xmlns:a="http://schemas.openxmlformats.org/drawingml/2006/main">
                  <a:graphicData uri="http://schemas.microsoft.com/office/word/2010/wordprocessingShape">
                    <wps:wsp>
                      <wps:cNvSpPr/>
                      <wps:spPr>
                        <a:xfrm>
                          <a:off x="0" y="0"/>
                          <a:ext cx="364703" cy="1714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228.75pt;margin-top:160.65pt;width:28.7pt;height:13.5pt;z-index:251657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BA5C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"/>
            </w:pict>
          </mc:Fallback>
        </mc:AlternateContent>
      </w:r>
      <w:r w:rsidRPr="004E4C92">
        <w:drawing>
          <wp:inline distT="0" distB="0" distL="0" distR="0" wp14:anchorId="49476F73" wp14:editId="548B7AC0">
            <wp:extent cx="5490348" cy="2958996"/>
            <wp:effectExtent l="19050" t="19050" r="15240" b="13335"/>
            <wp:docPr id="1223205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5537"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C1E50C" w14:textId="1CEF15F7" w:rsidR="007335F7" w:rsidRDefault="007335F7" w:rsidP="007335F7">
      <w:pPr>
        <w:pStyle w:val="Caption"/>
      </w:pPr>
      <w:bookmarkStart w:id="119" w:name="_Toc211349762"/>
      <w:r>
        <w:t xml:space="preserve">Figure </w:t>
      </w:r>
      <w:r>
        <w:fldChar w:fldCharType="begin"/>
      </w:r>
      <w:r>
        <w:instrText xml:space="preserve"> SEQ Figure \* ARABIC </w:instrText>
      </w:r>
      <w:r>
        <w:fldChar w:fldCharType="separate"/>
      </w:r>
      <w:r w:rsidR="0074082B">
        <w:t>67</w:t>
      </w:r>
      <w:r>
        <w:fldChar w:fldCharType="end"/>
      </w:r>
      <w:r>
        <w:t>: Selecting Template Files by Submission Event</w:t>
      </w:r>
      <w:bookmarkEnd w:id="119"/>
    </w:p>
    <w:p w14:paraId="138FCAF3" w14:textId="20D5A9E7" w:rsidR="009179E7" w:rsidRDefault="009179E7" w:rsidP="009179E7">
      <w:pPr>
        <w:pStyle w:val="Note"/>
      </w:pPr>
      <w:r>
        <w:t xml:space="preserve">Note: </w:t>
      </w:r>
      <w:r w:rsidR="000D464D">
        <w:t xml:space="preserve">after editing the </w:t>
      </w:r>
      <w:r w:rsidR="00A61235">
        <w:t>t</w:t>
      </w:r>
      <w:r w:rsidR="000D464D">
        <w:t xml:space="preserve">emplate, </w:t>
      </w:r>
      <w:r w:rsidR="00D7133F">
        <w:t>if necessary, upload your file</w:t>
      </w:r>
      <w:r w:rsidR="00E2247D">
        <w:t xml:space="preserve"> by </w:t>
      </w:r>
      <w:r w:rsidR="000D464D">
        <w:t xml:space="preserve">repeating </w:t>
      </w:r>
      <w:r w:rsidR="00D7133F">
        <w:t xml:space="preserve">the </w:t>
      </w:r>
      <w:r w:rsidR="000D464D">
        <w:t xml:space="preserve">steps in </w:t>
      </w:r>
      <w:r w:rsidR="000D464D" w:rsidRPr="00646EAE">
        <w:rPr>
          <w:rStyle w:val="HyperlinkStyleChar"/>
        </w:rPr>
        <w:fldChar w:fldCharType="begin"/>
      </w:r>
      <w:r w:rsidR="000D464D" w:rsidRPr="00646EAE">
        <w:rPr>
          <w:rStyle w:val="HyperlinkStyleChar"/>
        </w:rPr>
        <w:instrText xml:space="preserve"> REF _Ref184655053 \h  \* MERGEFORMAT </w:instrText>
      </w:r>
      <w:r w:rsidR="000D464D" w:rsidRPr="00646EAE">
        <w:rPr>
          <w:rStyle w:val="HyperlinkStyleChar"/>
        </w:rPr>
      </w:r>
      <w:r w:rsidR="000D464D" w:rsidRPr="00646EAE">
        <w:rPr>
          <w:rStyle w:val="HyperlinkStyleChar"/>
        </w:rPr>
        <w:fldChar w:fldCharType="separate"/>
      </w:r>
      <w:r w:rsidR="0074082B" w:rsidRPr="0074082B">
        <w:rPr>
          <w:rStyle w:val="HyperlinkStyleChar"/>
        </w:rPr>
        <w:t xml:space="preserve">Creating a New </w:t>
      </w:r>
      <w:r w:rsidR="000D464D" w:rsidRPr="00646EAE">
        <w:rPr>
          <w:rStyle w:val="HyperlinkStyleChar"/>
        </w:rPr>
        <w:fldChar w:fldCharType="end"/>
      </w:r>
      <w:r>
        <w:t>.</w:t>
      </w:r>
    </w:p>
    <w:p w14:paraId="278F6FFE" w14:textId="0AE7E3E7" w:rsidR="004A2062" w:rsidRDefault="008B7029" w:rsidP="00DA16EE">
      <w:pPr>
        <w:pStyle w:val="ListNumber"/>
      </w:pPr>
      <w:r>
        <w:t xml:space="preserve">The system will upload your updated </w:t>
      </w:r>
      <w:r w:rsidRPr="00DA16EE">
        <w:rPr>
          <w:b/>
          <w:bCs/>
        </w:rPr>
        <w:t>Template</w:t>
      </w:r>
      <w:r>
        <w:t xml:space="preserve"> file.</w:t>
      </w:r>
    </w:p>
    <w:p w14:paraId="12F2A818" w14:textId="04DA93B0" w:rsidR="008B7029" w:rsidRDefault="000A7A51" w:rsidP="008B7029">
      <w:pPr>
        <w:pStyle w:val="Graphic"/>
      </w:pPr>
      <w:r w:rsidRPr="004E4C92">
        <w:drawing>
          <wp:inline distT="0" distB="0" distL="0" distR="0" wp14:anchorId="5DB9FC04" wp14:editId="101D8C7A">
            <wp:extent cx="5490348" cy="2958996"/>
            <wp:effectExtent l="19050" t="19050" r="15240" b="13335"/>
            <wp:docPr id="211711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8141" name="Picture 1"/>
                    <pic:cNvPicPr/>
                  </pic:nvPicPr>
                  <pic:blipFill>
                    <a:blip r:embed="rId99"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6695C" w14:textId="53E0B7A5" w:rsidR="009179E7" w:rsidRDefault="008B7029" w:rsidP="008B7029">
      <w:pPr>
        <w:pStyle w:val="Caption"/>
      </w:pPr>
      <w:bookmarkStart w:id="120" w:name="_Toc211349763"/>
      <w:r w:rsidRPr="008B7029">
        <w:t xml:space="preserve">Figure </w:t>
      </w:r>
      <w:r w:rsidRPr="008B7029">
        <w:fldChar w:fldCharType="begin"/>
      </w:r>
      <w:r w:rsidRPr="008B7029">
        <w:instrText xml:space="preserve"> SEQ Figure \* ARABIC </w:instrText>
      </w:r>
      <w:r w:rsidRPr="008B7029">
        <w:fldChar w:fldCharType="separate"/>
      </w:r>
      <w:r w:rsidR="0074082B">
        <w:t>68</w:t>
      </w:r>
      <w:r w:rsidRPr="008B7029">
        <w:fldChar w:fldCharType="end"/>
      </w:r>
      <w:r w:rsidRPr="008B7029">
        <w:t>:</w:t>
      </w:r>
      <w:r w:rsidR="00E6349E">
        <w:t xml:space="preserve"> </w:t>
      </w:r>
      <w:r w:rsidR="00A865B6">
        <w:t>Database</w:t>
      </w:r>
      <w:r w:rsidRPr="008B7029">
        <w:t xml:space="preserve"> Uploading </w:t>
      </w:r>
      <w:r w:rsidR="00E6349E">
        <w:t xml:space="preserve">a </w:t>
      </w:r>
      <w:r w:rsidR="0004080E">
        <w:t xml:space="preserve">Submissions </w:t>
      </w:r>
      <w:r w:rsidRPr="008B7029">
        <w:t>F</w:t>
      </w:r>
      <w:r w:rsidR="0004080E">
        <w:t>ile</w:t>
      </w:r>
      <w:bookmarkEnd w:id="120"/>
    </w:p>
    <w:p w14:paraId="58BCBCC2" w14:textId="1DC9D7FE" w:rsidR="008B7029" w:rsidRDefault="008B7029">
      <w:pPr>
        <w:spacing w:before="0" w:after="160"/>
      </w:pPr>
    </w:p>
    <w:p w14:paraId="1D01C832" w14:textId="0C41B6E6" w:rsidR="008B7029" w:rsidRDefault="008B7029" w:rsidP="00DA16EE">
      <w:pPr>
        <w:pStyle w:val="ListNumber"/>
        <w:keepNext/>
      </w:pPr>
      <w:r>
        <w:lastRenderedPageBreak/>
        <w:t>When completed</w:t>
      </w:r>
      <w:r w:rsidR="002A60F1">
        <w:t xml:space="preserve">, the </w:t>
      </w:r>
      <w:r w:rsidR="00A865B6">
        <w:t>database</w:t>
      </w:r>
      <w:r w:rsidR="002A60F1">
        <w:t xml:space="preserve"> returns to the previous Submission Upload window. Click the </w:t>
      </w:r>
      <w:r w:rsidR="002A60F1" w:rsidRPr="00DA16EE">
        <w:rPr>
          <w:rStyle w:val="Button"/>
        </w:rPr>
        <w:t>X</w:t>
      </w:r>
      <w:r w:rsidR="002A60F1">
        <w:t xml:space="preserve"> to exit.</w:t>
      </w:r>
    </w:p>
    <w:p w14:paraId="70CA5DCE" w14:textId="77777777" w:rsidR="00CC150A" w:rsidRPr="004F5EC4" w:rsidRDefault="00CC150A" w:rsidP="00DA16EE">
      <w:pPr>
        <w:pStyle w:val="Graphic"/>
      </w:pPr>
      <w:r>
        <mc:AlternateContent>
          <mc:Choice Requires="wps">
            <w:drawing>
              <wp:anchor distT="0" distB="0" distL="114300" distR="114300" simplePos="0" relativeHeight="251658319" behindDoc="0" locked="0" layoutInCell="1" allowOverlap="1" wp14:anchorId="1E7DA5CB" wp14:editId="5D7D1281">
                <wp:simplePos x="0" y="0"/>
                <wp:positionH relativeFrom="column">
                  <wp:posOffset>5241925</wp:posOffset>
                </wp:positionH>
                <wp:positionV relativeFrom="paragraph">
                  <wp:posOffset>528320</wp:posOffset>
                </wp:positionV>
                <wp:extent cx="130992" cy="124933"/>
                <wp:effectExtent l="0" t="0" r="21590" b="27940"/>
                <wp:wrapNone/>
                <wp:docPr id="1661354783" name="Rectangle 35"/>
                <wp:cNvGraphicFramePr/>
                <a:graphic xmlns:a="http://schemas.openxmlformats.org/drawingml/2006/main">
                  <a:graphicData uri="http://schemas.microsoft.com/office/word/2010/wordprocessingShape">
                    <wps:wsp>
                      <wps:cNvSpPr/>
                      <wps:spPr>
                        <a:xfrm>
                          <a:off x="0" y="0"/>
                          <a:ext cx="130992" cy="124933"/>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412.75pt;margin-top:41.6pt;width:10.3pt;height:9.85pt;z-index:251657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2760F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"/>
            </w:pict>
          </mc:Fallback>
        </mc:AlternateContent>
      </w:r>
      <w:r w:rsidRPr="004E4C92">
        <w:drawing>
          <wp:inline distT="0" distB="0" distL="0" distR="0" wp14:anchorId="30C555E1" wp14:editId="1D7C579B">
            <wp:extent cx="5490348" cy="2958996"/>
            <wp:effectExtent l="19050" t="19050" r="15240" b="13335"/>
            <wp:docPr id="567759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5537"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69EB8A" w14:textId="7D079767" w:rsidR="002A60F1" w:rsidRDefault="002A60F1" w:rsidP="002A60F1">
      <w:pPr>
        <w:pStyle w:val="Caption"/>
      </w:pPr>
      <w:bookmarkStart w:id="121" w:name="_Toc211349764"/>
      <w:r w:rsidRPr="008B7029">
        <w:t xml:space="preserve">Figure </w:t>
      </w:r>
      <w:r w:rsidRPr="008B7029">
        <w:fldChar w:fldCharType="begin"/>
      </w:r>
      <w:r w:rsidRPr="008B7029">
        <w:instrText xml:space="preserve"> SEQ Figure \* ARABIC </w:instrText>
      </w:r>
      <w:r w:rsidRPr="008B7029">
        <w:fldChar w:fldCharType="separate"/>
      </w:r>
      <w:r w:rsidR="0074082B">
        <w:t>69</w:t>
      </w:r>
      <w:r w:rsidRPr="008B7029">
        <w:fldChar w:fldCharType="end"/>
      </w:r>
      <w:r w:rsidRPr="008B7029">
        <w:t xml:space="preserve">: </w:t>
      </w:r>
      <w:r>
        <w:t>Exiting th</w:t>
      </w:r>
      <w:r w:rsidR="00615844">
        <w:t>e Upload Template</w:t>
      </w:r>
      <w:r w:rsidRPr="008B7029">
        <w:t xml:space="preserve"> Window</w:t>
      </w:r>
      <w:bookmarkEnd w:id="121"/>
    </w:p>
    <w:p w14:paraId="4D85161B" w14:textId="30957116" w:rsidR="00FE25AE" w:rsidRPr="00FE25AE" w:rsidRDefault="00805977" w:rsidP="00DA16EE">
      <w:pPr>
        <w:pStyle w:val="ListNumber"/>
      </w:pPr>
      <w:r>
        <w:t xml:space="preserve">Click the </w:t>
      </w:r>
      <w:r w:rsidRPr="00DA16EE">
        <w:rPr>
          <w:rStyle w:val="Button"/>
        </w:rPr>
        <w:t>SUBMIT CHANGES FOR REVIEW</w:t>
      </w:r>
      <w:r>
        <w:t xml:space="preserve"> button to complete the </w:t>
      </w:r>
      <w:r w:rsidR="00CC150A" w:rsidRPr="00DA16EE">
        <w:rPr>
          <w:b/>
          <w:bCs/>
        </w:rPr>
        <w:t>S</w:t>
      </w:r>
      <w:r w:rsidR="00EE06E5" w:rsidRPr="00DA16EE">
        <w:rPr>
          <w:b/>
          <w:bCs/>
        </w:rPr>
        <w:t>ubmission</w:t>
      </w:r>
      <w:r w:rsidR="00EE06E5">
        <w:t xml:space="preserve"> process.</w:t>
      </w:r>
    </w:p>
    <w:p w14:paraId="1EC1A4AC" w14:textId="77777777" w:rsidR="00805977" w:rsidRDefault="00805977" w:rsidP="00DA16EE">
      <w:pPr>
        <w:pStyle w:val="Graphic"/>
      </w:pPr>
      <w:r>
        <mc:AlternateContent>
          <mc:Choice Requires="wps">
            <w:drawing>
              <wp:anchor distT="0" distB="0" distL="114300" distR="114300" simplePos="0" relativeHeight="251658317" behindDoc="0" locked="0" layoutInCell="1" allowOverlap="1" wp14:anchorId="2772FA34" wp14:editId="269D47A4">
                <wp:simplePos x="0" y="0"/>
                <wp:positionH relativeFrom="column">
                  <wp:posOffset>1002030</wp:posOffset>
                </wp:positionH>
                <wp:positionV relativeFrom="paragraph">
                  <wp:posOffset>1380172</wp:posOffset>
                </wp:positionV>
                <wp:extent cx="701644" cy="142710"/>
                <wp:effectExtent l="0" t="0" r="22860" b="10160"/>
                <wp:wrapNone/>
                <wp:docPr id="609173652" name="Rectangle 35"/>
                <wp:cNvGraphicFramePr/>
                <a:graphic xmlns:a="http://schemas.openxmlformats.org/drawingml/2006/main">
                  <a:graphicData uri="http://schemas.microsoft.com/office/word/2010/wordprocessingShape">
                    <wps:wsp>
                      <wps:cNvSpPr/>
                      <wps:spPr>
                        <a:xfrm>
                          <a:off x="0" y="0"/>
                          <a:ext cx="701644" cy="14271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78.9pt;margin-top:108.65pt;width:55.25pt;height:11.25pt;z-index:251657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6E94E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"/>
            </w:pict>
          </mc:Fallback>
        </mc:AlternateContent>
      </w:r>
      <w:r w:rsidRPr="004E4C92">
        <w:t xml:space="preserve"> </w:t>
      </w:r>
      <w:r w:rsidRPr="004E4C92">
        <w:drawing>
          <wp:inline distT="0" distB="0" distL="0" distR="0" wp14:anchorId="60F03719" wp14:editId="7A7EB304">
            <wp:extent cx="5490348" cy="2958996"/>
            <wp:effectExtent l="19050" t="19050" r="15240" b="13335"/>
            <wp:docPr id="210204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9451" name="Picture 1"/>
                    <pic:cNvPicPr/>
                  </pic:nvPicPr>
                  <pic:blipFill>
                    <a:blip r:embed="rId96"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D715FB" w14:textId="26A94D47" w:rsidR="00805977" w:rsidRDefault="00805977" w:rsidP="00805977">
      <w:pPr>
        <w:pStyle w:val="Caption"/>
      </w:pPr>
      <w:bookmarkStart w:id="122" w:name="_Toc211349765"/>
      <w:r>
        <w:t xml:space="preserve">Figure </w:t>
      </w:r>
      <w:r>
        <w:fldChar w:fldCharType="begin"/>
      </w:r>
      <w:r>
        <w:instrText xml:space="preserve"> SEQ Figure \* ARABIC </w:instrText>
      </w:r>
      <w:r>
        <w:fldChar w:fldCharType="separate"/>
      </w:r>
      <w:r w:rsidR="0074082B">
        <w:t>70</w:t>
      </w:r>
      <w:r>
        <w:fldChar w:fldCharType="end"/>
      </w:r>
      <w:r>
        <w:t>:</w:t>
      </w:r>
      <w:r w:rsidRPr="00CB729B">
        <w:t xml:space="preserve"> </w:t>
      </w:r>
      <w:r w:rsidR="00802E75">
        <w:t>SUBMIT CHANGES FOR REVIEW Window</w:t>
      </w:r>
      <w:bookmarkEnd w:id="122"/>
    </w:p>
    <w:p w14:paraId="16926D15" w14:textId="10137AD5" w:rsidR="00E6349E" w:rsidRDefault="00E6349E">
      <w:pPr>
        <w:spacing w:before="0" w:after="160"/>
      </w:pPr>
    </w:p>
    <w:p w14:paraId="34BA4F03" w14:textId="5012407D" w:rsidR="00E6349E" w:rsidRDefault="00E6349E" w:rsidP="00E6349E">
      <w:pPr>
        <w:pStyle w:val="ListNumber"/>
        <w:keepNext/>
      </w:pPr>
      <w:r>
        <w:lastRenderedPageBreak/>
        <w:t xml:space="preserve">When completed, the </w:t>
      </w:r>
      <w:r w:rsidR="00A865B6">
        <w:t>database</w:t>
      </w:r>
      <w:r>
        <w:t xml:space="preserve"> </w:t>
      </w:r>
      <w:r w:rsidR="00856E41">
        <w:t xml:space="preserve">view is updated </w:t>
      </w:r>
      <w:r w:rsidR="004E2DF3">
        <w:t xml:space="preserve">to include the </w:t>
      </w:r>
      <w:r w:rsidR="00F6795A">
        <w:rPr>
          <w:rStyle w:val="Button"/>
        </w:rPr>
        <w:t>REJECT SUBMISSION</w:t>
      </w:r>
      <w:r w:rsidR="00C3674A" w:rsidRPr="00C3674A">
        <w:t xml:space="preserve"> </w:t>
      </w:r>
      <w:r w:rsidR="004F3429">
        <w:t>and</w:t>
      </w:r>
      <w:r w:rsidR="00C3674A">
        <w:t xml:space="preserve"> </w:t>
      </w:r>
      <w:r w:rsidR="00C3674A">
        <w:rPr>
          <w:rStyle w:val="Button"/>
        </w:rPr>
        <w:t>ATTEST TO SUBMISSION</w:t>
      </w:r>
      <w:r>
        <w:t>.</w:t>
      </w:r>
    </w:p>
    <w:p w14:paraId="6A76003A" w14:textId="70B6C9EA" w:rsidR="00E6349E" w:rsidRDefault="004F3429" w:rsidP="00E6349E">
      <w:pPr>
        <w:pStyle w:val="Graphic"/>
      </w:pPr>
      <w:r>
        <mc:AlternateContent>
          <mc:Choice Requires="wps">
            <w:drawing>
              <wp:anchor distT="0" distB="0" distL="114300" distR="114300" simplePos="0" relativeHeight="251658318" behindDoc="0" locked="0" layoutInCell="1" allowOverlap="1" wp14:anchorId="28C4ABE6" wp14:editId="3FE23439">
                <wp:simplePos x="0" y="0"/>
                <wp:positionH relativeFrom="column">
                  <wp:posOffset>960755</wp:posOffset>
                </wp:positionH>
                <wp:positionV relativeFrom="paragraph">
                  <wp:posOffset>1389380</wp:posOffset>
                </wp:positionV>
                <wp:extent cx="1071245" cy="142710"/>
                <wp:effectExtent l="0" t="0" r="14605" b="10160"/>
                <wp:wrapNone/>
                <wp:docPr id="1113657339" name="Rectangle 35"/>
                <wp:cNvGraphicFramePr/>
                <a:graphic xmlns:a="http://schemas.openxmlformats.org/drawingml/2006/main">
                  <a:graphicData uri="http://schemas.microsoft.com/office/word/2010/wordprocessingShape">
                    <wps:wsp>
                      <wps:cNvSpPr/>
                      <wps:spPr>
                        <a:xfrm>
                          <a:off x="0" y="0"/>
                          <a:ext cx="1071245" cy="14271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75.65pt;margin-top:109.4pt;width:84.35pt;height:11.25pt;z-index:251657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6C776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"/>
            </w:pict>
          </mc:Fallback>
        </mc:AlternateContent>
      </w:r>
      <w:r w:rsidR="00E6349E" w:rsidRPr="004E4C92">
        <w:drawing>
          <wp:inline distT="0" distB="0" distL="0" distR="0" wp14:anchorId="40D7519F" wp14:editId="2F6D09A0">
            <wp:extent cx="5490348" cy="2958996"/>
            <wp:effectExtent l="19050" t="19050" r="15240" b="13335"/>
            <wp:docPr id="168739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93723" name="Picture 1"/>
                    <pic:cNvPicPr/>
                  </pic:nvPicPr>
                  <pic:blipFill>
                    <a:blip r:embed="rId100"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39E9D" w14:textId="473F12B1" w:rsidR="00E6349E" w:rsidRDefault="00E6349E" w:rsidP="00E6349E">
      <w:pPr>
        <w:pStyle w:val="Caption"/>
      </w:pPr>
      <w:bookmarkStart w:id="123" w:name="_Toc211349766"/>
      <w:r w:rsidRPr="008B7029">
        <w:t xml:space="preserve">Figure </w:t>
      </w:r>
      <w:r w:rsidRPr="008B7029">
        <w:fldChar w:fldCharType="begin"/>
      </w:r>
      <w:r w:rsidRPr="008B7029">
        <w:instrText xml:space="preserve"> SEQ Figure \* ARABIC </w:instrText>
      </w:r>
      <w:r w:rsidRPr="008B7029">
        <w:fldChar w:fldCharType="separate"/>
      </w:r>
      <w:r w:rsidR="0074082B">
        <w:t>71</w:t>
      </w:r>
      <w:r w:rsidRPr="008B7029">
        <w:fldChar w:fldCharType="end"/>
      </w:r>
      <w:r w:rsidRPr="008B7029">
        <w:t xml:space="preserve">: </w:t>
      </w:r>
      <w:r>
        <w:t>Upload Template</w:t>
      </w:r>
      <w:r w:rsidRPr="008B7029">
        <w:t xml:space="preserve"> </w:t>
      </w:r>
      <w:r w:rsidR="004F3429">
        <w:t>Complete</w:t>
      </w:r>
      <w:bookmarkEnd w:id="123"/>
    </w:p>
    <w:p w14:paraId="3E68C2EA" w14:textId="43C85AD6" w:rsidR="000442FC" w:rsidRPr="000442FC" w:rsidRDefault="000442FC" w:rsidP="00DA16EE">
      <w:pPr>
        <w:pStyle w:val="Note"/>
      </w:pPr>
      <w:r>
        <w:t xml:space="preserve">Note: </w:t>
      </w:r>
      <w:r w:rsidR="004E1A4B" w:rsidRPr="000442FC">
        <w:t xml:space="preserve">you </w:t>
      </w:r>
      <w:r w:rsidR="004E1A4B">
        <w:t>only</w:t>
      </w:r>
      <w:r w:rsidR="004E1A4B" w:rsidRPr="000442FC">
        <w:t xml:space="preserve"> see the </w:t>
      </w:r>
      <w:r w:rsidR="004E1A4B" w:rsidRPr="00050F5E">
        <w:rPr>
          <w:b/>
          <w:bCs w:val="0"/>
        </w:rPr>
        <w:t>REJECT SUBMISSION</w:t>
      </w:r>
      <w:r w:rsidR="004E1A4B" w:rsidRPr="000442FC">
        <w:t xml:space="preserve"> and </w:t>
      </w:r>
      <w:r w:rsidR="004E1A4B" w:rsidRPr="00050F5E">
        <w:rPr>
          <w:b/>
          <w:bCs w:val="0"/>
        </w:rPr>
        <w:t>ATTEST TO SUBMISSION</w:t>
      </w:r>
      <w:r w:rsidR="004E1A4B" w:rsidRPr="000442FC">
        <w:t xml:space="preserve"> buttons </w:t>
      </w:r>
      <w:r w:rsidR="002D1C60">
        <w:t>i</w:t>
      </w:r>
      <w:r w:rsidRPr="000442FC">
        <w:t xml:space="preserve">f assigned the </w:t>
      </w:r>
      <w:r w:rsidRPr="00050F5E">
        <w:rPr>
          <w:b/>
          <w:bCs w:val="0"/>
        </w:rPr>
        <w:t>Attestor</w:t>
      </w:r>
      <w:r w:rsidR="003F3425">
        <w:rPr>
          <w:b/>
          <w:bCs w:val="0"/>
        </w:rPr>
        <w:t xml:space="preserve"> </w:t>
      </w:r>
      <w:r w:rsidR="003F3425" w:rsidRPr="005D386B">
        <w:t>or</w:t>
      </w:r>
      <w:r w:rsidR="003F3425">
        <w:rPr>
          <w:b/>
          <w:bCs w:val="0"/>
        </w:rPr>
        <w:t xml:space="preserve"> Admin</w:t>
      </w:r>
      <w:r w:rsidRPr="000442FC">
        <w:t xml:space="preserve"> role</w:t>
      </w:r>
      <w:r w:rsidR="003F3425">
        <w:t>s</w:t>
      </w:r>
      <w:r w:rsidR="004E1A4B">
        <w:t>.</w:t>
      </w:r>
    </w:p>
    <w:p w14:paraId="16B8C1E6" w14:textId="5D8363FA" w:rsidR="00B37265" w:rsidRDefault="00B37265">
      <w:pPr>
        <w:spacing w:before="0" w:after="160"/>
      </w:pPr>
      <w:r>
        <w:br w:type="page"/>
      </w:r>
    </w:p>
    <w:p w14:paraId="600CC679" w14:textId="0D736341" w:rsidR="70504215" w:rsidRPr="00346AED" w:rsidRDefault="70504215" w:rsidP="00346AED">
      <w:pPr>
        <w:pStyle w:val="Heading2"/>
      </w:pPr>
      <w:bookmarkStart w:id="124" w:name="_Toc211349798"/>
      <w:r w:rsidRPr="00346AED">
        <w:lastRenderedPageBreak/>
        <w:t>Error Handling in Data Submissions</w:t>
      </w:r>
      <w:bookmarkEnd w:id="124"/>
    </w:p>
    <w:p w14:paraId="5EA4141C" w14:textId="070F8D1F" w:rsidR="0027415D" w:rsidRDefault="0027415D" w:rsidP="0027415D">
      <w:pPr>
        <w:pStyle w:val="Procedure"/>
      </w:pPr>
      <w:bookmarkStart w:id="125" w:name="_Toc211349799"/>
      <w:r w:rsidRPr="006B1741">
        <w:t>Procedure</w:t>
      </w:r>
      <w:r>
        <w:t xml:space="preserve">: </w:t>
      </w:r>
      <w:r w:rsidR="00AC09B9">
        <w:t xml:space="preserve">Data </w:t>
      </w:r>
      <w:r w:rsidR="00DA16EE">
        <w:t xml:space="preserve">File </w:t>
      </w:r>
      <w:r w:rsidR="00AC09B9">
        <w:t>Error Correction</w:t>
      </w:r>
      <w:bookmarkEnd w:id="125"/>
    </w:p>
    <w:p w14:paraId="5CD3A0BF" w14:textId="76C07AC3" w:rsidR="70504215" w:rsidRDefault="70504215" w:rsidP="00DA16EE">
      <w:pPr>
        <w:pStyle w:val="List"/>
        <w:numPr>
          <w:ilvl w:val="0"/>
          <w:numId w:val="72"/>
        </w:numPr>
      </w:pPr>
      <w:r>
        <w:t xml:space="preserve">When </w:t>
      </w:r>
      <w:r w:rsidR="003D0EF3">
        <w:t xml:space="preserve">an </w:t>
      </w:r>
      <w:r>
        <w:t xml:space="preserve">uploaded file is evaluated against the </w:t>
      </w:r>
      <w:r w:rsidR="00096FDC" w:rsidRPr="00AC09B9">
        <w:rPr>
          <w:b/>
          <w:bCs/>
        </w:rPr>
        <w:t>Submission</w:t>
      </w:r>
      <w:r w:rsidR="00096FDC">
        <w:t xml:space="preserve"> type </w:t>
      </w:r>
      <w:r>
        <w:t xml:space="preserve">defined data validation rules, </w:t>
      </w:r>
      <w:r w:rsidR="00096FDC">
        <w:t xml:space="preserve">data </w:t>
      </w:r>
      <w:r>
        <w:t xml:space="preserve">errors will be identified and reported in an </w:t>
      </w:r>
      <w:r w:rsidR="00096FDC" w:rsidRPr="00AC09B9">
        <w:rPr>
          <w:b/>
          <w:bCs/>
        </w:rPr>
        <w:t>Error</w:t>
      </w:r>
      <w:r w:rsidR="00096FDC">
        <w:t xml:space="preserve"> </w:t>
      </w:r>
      <w:r w:rsidR="3252DE73">
        <w:t xml:space="preserve">file. </w:t>
      </w:r>
      <w:r w:rsidR="00D74376">
        <w:t>C</w:t>
      </w:r>
      <w:r w:rsidR="0049517D">
        <w:t>lick on it</w:t>
      </w:r>
      <w:r w:rsidR="00D74376" w:rsidRPr="00D74376">
        <w:t xml:space="preserve"> </w:t>
      </w:r>
      <w:r w:rsidR="003D0EF3">
        <w:t>to access, review, and correct</w:t>
      </w:r>
      <w:r w:rsidR="00D74376">
        <w:t xml:space="preserve"> the errors</w:t>
      </w:r>
      <w:r w:rsidR="003D0EF3">
        <w:t>.</w:t>
      </w:r>
    </w:p>
    <w:p w14:paraId="3AFDF70A" w14:textId="188E02CA" w:rsidR="00F346F5" w:rsidRDefault="004A0132" w:rsidP="00F346F5">
      <w:pPr>
        <w:pStyle w:val="Graphic"/>
      </w:pPr>
      <w:r>
        <mc:AlternateContent>
          <mc:Choice Requires="wps">
            <w:drawing>
              <wp:anchor distT="0" distB="0" distL="114300" distR="114300" simplePos="0" relativeHeight="251658295" behindDoc="0" locked="0" layoutInCell="1" allowOverlap="1" wp14:anchorId="61C5A1AF" wp14:editId="598E0A91">
                <wp:simplePos x="0" y="0"/>
                <wp:positionH relativeFrom="column">
                  <wp:posOffset>444929</wp:posOffset>
                </wp:positionH>
                <wp:positionV relativeFrom="paragraph">
                  <wp:posOffset>2185035</wp:posOffset>
                </wp:positionV>
                <wp:extent cx="1844917" cy="1380298"/>
                <wp:effectExtent l="0" t="0" r="22225" b="10795"/>
                <wp:wrapNone/>
                <wp:docPr id="1322977424" name="Rectangle 35"/>
                <wp:cNvGraphicFramePr/>
                <a:graphic xmlns:a="http://schemas.openxmlformats.org/drawingml/2006/main">
                  <a:graphicData uri="http://schemas.microsoft.com/office/word/2010/wordprocessingShape">
                    <wps:wsp>
                      <wps:cNvSpPr/>
                      <wps:spPr>
                        <a:xfrm>
                          <a:off x="0" y="0"/>
                          <a:ext cx="1844917" cy="138029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35.05pt;margin-top:172.05pt;width:145.25pt;height:108.7pt;z-index:251657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4E512E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"/>
            </w:pict>
          </mc:Fallback>
        </mc:AlternateContent>
      </w:r>
      <w:r w:rsidR="0256729E">
        <w:drawing>
          <wp:inline distT="0" distB="0" distL="0" distR="0" wp14:anchorId="63B57625" wp14:editId="4F042991">
            <wp:extent cx="5486400" cy="3474720"/>
            <wp:effectExtent l="19050" t="19050" r="19050" b="11430"/>
            <wp:docPr id="1571799828" name="Picture 157179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3474720"/>
                    </a:xfrm>
                    <a:prstGeom prst="rect">
                      <a:avLst/>
                    </a:prstGeom>
                    <a:ln w="12700">
                      <a:solidFill>
                        <a:schemeClr val="tx1"/>
                      </a:solidFill>
                    </a:ln>
                  </pic:spPr>
                </pic:pic>
              </a:graphicData>
            </a:graphic>
          </wp:inline>
        </w:drawing>
      </w:r>
    </w:p>
    <w:p w14:paraId="12901C56" w14:textId="33360073" w:rsidR="0256729E" w:rsidRDefault="00F346F5" w:rsidP="00F346F5">
      <w:pPr>
        <w:pStyle w:val="Caption"/>
      </w:pPr>
      <w:bookmarkStart w:id="126" w:name="_Toc211349767"/>
      <w:r>
        <w:t xml:space="preserve">Figure </w:t>
      </w:r>
      <w:r>
        <w:fldChar w:fldCharType="begin"/>
      </w:r>
      <w:r>
        <w:instrText xml:space="preserve"> SEQ Figure \* ARABIC </w:instrText>
      </w:r>
      <w:r>
        <w:fldChar w:fldCharType="separate"/>
      </w:r>
      <w:r w:rsidR="0074082B">
        <w:t>72</w:t>
      </w:r>
      <w:r>
        <w:fldChar w:fldCharType="end"/>
      </w:r>
      <w:r>
        <w:t>: Error Detected in File Window</w:t>
      </w:r>
      <w:bookmarkEnd w:id="126"/>
    </w:p>
    <w:p w14:paraId="66274B6E" w14:textId="6AF78B36" w:rsidR="00A04992" w:rsidRPr="00A04992" w:rsidRDefault="004A0132" w:rsidP="00DA16EE">
      <w:pPr>
        <w:pStyle w:val="ListNumber"/>
      </w:pPr>
      <w:r>
        <w:t xml:space="preserve">The </w:t>
      </w:r>
      <w:r w:rsidRPr="00297493">
        <w:rPr>
          <w:b/>
          <w:bCs/>
        </w:rPr>
        <w:t>E</w:t>
      </w:r>
      <w:r w:rsidR="00446E14" w:rsidRPr="00297493">
        <w:rPr>
          <w:b/>
          <w:bCs/>
        </w:rPr>
        <w:t>rror</w:t>
      </w:r>
      <w:r w:rsidR="0049517D">
        <w:t xml:space="preserve"> file specifies the name of the Excel worksheet, the cell (row and column) where the data error was found, and the description of the error.</w:t>
      </w:r>
      <w:r>
        <w:t xml:space="preserve"> </w:t>
      </w:r>
      <w:r w:rsidR="00077E35">
        <w:t xml:space="preserve">Click </w:t>
      </w:r>
      <w:r w:rsidR="00077E35" w:rsidRPr="00297493">
        <w:rPr>
          <w:rStyle w:val="Button"/>
        </w:rPr>
        <w:t>DOWNLOAD ERROR FILE</w:t>
      </w:r>
      <w:r w:rsidR="00077E35">
        <w:t xml:space="preserve"> to download and edit the file on your computer</w:t>
      </w:r>
      <w:r w:rsidR="00646986">
        <w:t>.</w:t>
      </w:r>
    </w:p>
    <w:p w14:paraId="6DED4DEB" w14:textId="65839D1B" w:rsidR="00673F15" w:rsidRDefault="004A0132" w:rsidP="00673F15">
      <w:pPr>
        <w:pStyle w:val="Graphic"/>
      </w:pPr>
      <w:r>
        <mc:AlternateContent>
          <mc:Choice Requires="wps">
            <w:drawing>
              <wp:anchor distT="0" distB="0" distL="114300" distR="114300" simplePos="0" relativeHeight="251658296" behindDoc="0" locked="0" layoutInCell="1" allowOverlap="1" wp14:anchorId="11F7B8E3" wp14:editId="5FF2FE62">
                <wp:simplePos x="0" y="0"/>
                <wp:positionH relativeFrom="column">
                  <wp:posOffset>3594100</wp:posOffset>
                </wp:positionH>
                <wp:positionV relativeFrom="paragraph">
                  <wp:posOffset>325755</wp:posOffset>
                </wp:positionV>
                <wp:extent cx="993683" cy="241300"/>
                <wp:effectExtent l="0" t="0" r="16510" b="25400"/>
                <wp:wrapNone/>
                <wp:docPr id="552457317" name="Rectangle 35"/>
                <wp:cNvGraphicFramePr/>
                <a:graphic xmlns:a="http://schemas.openxmlformats.org/drawingml/2006/main">
                  <a:graphicData uri="http://schemas.microsoft.com/office/word/2010/wordprocessingShape">
                    <wps:wsp>
                      <wps:cNvSpPr/>
                      <wps:spPr>
                        <a:xfrm>
                          <a:off x="0" y="0"/>
                          <a:ext cx="993683" cy="24130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283pt;margin-top:25.65pt;width:78.25pt;height:19pt;z-index:251657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2A63DC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bThAIAAGgFAAAOAAAAZHJzL2Uyb0RvYy54bWysVEtv2zAMvg/YfxB0Xx2na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"/>
            </w:pict>
          </mc:Fallback>
        </mc:AlternateContent>
      </w:r>
      <w:r w:rsidR="0256729E">
        <w:drawing>
          <wp:inline distT="0" distB="0" distL="0" distR="0" wp14:anchorId="2D5063DA" wp14:editId="24EBA0A6">
            <wp:extent cx="5486034" cy="1590675"/>
            <wp:effectExtent l="19050" t="19050" r="19685" b="9525"/>
            <wp:docPr id="1296440727" name="Picture 129644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98784" cy="1594372"/>
                    </a:xfrm>
                    <a:prstGeom prst="rect">
                      <a:avLst/>
                    </a:prstGeom>
                    <a:ln w="12700">
                      <a:solidFill>
                        <a:schemeClr val="tx1"/>
                      </a:solidFill>
                    </a:ln>
                  </pic:spPr>
                </pic:pic>
              </a:graphicData>
            </a:graphic>
          </wp:inline>
        </w:drawing>
      </w:r>
    </w:p>
    <w:p w14:paraId="63DB1642" w14:textId="1FD6707C" w:rsidR="01D188F7" w:rsidRDefault="00673F15" w:rsidP="00297493">
      <w:pPr>
        <w:pStyle w:val="Caption"/>
      </w:pPr>
      <w:bookmarkStart w:id="127" w:name="_Toc211349768"/>
      <w:r>
        <w:t xml:space="preserve">Figure </w:t>
      </w:r>
      <w:r>
        <w:fldChar w:fldCharType="begin"/>
      </w:r>
      <w:r>
        <w:instrText xml:space="preserve"> SEQ Figure \* ARABIC </w:instrText>
      </w:r>
      <w:r>
        <w:fldChar w:fldCharType="separate"/>
      </w:r>
      <w:r w:rsidR="0074082B">
        <w:t>73</w:t>
      </w:r>
      <w:r>
        <w:fldChar w:fldCharType="end"/>
      </w:r>
      <w:r>
        <w:t xml:space="preserve">: </w:t>
      </w:r>
      <w:r w:rsidR="00646986">
        <w:t>DOWNLOAD ERROR FILE Window</w:t>
      </w:r>
      <w:bookmarkEnd w:id="127"/>
    </w:p>
    <w:p w14:paraId="2C1AAAD8" w14:textId="6740D852" w:rsidR="00673F15" w:rsidRPr="00A04992" w:rsidRDefault="00673F15" w:rsidP="00050F5E">
      <w:pPr>
        <w:pStyle w:val="ListNumber"/>
        <w:keepNext/>
      </w:pPr>
      <w:r>
        <w:lastRenderedPageBreak/>
        <w:t>When you ar</w:t>
      </w:r>
      <w:r w:rsidR="003D2A79">
        <w:t xml:space="preserve">e finished making corrections to the </w:t>
      </w:r>
      <w:r w:rsidR="00646986">
        <w:t xml:space="preserve">Excel </w:t>
      </w:r>
      <w:r w:rsidR="003D2A79" w:rsidRPr="00297493">
        <w:rPr>
          <w:b/>
          <w:bCs/>
        </w:rPr>
        <w:t>Error</w:t>
      </w:r>
      <w:r w:rsidR="003D2A79">
        <w:t xml:space="preserve"> file, c</w:t>
      </w:r>
      <w:r>
        <w:t>lick</w:t>
      </w:r>
      <w:r w:rsidR="003D2A79">
        <w:t xml:space="preserve"> the</w:t>
      </w:r>
      <w:r>
        <w:t xml:space="preserve"> </w:t>
      </w:r>
      <w:r w:rsidR="003D2A79">
        <w:rPr>
          <w:rStyle w:val="Button"/>
        </w:rPr>
        <w:t>RE-UPLOAD</w:t>
      </w:r>
      <w:r w:rsidR="001662B2">
        <w:rPr>
          <w:rStyle w:val="Button"/>
        </w:rPr>
        <w:t>EXCEL</w:t>
      </w:r>
      <w:r w:rsidRPr="004F5EC4">
        <w:rPr>
          <w:rStyle w:val="Button"/>
        </w:rPr>
        <w:t xml:space="preserve"> FILE</w:t>
      </w:r>
      <w:r>
        <w:t xml:space="preserve"> to </w:t>
      </w:r>
      <w:r w:rsidR="001662B2">
        <w:t xml:space="preserve">resubmit the file to the </w:t>
      </w:r>
      <w:r w:rsidR="00A865B6">
        <w:t>database</w:t>
      </w:r>
      <w:r w:rsidR="001662B2">
        <w:t xml:space="preserve"> for </w:t>
      </w:r>
      <w:r w:rsidR="00532E2F">
        <w:t>processing.</w:t>
      </w:r>
    </w:p>
    <w:p w14:paraId="1618E807" w14:textId="77777777" w:rsidR="00673F15" w:rsidRDefault="00673F15" w:rsidP="00673F15">
      <w:pPr>
        <w:pStyle w:val="Graphic"/>
      </w:pPr>
      <w:r>
        <mc:AlternateContent>
          <mc:Choice Requires="wps">
            <w:drawing>
              <wp:anchor distT="0" distB="0" distL="114300" distR="114300" simplePos="0" relativeHeight="251658297" behindDoc="0" locked="0" layoutInCell="1" allowOverlap="1" wp14:anchorId="269865AC" wp14:editId="06CA7E01">
                <wp:simplePos x="0" y="0"/>
                <wp:positionH relativeFrom="column">
                  <wp:posOffset>1704975</wp:posOffset>
                </wp:positionH>
                <wp:positionV relativeFrom="paragraph">
                  <wp:posOffset>346710</wp:posOffset>
                </wp:positionV>
                <wp:extent cx="993683" cy="247650"/>
                <wp:effectExtent l="0" t="0" r="16510" b="19050"/>
                <wp:wrapNone/>
                <wp:docPr id="1139230289" name="Rectangle 35"/>
                <wp:cNvGraphicFramePr/>
                <a:graphic xmlns:a="http://schemas.openxmlformats.org/drawingml/2006/main">
                  <a:graphicData uri="http://schemas.microsoft.com/office/word/2010/wordprocessingShape">
                    <wps:wsp>
                      <wps:cNvSpPr/>
                      <wps:spPr>
                        <a:xfrm>
                          <a:off x="0" y="0"/>
                          <a:ext cx="993683" cy="2476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134.25pt;margin-top:27.3pt;width:78.25pt;height:19.5pt;z-index:251657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5140F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"/>
            </w:pict>
          </mc:Fallback>
        </mc:AlternateContent>
      </w:r>
      <w:r>
        <w:drawing>
          <wp:inline distT="0" distB="0" distL="0" distR="0" wp14:anchorId="5987EEF8" wp14:editId="5D0145CC">
            <wp:extent cx="5486034" cy="1677740"/>
            <wp:effectExtent l="19050" t="19050" r="19685" b="17780"/>
            <wp:docPr id="1256853171" name="Picture 1256853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53171" name="Picture 125685317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04709" cy="1683451"/>
                    </a:xfrm>
                    <a:prstGeom prst="rect">
                      <a:avLst/>
                    </a:prstGeom>
                    <a:ln w="12700">
                      <a:solidFill>
                        <a:schemeClr val="tx1"/>
                      </a:solidFill>
                    </a:ln>
                  </pic:spPr>
                </pic:pic>
              </a:graphicData>
            </a:graphic>
          </wp:inline>
        </w:drawing>
      </w:r>
    </w:p>
    <w:p w14:paraId="548A19ED" w14:textId="48E7C84D" w:rsidR="00673F15" w:rsidRDefault="00673F15" w:rsidP="00673F15">
      <w:pPr>
        <w:pStyle w:val="Caption"/>
      </w:pPr>
      <w:bookmarkStart w:id="128" w:name="_Toc211349769"/>
      <w:r>
        <w:t xml:space="preserve">Figure </w:t>
      </w:r>
      <w:r>
        <w:fldChar w:fldCharType="begin"/>
      </w:r>
      <w:r>
        <w:instrText xml:space="preserve"> SEQ Figure \* ARABIC </w:instrText>
      </w:r>
      <w:r>
        <w:fldChar w:fldCharType="separate"/>
      </w:r>
      <w:r w:rsidR="0074082B">
        <w:t>74</w:t>
      </w:r>
      <w:r>
        <w:fldChar w:fldCharType="end"/>
      </w:r>
      <w:r>
        <w:t xml:space="preserve">: </w:t>
      </w:r>
      <w:r w:rsidR="00532E2F">
        <w:t>RE-UPLOAD</w:t>
      </w:r>
      <w:r w:rsidR="00646986">
        <w:t xml:space="preserve"> EXCEL FILE Window</w:t>
      </w:r>
      <w:bookmarkEnd w:id="128"/>
    </w:p>
    <w:p w14:paraId="55C85FE8" w14:textId="77777777" w:rsidR="00AC09B9" w:rsidRDefault="00AC09B9" w:rsidP="00DA16EE">
      <w:pPr>
        <w:rPr>
          <w:rFonts w:ascii="Century Gothic" w:eastAsiaTheme="majorEastAsia" w:hAnsi="Century Gothic" w:cstheme="minorHAnsi"/>
          <w:color w:val="203C5C" w:themeColor="accent1" w:themeShade="80"/>
          <w:kern w:val="24"/>
          <w:sz w:val="32"/>
          <w:szCs w:val="40"/>
          <w14:ligatures w14:val="standardContextual"/>
        </w:rPr>
      </w:pPr>
      <w:r>
        <w:br w:type="page"/>
      </w:r>
    </w:p>
    <w:p w14:paraId="55368DE8" w14:textId="12F18001" w:rsidR="00297493" w:rsidRPr="00FB36E4" w:rsidRDefault="00297493" w:rsidP="00297493">
      <w:pPr>
        <w:pStyle w:val="Heading2"/>
      </w:pPr>
      <w:bookmarkStart w:id="129" w:name="_Toc211349800"/>
      <w:r>
        <w:lastRenderedPageBreak/>
        <w:t>Submission Queries</w:t>
      </w:r>
      <w:bookmarkEnd w:id="129"/>
    </w:p>
    <w:p w14:paraId="28EED001" w14:textId="4C043E2A" w:rsidR="00297493" w:rsidRPr="009C63F8" w:rsidRDefault="00297493" w:rsidP="00297493">
      <w:r>
        <w:t xml:space="preserve">Queries can be performed on </w:t>
      </w:r>
      <w:r w:rsidR="003D79D4">
        <w:t xml:space="preserve">previous </w:t>
      </w:r>
      <w:r w:rsidR="00FD3260">
        <w:t>Submission</w:t>
      </w:r>
      <w:r>
        <w:t xml:space="preserve">s by searching </w:t>
      </w:r>
      <w:r w:rsidR="003D79D4">
        <w:t>with</w:t>
      </w:r>
      <w:r>
        <w:t xml:space="preserve"> key</w:t>
      </w:r>
      <w:r w:rsidR="005E544C">
        <w:t xml:space="preserve"> </w:t>
      </w:r>
      <w:r>
        <w:t xml:space="preserve">words. You have access to your organization’s historical </w:t>
      </w:r>
      <w:r w:rsidR="00FD3260">
        <w:t>Submission</w:t>
      </w:r>
      <w:r>
        <w:t>s and can download historical files.</w:t>
      </w:r>
    </w:p>
    <w:p w14:paraId="6CAE7E38" w14:textId="60898528" w:rsidR="00297493" w:rsidRPr="009C63F8" w:rsidRDefault="00297493" w:rsidP="00297493">
      <w:r>
        <w:t xml:space="preserve">You can also query your organization’s RPS projects and explore documents including </w:t>
      </w:r>
      <w:r w:rsidRPr="00721A47">
        <w:rPr>
          <w:b/>
          <w:bCs/>
        </w:rPr>
        <w:t>Contracts</w:t>
      </w:r>
      <w:r>
        <w:t xml:space="preserve"> and </w:t>
      </w:r>
      <w:r w:rsidRPr="00721A47">
        <w:rPr>
          <w:b/>
          <w:bCs/>
        </w:rPr>
        <w:t>Shapefiles</w:t>
      </w:r>
      <w:r>
        <w:t>.</w:t>
      </w:r>
      <w:r w:rsidR="00321534">
        <w:t xml:space="preserve"> This is covered in the next section. </w:t>
      </w:r>
    </w:p>
    <w:p w14:paraId="7D2D0B99" w14:textId="03D1D664" w:rsidR="00297493" w:rsidRDefault="00297493" w:rsidP="00297493">
      <w:r>
        <w:t xml:space="preserve">To search previous </w:t>
      </w:r>
      <w:r w:rsidR="00FD3260">
        <w:t>Submission</w:t>
      </w:r>
      <w:r>
        <w:t xml:space="preserve">s, click on the </w:t>
      </w:r>
      <w:r w:rsidRPr="00721A47">
        <w:rPr>
          <w:b/>
          <w:bCs/>
        </w:rPr>
        <w:t>Submissions</w:t>
      </w:r>
      <w:r>
        <w:t xml:space="preserve"> tab at the top left of the page. Then click in the </w:t>
      </w:r>
      <w:r w:rsidRPr="00721A47">
        <w:rPr>
          <w:rStyle w:val="Button"/>
        </w:rPr>
        <w:t>Search</w:t>
      </w:r>
      <w:r>
        <w:t xml:space="preserve"> field, type in the key words you want to search for in the historical </w:t>
      </w:r>
      <w:r w:rsidR="00FD3260">
        <w:t>Submission</w:t>
      </w:r>
      <w:r>
        <w:t xml:space="preserve">s. Press </w:t>
      </w:r>
      <w:r w:rsidRPr="00721A47">
        <w:rPr>
          <w:rStyle w:val="Button"/>
        </w:rPr>
        <w:t>Enter</w:t>
      </w:r>
      <w:r>
        <w:t xml:space="preserve"> on your keyboard to initiate the search.</w:t>
      </w:r>
    </w:p>
    <w:p w14:paraId="0B26CDD9" w14:textId="7B0B96EC" w:rsidR="00297493" w:rsidRDefault="00F8118F" w:rsidP="00297493">
      <w:pPr>
        <w:pStyle w:val="Graphic"/>
      </w:pPr>
      <w:r>
        <mc:AlternateContent>
          <mc:Choice Requires="wps">
            <w:drawing>
              <wp:anchor distT="0" distB="0" distL="114300" distR="114300" simplePos="0" relativeHeight="251658300" behindDoc="0" locked="0" layoutInCell="1" allowOverlap="1" wp14:anchorId="7935F5E4" wp14:editId="6F2A5AA2">
                <wp:simplePos x="0" y="0"/>
                <wp:positionH relativeFrom="column">
                  <wp:posOffset>915670</wp:posOffset>
                </wp:positionH>
                <wp:positionV relativeFrom="paragraph">
                  <wp:posOffset>1424940</wp:posOffset>
                </wp:positionV>
                <wp:extent cx="145415" cy="156845"/>
                <wp:effectExtent l="0" t="0" r="6985" b="14605"/>
                <wp:wrapNone/>
                <wp:docPr id="968691651"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186B047F" w14:textId="77777777" w:rsidR="00297493" w:rsidRPr="00EF37B5" w:rsidRDefault="00297493" w:rsidP="00297493">
                            <w:pPr>
                              <w:spacing w:before="0" w:line="240" w:lineRule="exact"/>
                              <w:rPr>
                                <w:sz w:val="22"/>
                                <w:szCs w:val="22"/>
                              </w:rPr>
                            </w:pPr>
                            <w:r w:rsidRPr="00EF37B5">
                              <w:rPr>
                                <w:sz w:val="22"/>
                                <w:szCs w:val="2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5F5E4" id="_x0000_s1074" type="#_x0000_t202" style="position:absolute;margin-left:72.1pt;margin-top:112.2pt;width:11.45pt;height:12.3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" filled="f" stroked="f" strokeweight=".5pt">
                <v:textbox inset="0,0,0,0">
                  <w:txbxContent>
                    <w:p w14:paraId="186B047F" w14:textId="77777777" w:rsidR="00297493" w:rsidRPr="00EF37B5" w:rsidRDefault="00297493" w:rsidP="00297493">
                      <w:pPr>
                        <w:spacing w:before="0" w:line="240" w:lineRule="exact"/>
                        <w:rPr>
                          <w:sz w:val="22"/>
                          <w:szCs w:val="22"/>
                        </w:rPr>
                      </w:pPr>
                      <w:r w:rsidRPr="00EF37B5">
                        <w:rPr>
                          <w:sz w:val="22"/>
                          <w:szCs w:val="22"/>
                        </w:rPr>
                        <w:sym w:font="Wingdings" w:char="F08D"/>
                      </w:r>
                    </w:p>
                  </w:txbxContent>
                </v:textbox>
              </v:shape>
            </w:pict>
          </mc:Fallback>
        </mc:AlternateContent>
      </w:r>
      <w:r>
        <mc:AlternateContent>
          <mc:Choice Requires="wps">
            <w:drawing>
              <wp:anchor distT="0" distB="0" distL="114300" distR="114300" simplePos="0" relativeHeight="251658299" behindDoc="0" locked="0" layoutInCell="1" allowOverlap="1" wp14:anchorId="09953BC6" wp14:editId="7F8A13E6">
                <wp:simplePos x="0" y="0"/>
                <wp:positionH relativeFrom="column">
                  <wp:posOffset>514350</wp:posOffset>
                </wp:positionH>
                <wp:positionV relativeFrom="paragraph">
                  <wp:posOffset>1307465</wp:posOffset>
                </wp:positionV>
                <wp:extent cx="393065" cy="200660"/>
                <wp:effectExtent l="0" t="38100" r="6985" b="27940"/>
                <wp:wrapNone/>
                <wp:docPr id="330972981" name="Arrow: Right 14"/>
                <wp:cNvGraphicFramePr/>
                <a:graphic xmlns:a="http://schemas.openxmlformats.org/drawingml/2006/main">
                  <a:graphicData uri="http://schemas.microsoft.com/office/word/2010/wordprocessingShape">
                    <wps:wsp>
                      <wps:cNvSpPr/>
                      <wps:spPr>
                        <a:xfrm rot="12000000">
                          <a:off x="0" y="0"/>
                          <a:ext cx="393065" cy="20066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shape id="Arrow: Right 14" style="position:absolute;margin-left:40.5pt;margin-top:102.95pt;width:30.95pt;height:15.8pt;rotation:-160;z-index:251657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d="f" strokeweight="1.5pt" type="#_x0000_t13" adj="16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" w14:anchorId="7537BE87"/>
            </w:pict>
          </mc:Fallback>
        </mc:AlternateContent>
      </w:r>
      <w:r>
        <mc:AlternateContent>
          <mc:Choice Requires="wps">
            <w:drawing>
              <wp:anchor distT="0" distB="0" distL="114300" distR="114300" simplePos="0" relativeHeight="251658301" behindDoc="0" locked="0" layoutInCell="1" allowOverlap="1" wp14:anchorId="455A05F8" wp14:editId="46E3F143">
                <wp:simplePos x="0" y="0"/>
                <wp:positionH relativeFrom="column">
                  <wp:posOffset>461010</wp:posOffset>
                </wp:positionH>
                <wp:positionV relativeFrom="paragraph">
                  <wp:posOffset>598805</wp:posOffset>
                </wp:positionV>
                <wp:extent cx="145415" cy="156845"/>
                <wp:effectExtent l="0" t="0" r="6985" b="14605"/>
                <wp:wrapNone/>
                <wp:docPr id="1148911749" name="Text Box 32"/>
                <wp:cNvGraphicFramePr/>
                <a:graphic xmlns:a="http://schemas.openxmlformats.org/drawingml/2006/main">
                  <a:graphicData uri="http://schemas.microsoft.com/office/word/2010/wordprocessingShape">
                    <wps:wsp>
                      <wps:cNvSpPr txBox="1"/>
                      <wps:spPr>
                        <a:xfrm>
                          <a:off x="0" y="0"/>
                          <a:ext cx="145415" cy="156845"/>
                        </a:xfrm>
                        <a:prstGeom prst="rect">
                          <a:avLst/>
                        </a:prstGeom>
                        <a:noFill/>
                        <a:ln w="6350">
                          <a:noFill/>
                        </a:ln>
                      </wps:spPr>
                      <wps:txbx>
                        <w:txbxContent>
                          <w:p w14:paraId="5C982E56" w14:textId="77777777" w:rsidR="00297493" w:rsidRPr="00EF37B5" w:rsidRDefault="00297493" w:rsidP="00297493">
                            <w:pPr>
                              <w:spacing w:before="0" w:line="240" w:lineRule="exact"/>
                              <w:rPr>
                                <w:sz w:val="22"/>
                                <w:szCs w:val="22"/>
                              </w:rPr>
                            </w:pPr>
                            <w:r>
                              <w:rPr>
                                <w:sz w:val="22"/>
                                <w:szCs w:val="2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A05F8" id="_x0000_s1075" type="#_x0000_t202" style="position:absolute;margin-left:36.3pt;margin-top:47.15pt;width:11.45pt;height:12.3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" filled="f" stroked="f" strokeweight=".5pt">
                <v:textbox inset="0,0,0,0">
                  <w:txbxContent>
                    <w:p w14:paraId="5C982E56" w14:textId="77777777" w:rsidR="00297493" w:rsidRPr="00EF37B5" w:rsidRDefault="00297493" w:rsidP="00297493">
                      <w:pPr>
                        <w:spacing w:before="0" w:line="240" w:lineRule="exact"/>
                        <w:rPr>
                          <w:sz w:val="22"/>
                          <w:szCs w:val="22"/>
                        </w:rPr>
                      </w:pPr>
                      <w:r>
                        <w:rPr>
                          <w:sz w:val="22"/>
                          <w:szCs w:val="22"/>
                        </w:rPr>
                        <w:sym w:font="Wingdings" w:char="F08C"/>
                      </w:r>
                    </w:p>
                  </w:txbxContent>
                </v:textbox>
              </v:shape>
            </w:pict>
          </mc:Fallback>
        </mc:AlternateContent>
      </w:r>
      <w:r>
        <mc:AlternateContent>
          <mc:Choice Requires="wps">
            <w:drawing>
              <wp:anchor distT="0" distB="0" distL="114300" distR="114300" simplePos="0" relativeHeight="251658298" behindDoc="0" locked="0" layoutInCell="1" allowOverlap="1" wp14:anchorId="497D4D4F" wp14:editId="69E133B8">
                <wp:simplePos x="0" y="0"/>
                <wp:positionH relativeFrom="column">
                  <wp:posOffset>627809</wp:posOffset>
                </wp:positionH>
                <wp:positionV relativeFrom="paragraph">
                  <wp:posOffset>666115</wp:posOffset>
                </wp:positionV>
                <wp:extent cx="554355" cy="161925"/>
                <wp:effectExtent l="0" t="0" r="17145" b="28575"/>
                <wp:wrapNone/>
                <wp:docPr id="1159005888" name="Rectangle 35"/>
                <wp:cNvGraphicFramePr/>
                <a:graphic xmlns:a="http://schemas.openxmlformats.org/drawingml/2006/main">
                  <a:graphicData uri="http://schemas.microsoft.com/office/word/2010/wordprocessingShape">
                    <wps:wsp>
                      <wps:cNvSpPr/>
                      <wps:spPr>
                        <a:xfrm>
                          <a:off x="0" y="0"/>
                          <a:ext cx="554355" cy="16192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49.45pt;margin-top:52.45pt;width:43.65pt;height:12.75pt;z-index:251657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502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"/>
            </w:pict>
          </mc:Fallback>
        </mc:AlternateContent>
      </w:r>
      <w:r w:rsidR="00297493" w:rsidRPr="004E4C92">
        <w:t xml:space="preserve"> </w:t>
      </w:r>
      <w:r w:rsidR="00297493" w:rsidRPr="004E4C92">
        <w:drawing>
          <wp:inline distT="0" distB="0" distL="0" distR="0" wp14:anchorId="0CEA8979" wp14:editId="4747605D">
            <wp:extent cx="5486400" cy="1737360"/>
            <wp:effectExtent l="19050" t="19050" r="19050" b="15240"/>
            <wp:docPr id="97136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2964" name="Picture 1"/>
                    <pic:cNvPicPr/>
                  </pic:nvPicPr>
                  <pic:blipFill rotWithShape="1">
                    <a:blip r:embed="rId103">
                      <a:extLst>
                        <a:ext uri="{28A0092B-C50C-407E-A947-70E740481C1C}">
                          <a14:useLocalDpi xmlns:a14="http://schemas.microsoft.com/office/drawing/2010/main" val="0"/>
                        </a:ext>
                      </a:extLst>
                    </a:blip>
                    <a:srcRect l="-160" r="-249"/>
                    <a:stretch/>
                  </pic:blipFill>
                  <pic:spPr bwMode="auto">
                    <a:xfrm>
                      <a:off x="0" y="0"/>
                      <a:ext cx="5486400" cy="1737360"/>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14:paraId="4422E418" w14:textId="482A21E0" w:rsidR="00297493" w:rsidRDefault="00297493" w:rsidP="00297493">
      <w:pPr>
        <w:pStyle w:val="Caption"/>
      </w:pPr>
      <w:bookmarkStart w:id="130" w:name="_Toc211349770"/>
      <w:r>
        <w:t xml:space="preserve">Figure </w:t>
      </w:r>
      <w:r>
        <w:fldChar w:fldCharType="begin"/>
      </w:r>
      <w:r>
        <w:instrText xml:space="preserve"> SEQ Figure \* ARABIC </w:instrText>
      </w:r>
      <w:r>
        <w:fldChar w:fldCharType="separate"/>
      </w:r>
      <w:r w:rsidR="0074082B">
        <w:t>75</w:t>
      </w:r>
      <w:r>
        <w:fldChar w:fldCharType="end"/>
      </w:r>
      <w:r>
        <w:t>: Submission Query Window</w:t>
      </w:r>
      <w:bookmarkEnd w:id="130"/>
    </w:p>
    <w:p w14:paraId="4D0ED6E1" w14:textId="6BF30E6E" w:rsidR="008D3669" w:rsidRDefault="008D3669" w:rsidP="01D188F7"/>
    <w:p w14:paraId="6A2BC265" w14:textId="4FB93856" w:rsidR="008D3669" w:rsidRPr="007E6313" w:rsidRDefault="008D3669" w:rsidP="00A63342">
      <w:pPr>
        <w:pStyle w:val="Heading1"/>
      </w:pPr>
      <w:bookmarkStart w:id="131" w:name="_Toc211349801"/>
      <w:r>
        <w:lastRenderedPageBreak/>
        <w:t>Projects Functionality</w:t>
      </w:r>
      <w:bookmarkEnd w:id="131"/>
    </w:p>
    <w:p w14:paraId="2BCD7E1A" w14:textId="2CF67BAA" w:rsidR="008D3669" w:rsidRPr="00FB36E4" w:rsidRDefault="00152C3F" w:rsidP="00A7608A">
      <w:pPr>
        <w:pStyle w:val="Heading2"/>
      </w:pPr>
      <w:bookmarkStart w:id="132" w:name="_Toc211349802"/>
      <w:r>
        <w:t>Project</w:t>
      </w:r>
      <w:r w:rsidR="008D3669">
        <w:t xml:space="preserve"> </w:t>
      </w:r>
      <w:r w:rsidR="004C7D54">
        <w:t>Search</w:t>
      </w:r>
      <w:bookmarkEnd w:id="132"/>
    </w:p>
    <w:p w14:paraId="1A28964B" w14:textId="73A41A1C" w:rsidR="00AE4AC7" w:rsidRDefault="0024765F" w:rsidP="00A600CD">
      <w:r>
        <w:t>Clicking t</w:t>
      </w:r>
      <w:r w:rsidR="00A600CD" w:rsidRPr="00A600CD">
        <w:t xml:space="preserve">he </w:t>
      </w:r>
      <w:r w:rsidR="00A600CD" w:rsidRPr="00616CE9">
        <w:rPr>
          <w:b/>
          <w:bCs/>
        </w:rPr>
        <w:t>Projects</w:t>
      </w:r>
      <w:r w:rsidR="00A600CD" w:rsidRPr="00A600CD">
        <w:t xml:space="preserve"> </w:t>
      </w:r>
      <w:r w:rsidR="00A600CD">
        <w:t>tab</w:t>
      </w:r>
      <w:r w:rsidR="00A600CD" w:rsidRPr="00A600CD">
        <w:t xml:space="preserve"> launches </w:t>
      </w:r>
      <w:r w:rsidR="00152C3F">
        <w:t xml:space="preserve">a </w:t>
      </w:r>
      <w:r w:rsidR="00A600CD" w:rsidRPr="00A600CD">
        <w:t xml:space="preserve">default </w:t>
      </w:r>
      <w:r w:rsidR="006966DC">
        <w:t>search</w:t>
      </w:r>
      <w:r w:rsidR="0090124E">
        <w:t xml:space="preserve">, that is, all </w:t>
      </w:r>
      <w:r w:rsidR="000E7B87">
        <w:t xml:space="preserve">Organizational </w:t>
      </w:r>
      <w:r w:rsidR="000E7B87" w:rsidRPr="00616CE9">
        <w:rPr>
          <w:b/>
          <w:bCs/>
        </w:rPr>
        <w:t>Projects</w:t>
      </w:r>
      <w:r w:rsidR="000E7B87">
        <w:t xml:space="preserve"> are displayed</w:t>
      </w:r>
      <w:r w:rsidR="00A600CD" w:rsidRPr="00A600CD">
        <w:t>.</w:t>
      </w:r>
      <w:r w:rsidR="00DC536C">
        <w:t xml:space="preserve"> </w:t>
      </w:r>
      <w:r w:rsidR="008314C2">
        <w:t>The</w:t>
      </w:r>
      <w:r w:rsidR="00E15F05">
        <w:t>re are</w:t>
      </w:r>
      <w:r w:rsidR="008314C2">
        <w:t xml:space="preserve"> </w:t>
      </w:r>
      <w:r w:rsidR="00E15F05">
        <w:t xml:space="preserve">multiple filters available </w:t>
      </w:r>
      <w:r w:rsidR="00074C1D">
        <w:t xml:space="preserve">to </w:t>
      </w:r>
      <w:r w:rsidR="0017316C">
        <w:t xml:space="preserve">help you locate </w:t>
      </w:r>
      <w:r w:rsidR="00AE4AC7">
        <w:t xml:space="preserve">a specific </w:t>
      </w:r>
      <w:r w:rsidR="00AE4AC7" w:rsidRPr="00616CE9">
        <w:rPr>
          <w:b/>
          <w:bCs/>
        </w:rPr>
        <w:t>Project</w:t>
      </w:r>
      <w:r w:rsidR="00AE4AC7">
        <w:t>.</w:t>
      </w:r>
    </w:p>
    <w:p w14:paraId="3E5F3D24" w14:textId="366BC787" w:rsidR="00B627B9" w:rsidRDefault="00B6537E" w:rsidP="00616CE9">
      <w:pPr>
        <w:pStyle w:val="Graphic"/>
      </w:pPr>
      <w:r>
        <w:t xml:space="preserve">This window </w:t>
      </w:r>
      <w:r w:rsidR="00F45C0A">
        <w:t xml:space="preserve">features a combination of </w:t>
      </w:r>
      <w:r w:rsidR="00463547">
        <w:t>fill-in fields and drop-do</w:t>
      </w:r>
      <w:r w:rsidR="00D66E18">
        <w:t>wns allow</w:t>
      </w:r>
      <w:r w:rsidR="00DF2521">
        <w:t>ing</w:t>
      </w:r>
      <w:r w:rsidR="00D66E18">
        <w:t xml:space="preserve"> you to </w:t>
      </w:r>
      <w:r w:rsidR="00DF2521">
        <w:t>provide very specific search parameters.</w:t>
      </w:r>
      <w:r w:rsidR="004161DE">
        <w:t xml:space="preserve"> When you have located the Project you are looking for, </w:t>
      </w:r>
      <w:r w:rsidR="001225B1">
        <w:t xml:space="preserve">for example, </w:t>
      </w:r>
      <w:r w:rsidR="001225B1" w:rsidRPr="00616CE9">
        <w:rPr>
          <w:rStyle w:val="Button"/>
        </w:rPr>
        <w:t>Wind Resour</w:t>
      </w:r>
      <w:r w:rsidR="00E63DD7" w:rsidRPr="00616CE9">
        <w:rPr>
          <w:rStyle w:val="Button"/>
        </w:rPr>
        <w:t>ce II</w:t>
      </w:r>
      <w:r w:rsidR="00E63DD7">
        <w:t xml:space="preserve">, </w:t>
      </w:r>
      <w:r w:rsidR="004161DE">
        <w:t>click it to procee</w:t>
      </w:r>
      <w:r w:rsidR="00E63DD7">
        <w:t>d</w:t>
      </w:r>
      <w:r w:rsidR="004161DE">
        <w:t xml:space="preserve"> to the Project Detail</w:t>
      </w:r>
      <w:r w:rsidR="00A71025">
        <w:t>s</w:t>
      </w:r>
      <w:r w:rsidR="004161DE">
        <w:t xml:space="preserve"> view</w:t>
      </w:r>
      <w:r w:rsidR="00E63DD7">
        <w:t xml:space="preserve"> </w:t>
      </w:r>
      <w:r w:rsidR="009D2DBD">
        <w:t>(</w:t>
      </w:r>
      <w:r w:rsidR="00820D1F" w:rsidRPr="00616CE9">
        <w:rPr>
          <w:rStyle w:val="HyperlinkStyleChar"/>
        </w:rPr>
        <w:fldChar w:fldCharType="begin"/>
      </w:r>
      <w:r w:rsidR="00820D1F" w:rsidRPr="00616CE9">
        <w:rPr>
          <w:rStyle w:val="HyperlinkStyleChar"/>
        </w:rPr>
        <w:instrText xml:space="preserve"> REF _Ref184851096 \h </w:instrText>
      </w:r>
      <w:r w:rsidR="00820D1F">
        <w:rPr>
          <w:rStyle w:val="HyperlinkStyleChar"/>
        </w:rPr>
        <w:instrText xml:space="preserve"> \* MERGEFORMAT </w:instrText>
      </w:r>
      <w:r w:rsidR="00820D1F" w:rsidRPr="00616CE9">
        <w:rPr>
          <w:rStyle w:val="HyperlinkStyleChar"/>
        </w:rPr>
      </w:r>
      <w:r w:rsidR="00820D1F" w:rsidRPr="00616CE9">
        <w:rPr>
          <w:rStyle w:val="HyperlinkStyleChar"/>
        </w:rPr>
        <w:fldChar w:fldCharType="separate"/>
      </w:r>
      <w:r w:rsidR="0074082B" w:rsidRPr="0074082B">
        <w:rPr>
          <w:rStyle w:val="HyperlinkStyleChar"/>
        </w:rPr>
        <w:t>Figure 77</w:t>
      </w:r>
      <w:r w:rsidR="00820D1F" w:rsidRPr="00616CE9">
        <w:rPr>
          <w:rStyle w:val="HyperlinkStyleChar"/>
        </w:rPr>
        <w:fldChar w:fldCharType="end"/>
      </w:r>
      <w:r w:rsidR="00820D1F">
        <w:t>)</w:t>
      </w:r>
      <w:r w:rsidR="004161DE">
        <w:t>.</w:t>
      </w:r>
    </w:p>
    <w:p w14:paraId="7079581B" w14:textId="0501D8A9" w:rsidR="0028012F" w:rsidRDefault="00616CE9" w:rsidP="00616CE9">
      <w:pPr>
        <w:keepNext/>
      </w:pPr>
      <w:r>
        <w:rPr>
          <w:noProof/>
          <w14:ligatures w14:val="standardContextual"/>
        </w:rPr>
        <mc:AlternateContent>
          <mc:Choice Requires="wpg">
            <w:drawing>
              <wp:anchor distT="0" distB="0" distL="114300" distR="114300" simplePos="0" relativeHeight="251658320" behindDoc="0" locked="0" layoutInCell="1" allowOverlap="1" wp14:anchorId="666ADA30" wp14:editId="1A0E9B97">
                <wp:simplePos x="0" y="0"/>
                <wp:positionH relativeFrom="column">
                  <wp:posOffset>605266</wp:posOffset>
                </wp:positionH>
                <wp:positionV relativeFrom="paragraph">
                  <wp:posOffset>916305</wp:posOffset>
                </wp:positionV>
                <wp:extent cx="3877056" cy="1124712"/>
                <wp:effectExtent l="0" t="0" r="28575" b="18415"/>
                <wp:wrapNone/>
                <wp:docPr id="1697873153" name="Group 118"/>
                <wp:cNvGraphicFramePr/>
                <a:graphic xmlns:a="http://schemas.openxmlformats.org/drawingml/2006/main">
                  <a:graphicData uri="http://schemas.microsoft.com/office/word/2010/wordprocessingGroup">
                    <wpg:wgp>
                      <wpg:cNvGrpSpPr/>
                      <wpg:grpSpPr>
                        <a:xfrm>
                          <a:off x="0" y="0"/>
                          <a:ext cx="3877056" cy="1124712"/>
                          <a:chOff x="0" y="0"/>
                          <a:chExt cx="3877213" cy="1129002"/>
                        </a:xfrm>
                      </wpg:grpSpPr>
                      <wpg:grpSp>
                        <wpg:cNvPr id="78371737" name="Group 117"/>
                        <wpg:cNvGrpSpPr/>
                        <wpg:grpSpPr>
                          <a:xfrm>
                            <a:off x="0" y="0"/>
                            <a:ext cx="288951" cy="292608"/>
                            <a:chOff x="0" y="0"/>
                            <a:chExt cx="288951" cy="292608"/>
                          </a:xfrm>
                        </wpg:grpSpPr>
                        <wps:wsp>
                          <wps:cNvPr id="1593982570" name="Text Box 116"/>
                          <wps:cNvSpPr txBox="1"/>
                          <wps:spPr>
                            <a:xfrm>
                              <a:off x="0" y="0"/>
                              <a:ext cx="147344" cy="143010"/>
                            </a:xfrm>
                            <a:prstGeom prst="rect">
                              <a:avLst/>
                            </a:prstGeom>
                            <a:noFill/>
                            <a:ln w="6350">
                              <a:noFill/>
                            </a:ln>
                          </wps:spPr>
                          <wps:txbx>
                            <w:txbxContent>
                              <w:p w14:paraId="356342EA" w14:textId="0078206A" w:rsidR="00BB6DBF" w:rsidRPr="00616CE9" w:rsidRDefault="00BB6DBF" w:rsidP="00616CE9">
                                <w:pPr>
                                  <w:spacing w:before="0" w:line="240" w:lineRule="exact"/>
                                  <w:rPr>
                                    <w:color w:val="156082"/>
                                  </w:rPr>
                                </w:pPr>
                                <w:r w:rsidRPr="00616CE9">
                                  <w:rPr>
                                    <w:color w:val="156082"/>
                                  </w:rPr>
                                  <w:sym w:font="Wingdings" w:char="F08C"/>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42395242" name="Straight Connector 7"/>
                          <wps:cNvCnPr/>
                          <wps:spPr>
                            <a:xfrm flipH="1" flipV="1">
                              <a:off x="106071" y="109728"/>
                              <a:ext cx="182880" cy="18288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cNvPr id="1684316862" name="Group 117"/>
                        <wpg:cNvGrpSpPr/>
                        <wpg:grpSpPr>
                          <a:xfrm>
                            <a:off x="949069" y="0"/>
                            <a:ext cx="288951" cy="292608"/>
                            <a:chOff x="0" y="0"/>
                            <a:chExt cx="288951" cy="292608"/>
                          </a:xfrm>
                        </wpg:grpSpPr>
                        <wps:wsp>
                          <wps:cNvPr id="749350440" name="Text Box 116"/>
                          <wps:cNvSpPr txBox="1"/>
                          <wps:spPr>
                            <a:xfrm>
                              <a:off x="0" y="0"/>
                              <a:ext cx="147344" cy="143010"/>
                            </a:xfrm>
                            <a:prstGeom prst="rect">
                              <a:avLst/>
                            </a:prstGeom>
                            <a:noFill/>
                            <a:ln w="6350">
                              <a:noFill/>
                            </a:ln>
                          </wps:spPr>
                          <wps:txbx>
                            <w:txbxContent>
                              <w:p w14:paraId="6AB48190" w14:textId="4369D657" w:rsidR="00374096" w:rsidRPr="00616CE9" w:rsidRDefault="00374096" w:rsidP="00616CE9">
                                <w:pPr>
                                  <w:spacing w:before="0" w:line="240" w:lineRule="exact"/>
                                  <w:rPr>
                                    <w:color w:val="156082"/>
                                  </w:rPr>
                                </w:pPr>
                                <w:r>
                                  <w:rPr>
                                    <w:color w:val="156082"/>
                                  </w:rPr>
                                  <w:sym w:font="Wingdings" w:char="F08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7299981" name="Straight Connector 7"/>
                          <wps:cNvCnPr/>
                          <wps:spPr>
                            <a:xfrm flipH="1" flipV="1">
                              <a:off x="106071" y="109728"/>
                              <a:ext cx="182880" cy="18288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cNvPr id="535842551" name="Group 117"/>
                        <wpg:cNvGrpSpPr/>
                        <wpg:grpSpPr>
                          <a:xfrm>
                            <a:off x="1369433" y="0"/>
                            <a:ext cx="288951" cy="292608"/>
                            <a:chOff x="0" y="0"/>
                            <a:chExt cx="288951" cy="292608"/>
                          </a:xfrm>
                        </wpg:grpSpPr>
                        <wps:wsp>
                          <wps:cNvPr id="1202971469" name="Text Box 116"/>
                          <wps:cNvSpPr txBox="1"/>
                          <wps:spPr>
                            <a:xfrm>
                              <a:off x="0" y="0"/>
                              <a:ext cx="147344" cy="143010"/>
                            </a:xfrm>
                            <a:prstGeom prst="rect">
                              <a:avLst/>
                            </a:prstGeom>
                            <a:noFill/>
                            <a:ln w="6350">
                              <a:noFill/>
                            </a:ln>
                          </wps:spPr>
                          <wps:txbx>
                            <w:txbxContent>
                              <w:p w14:paraId="202FBE60" w14:textId="4E033B7D" w:rsidR="00374096" w:rsidRPr="00616CE9" w:rsidRDefault="00374096" w:rsidP="00616CE9">
                                <w:pPr>
                                  <w:spacing w:before="0" w:line="240" w:lineRule="exact"/>
                                  <w:rPr>
                                    <w:color w:val="156082"/>
                                  </w:rPr>
                                </w:pPr>
                                <w:r>
                                  <w:rPr>
                                    <w:color w:val="156082"/>
                                  </w:rPr>
                                  <w:sym w:font="Wingdings" w:char="F08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5399563" name="Straight Connector 7"/>
                          <wps:cNvCnPr/>
                          <wps:spPr>
                            <a:xfrm flipH="1" flipV="1">
                              <a:off x="106071" y="109728"/>
                              <a:ext cx="182880" cy="18288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cNvPr id="831169631" name="Group 117"/>
                        <wpg:cNvGrpSpPr/>
                        <wpg:grpSpPr>
                          <a:xfrm>
                            <a:off x="1785464" y="0"/>
                            <a:ext cx="288951" cy="292608"/>
                            <a:chOff x="0" y="0"/>
                            <a:chExt cx="288951" cy="292608"/>
                          </a:xfrm>
                        </wpg:grpSpPr>
                        <wps:wsp>
                          <wps:cNvPr id="1602016287" name="Text Box 116"/>
                          <wps:cNvSpPr txBox="1"/>
                          <wps:spPr>
                            <a:xfrm>
                              <a:off x="0" y="0"/>
                              <a:ext cx="147344" cy="143010"/>
                            </a:xfrm>
                            <a:prstGeom prst="rect">
                              <a:avLst/>
                            </a:prstGeom>
                            <a:noFill/>
                            <a:ln w="6350">
                              <a:noFill/>
                            </a:ln>
                          </wps:spPr>
                          <wps:txbx>
                            <w:txbxContent>
                              <w:p w14:paraId="4068C39A" w14:textId="5D9EDAFF" w:rsidR="00374096" w:rsidRPr="00616CE9" w:rsidRDefault="00374096" w:rsidP="00616CE9">
                                <w:pPr>
                                  <w:spacing w:before="0" w:line="240" w:lineRule="exact"/>
                                  <w:rPr>
                                    <w:color w:val="156082"/>
                                  </w:rPr>
                                </w:pPr>
                                <w:r>
                                  <w:rPr>
                                    <w:color w:val="156082"/>
                                  </w:rPr>
                                  <w:sym w:font="Wingdings" w:char="F08F"/>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5637546" name="Straight Connector 7"/>
                          <wps:cNvCnPr/>
                          <wps:spPr>
                            <a:xfrm flipH="1" flipV="1">
                              <a:off x="106071" y="109728"/>
                              <a:ext cx="182880" cy="18288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cNvPr id="252205396" name="Group 117"/>
                        <wpg:cNvGrpSpPr/>
                        <wpg:grpSpPr>
                          <a:xfrm>
                            <a:off x="2582855" y="0"/>
                            <a:ext cx="288925" cy="292100"/>
                            <a:chOff x="0" y="0"/>
                            <a:chExt cx="288951" cy="292608"/>
                          </a:xfrm>
                        </wpg:grpSpPr>
                        <wps:wsp>
                          <wps:cNvPr id="2106182687" name="Text Box 116"/>
                          <wps:cNvSpPr txBox="1"/>
                          <wps:spPr>
                            <a:xfrm>
                              <a:off x="0" y="0"/>
                              <a:ext cx="147344" cy="143010"/>
                            </a:xfrm>
                            <a:prstGeom prst="rect">
                              <a:avLst/>
                            </a:prstGeom>
                            <a:noFill/>
                            <a:ln w="6350">
                              <a:noFill/>
                            </a:ln>
                          </wps:spPr>
                          <wps:txbx>
                            <w:txbxContent>
                              <w:p w14:paraId="63387F1A" w14:textId="6114B4A8" w:rsidR="00374096" w:rsidRPr="00616CE9" w:rsidRDefault="00374096" w:rsidP="00616CE9">
                                <w:pPr>
                                  <w:spacing w:before="0" w:line="240" w:lineRule="exact"/>
                                  <w:rPr>
                                    <w:color w:val="156082"/>
                                  </w:rPr>
                                </w:pPr>
                                <w:r>
                                  <w:rPr>
                                    <w:color w:val="156082"/>
                                  </w:rPr>
                                  <w:sym w:font="Wingdings" w:char="F090"/>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8870647" name="Straight Connector 7"/>
                          <wps:cNvCnPr/>
                          <wps:spPr>
                            <a:xfrm flipH="1" flipV="1">
                              <a:off x="106071" y="109728"/>
                              <a:ext cx="182880" cy="18288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cNvPr id="711425323" name="Group 117"/>
                        <wpg:cNvGrpSpPr/>
                        <wpg:grpSpPr>
                          <a:xfrm>
                            <a:off x="3037888" y="0"/>
                            <a:ext cx="288951" cy="292608"/>
                            <a:chOff x="0" y="0"/>
                            <a:chExt cx="288951" cy="292608"/>
                          </a:xfrm>
                        </wpg:grpSpPr>
                        <wps:wsp>
                          <wps:cNvPr id="2058137468" name="Text Box 116"/>
                          <wps:cNvSpPr txBox="1"/>
                          <wps:spPr>
                            <a:xfrm>
                              <a:off x="0" y="0"/>
                              <a:ext cx="147344" cy="143010"/>
                            </a:xfrm>
                            <a:prstGeom prst="rect">
                              <a:avLst/>
                            </a:prstGeom>
                            <a:noFill/>
                            <a:ln w="6350">
                              <a:noFill/>
                            </a:ln>
                          </wps:spPr>
                          <wps:txbx>
                            <w:txbxContent>
                              <w:p w14:paraId="09FF8232" w14:textId="194B724D" w:rsidR="00374096" w:rsidRPr="00616CE9" w:rsidRDefault="00374096" w:rsidP="00616CE9">
                                <w:pPr>
                                  <w:spacing w:before="0" w:line="240" w:lineRule="exact"/>
                                  <w:rPr>
                                    <w:color w:val="156082"/>
                                  </w:rPr>
                                </w:pPr>
                                <w:r>
                                  <w:rPr>
                                    <w:color w:val="156082"/>
                                  </w:rPr>
                                  <w:sym w:font="Wingdings" w:char="F091"/>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7387910" name="Straight Connector 7"/>
                          <wps:cNvCnPr/>
                          <wps:spPr>
                            <a:xfrm flipH="1" flipV="1">
                              <a:off x="106071" y="109728"/>
                              <a:ext cx="182880" cy="18288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cNvPr id="1732409680" name="Group 117"/>
                        <wpg:cNvGrpSpPr/>
                        <wpg:grpSpPr>
                          <a:xfrm>
                            <a:off x="3479921" y="0"/>
                            <a:ext cx="288951" cy="292608"/>
                            <a:chOff x="0" y="0"/>
                            <a:chExt cx="288951" cy="292608"/>
                          </a:xfrm>
                        </wpg:grpSpPr>
                        <wps:wsp>
                          <wps:cNvPr id="1391035291" name="Text Box 116"/>
                          <wps:cNvSpPr txBox="1"/>
                          <wps:spPr>
                            <a:xfrm>
                              <a:off x="0" y="0"/>
                              <a:ext cx="147344" cy="143010"/>
                            </a:xfrm>
                            <a:prstGeom prst="rect">
                              <a:avLst/>
                            </a:prstGeom>
                            <a:noFill/>
                            <a:ln w="6350">
                              <a:noFill/>
                            </a:ln>
                          </wps:spPr>
                          <wps:txbx>
                            <w:txbxContent>
                              <w:p w14:paraId="19499A9B" w14:textId="463174A9" w:rsidR="00374096" w:rsidRPr="00616CE9" w:rsidRDefault="00374096" w:rsidP="00616CE9">
                                <w:pPr>
                                  <w:spacing w:before="0" w:line="240" w:lineRule="exact"/>
                                  <w:rPr>
                                    <w:color w:val="156082"/>
                                  </w:rPr>
                                </w:pPr>
                                <w:r>
                                  <w:rPr>
                                    <w:color w:val="156082"/>
                                  </w:rPr>
                                  <w:sym w:font="Wingdings" w:char="F092"/>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814208" name="Straight Connector 7"/>
                          <wps:cNvCnPr/>
                          <wps:spPr>
                            <a:xfrm flipH="1" flipV="1">
                              <a:off x="106071" y="109728"/>
                              <a:ext cx="182880" cy="18288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cNvPr id="591442678" name="Group 117"/>
                        <wpg:cNvGrpSpPr/>
                        <wpg:grpSpPr>
                          <a:xfrm>
                            <a:off x="2990218" y="836394"/>
                            <a:ext cx="288951" cy="292608"/>
                            <a:chOff x="0" y="0"/>
                            <a:chExt cx="288951" cy="292608"/>
                          </a:xfrm>
                        </wpg:grpSpPr>
                        <wps:wsp>
                          <wps:cNvPr id="1805778602" name="Text Box 116"/>
                          <wps:cNvSpPr txBox="1"/>
                          <wps:spPr>
                            <a:xfrm>
                              <a:off x="0" y="0"/>
                              <a:ext cx="147344" cy="143010"/>
                            </a:xfrm>
                            <a:prstGeom prst="rect">
                              <a:avLst/>
                            </a:prstGeom>
                            <a:noFill/>
                            <a:ln w="6350">
                              <a:noFill/>
                            </a:ln>
                          </wps:spPr>
                          <wps:txbx>
                            <w:txbxContent>
                              <w:p w14:paraId="2A318CBF" w14:textId="2F47BAA8" w:rsidR="005020EF" w:rsidRPr="00616CE9" w:rsidRDefault="005020EF" w:rsidP="00616CE9">
                                <w:pPr>
                                  <w:spacing w:before="0" w:line="240" w:lineRule="exact"/>
                                  <w:rPr>
                                    <w:color w:val="156082"/>
                                  </w:rPr>
                                </w:pPr>
                                <w:r>
                                  <w:rPr>
                                    <w:color w:val="156082"/>
                                  </w:rPr>
                                  <w:sym w:font="Wingdings" w:char="F093"/>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4553164" name="Straight Connector 7"/>
                          <wps:cNvCnPr/>
                          <wps:spPr>
                            <a:xfrm flipH="1" flipV="1">
                              <a:off x="106071" y="109728"/>
                              <a:ext cx="182880" cy="18288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cNvPr id="1119507320" name="Group 117"/>
                        <wpg:cNvGrpSpPr/>
                        <wpg:grpSpPr>
                          <a:xfrm>
                            <a:off x="3588262" y="836394"/>
                            <a:ext cx="288951" cy="292608"/>
                            <a:chOff x="0" y="0"/>
                            <a:chExt cx="288951" cy="292608"/>
                          </a:xfrm>
                        </wpg:grpSpPr>
                        <wps:wsp>
                          <wps:cNvPr id="937964657" name="Text Box 116"/>
                          <wps:cNvSpPr txBox="1"/>
                          <wps:spPr>
                            <a:xfrm>
                              <a:off x="0" y="0"/>
                              <a:ext cx="147344" cy="143010"/>
                            </a:xfrm>
                            <a:prstGeom prst="rect">
                              <a:avLst/>
                            </a:prstGeom>
                            <a:noFill/>
                            <a:ln w="6350">
                              <a:noFill/>
                            </a:ln>
                          </wps:spPr>
                          <wps:txbx>
                            <w:txbxContent>
                              <w:p w14:paraId="74EE09B0" w14:textId="6AE703C5" w:rsidR="005020EF" w:rsidRPr="00616CE9" w:rsidRDefault="005020EF" w:rsidP="00616CE9">
                                <w:pPr>
                                  <w:spacing w:before="0" w:line="240" w:lineRule="exact"/>
                                  <w:rPr>
                                    <w:color w:val="156082"/>
                                  </w:rPr>
                                </w:pPr>
                                <w:r>
                                  <w:rPr>
                                    <w:color w:val="156082"/>
                                  </w:rPr>
                                  <w:sym w:font="Wingdings" w:char="F094"/>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1201110" name="Straight Connector 7"/>
                          <wps:cNvCnPr/>
                          <wps:spPr>
                            <a:xfrm flipH="1" flipV="1">
                              <a:off x="106071" y="109728"/>
                              <a:ext cx="182880" cy="18288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66ADA30" id="Group 118" o:spid="_x0000_s1076" style="position:absolute;margin-left:47.65pt;margin-top:72.15pt;width:305.3pt;height:88.55pt;z-index:251658320;mso-width-relative:margin;mso-height-relative:margin" coordsize="38772,1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">
                <v:group id="Group 117" o:spid="_x0000_s1077" style="position:absolute;width:2889;height:2926" coordsize="288951,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">
                  <v:shape id="Text Box 116" o:spid="_x0000_s1078" type="#_x0000_t202" style="position:absolute;width:147344;height:14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" filled="f" stroked="f" strokeweight=".5pt">
                    <v:textbox inset="0,0,0,0">
                      <w:txbxContent>
                        <w:p w14:paraId="356342EA" w14:textId="0078206A" w:rsidR="00BB6DBF" w:rsidRPr="00616CE9" w:rsidRDefault="00BB6DBF" w:rsidP="00616CE9">
                          <w:pPr>
                            <w:spacing w:before="0" w:line="240" w:lineRule="exact"/>
                            <w:rPr>
                              <w:color w:val="156082"/>
                            </w:rPr>
                          </w:pPr>
                          <w:r w:rsidRPr="00616CE9">
                            <w:rPr>
                              <w:color w:val="156082"/>
                            </w:rPr>
                            <w:sym w:font="Wingdings" w:char="F08C"/>
                          </w:r>
                        </w:p>
                      </w:txbxContent>
                    </v:textbox>
                  </v:shape>
                  <v:line id="Straight Connector 7" o:spid="_x0000_s1079" style="position:absolute;flip:x y;visibility:visible;mso-wrap-style:square" from="106071,109728" to="288951,29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" strokecolor="#4179b8 [3204]" strokeweight="1.25pt"/>
                </v:group>
                <v:group id="Group 117" o:spid="_x0000_s1080" style="position:absolute;left:9490;width:2890;height:2926" coordsize="288951,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">
                  <v:shape id="Text Box 116" o:spid="_x0000_s1081" type="#_x0000_t202" style="position:absolute;width:147344;height:14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" filled="f" stroked="f" strokeweight=".5pt">
                    <v:textbox inset="0,0,0,0">
                      <w:txbxContent>
                        <w:p w14:paraId="6AB48190" w14:textId="4369D657" w:rsidR="00374096" w:rsidRPr="00616CE9" w:rsidRDefault="00374096" w:rsidP="00616CE9">
                          <w:pPr>
                            <w:spacing w:before="0" w:line="240" w:lineRule="exact"/>
                            <w:rPr>
                              <w:color w:val="156082"/>
                            </w:rPr>
                          </w:pPr>
                          <w:r>
                            <w:rPr>
                              <w:color w:val="156082"/>
                            </w:rPr>
                            <w:sym w:font="Wingdings" w:char="F08D"/>
                          </w:r>
                        </w:p>
                      </w:txbxContent>
                    </v:textbox>
                  </v:shape>
                  <v:line id="Straight Connector 7" o:spid="_x0000_s1082" style="position:absolute;flip:x y;visibility:visible;mso-wrap-style:square" from="106071,109728" to="288951,29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" strokecolor="#4179b8 [3204]" strokeweight="1.25pt"/>
                </v:group>
                <v:group id="Group 117" o:spid="_x0000_s1083" style="position:absolute;left:13694;width:2889;height:2926" coordsize="288951,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">
                  <v:shape id="Text Box 116" o:spid="_x0000_s1084" type="#_x0000_t202" style="position:absolute;width:147344;height:14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" filled="f" stroked="f" strokeweight=".5pt">
                    <v:textbox inset="0,0,0,0">
                      <w:txbxContent>
                        <w:p w14:paraId="202FBE60" w14:textId="4E033B7D" w:rsidR="00374096" w:rsidRPr="00616CE9" w:rsidRDefault="00374096" w:rsidP="00616CE9">
                          <w:pPr>
                            <w:spacing w:before="0" w:line="240" w:lineRule="exact"/>
                            <w:rPr>
                              <w:color w:val="156082"/>
                            </w:rPr>
                          </w:pPr>
                          <w:r>
                            <w:rPr>
                              <w:color w:val="156082"/>
                            </w:rPr>
                            <w:sym w:font="Wingdings" w:char="F08E"/>
                          </w:r>
                        </w:p>
                      </w:txbxContent>
                    </v:textbox>
                  </v:shape>
                  <v:line id="Straight Connector 7" o:spid="_x0000_s1085" style="position:absolute;flip:x y;visibility:visible;mso-wrap-style:square" from="106071,109728" to="288951,29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" strokecolor="#4179b8 [3204]" strokeweight="1.25pt"/>
                </v:group>
                <v:group id="Group 117" o:spid="_x0000_s1086" style="position:absolute;left:17854;width:2890;height:2926" coordsize="288951,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">
                  <v:shape id="Text Box 116" o:spid="_x0000_s1087" type="#_x0000_t202" style="position:absolute;width:147344;height:14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" filled="f" stroked="f" strokeweight=".5pt">
                    <v:textbox inset="0,0,0,0">
                      <w:txbxContent>
                        <w:p w14:paraId="4068C39A" w14:textId="5D9EDAFF" w:rsidR="00374096" w:rsidRPr="00616CE9" w:rsidRDefault="00374096" w:rsidP="00616CE9">
                          <w:pPr>
                            <w:spacing w:before="0" w:line="240" w:lineRule="exact"/>
                            <w:rPr>
                              <w:color w:val="156082"/>
                            </w:rPr>
                          </w:pPr>
                          <w:r>
                            <w:rPr>
                              <w:color w:val="156082"/>
                            </w:rPr>
                            <w:sym w:font="Wingdings" w:char="F08F"/>
                          </w:r>
                        </w:p>
                      </w:txbxContent>
                    </v:textbox>
                  </v:shape>
                  <v:line id="Straight Connector 7" o:spid="_x0000_s1088" style="position:absolute;flip:x y;visibility:visible;mso-wrap-style:square" from="106071,109728" to="288951,29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" strokecolor="#4179b8 [3204]" strokeweight="1.25pt"/>
                </v:group>
                <v:group id="Group 117" o:spid="_x0000_s1089" style="position:absolute;left:25828;width:2889;height:2921" coordsize="288951,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">
                  <v:shape id="Text Box 116" o:spid="_x0000_s1090" type="#_x0000_t202" style="position:absolute;width:147344;height:14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" filled="f" stroked="f" strokeweight=".5pt">
                    <v:textbox inset="0,0,0,0">
                      <w:txbxContent>
                        <w:p w14:paraId="63387F1A" w14:textId="6114B4A8" w:rsidR="00374096" w:rsidRPr="00616CE9" w:rsidRDefault="00374096" w:rsidP="00616CE9">
                          <w:pPr>
                            <w:spacing w:before="0" w:line="240" w:lineRule="exact"/>
                            <w:rPr>
                              <w:color w:val="156082"/>
                            </w:rPr>
                          </w:pPr>
                          <w:r>
                            <w:rPr>
                              <w:color w:val="156082"/>
                            </w:rPr>
                            <w:sym w:font="Wingdings" w:char="F090"/>
                          </w:r>
                        </w:p>
                      </w:txbxContent>
                    </v:textbox>
                  </v:shape>
                  <v:line id="Straight Connector 7" o:spid="_x0000_s1091" style="position:absolute;flip:x y;visibility:visible;mso-wrap-style:square" from="106071,109728" to="288951,29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" strokecolor="#4179b8 [3204]" strokeweight="1.25pt"/>
                </v:group>
                <v:group id="Group 117" o:spid="_x0000_s1092" style="position:absolute;left:30378;width:2890;height:2926" coordsize="288951,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">
                  <v:shape id="Text Box 116" o:spid="_x0000_s1093" type="#_x0000_t202" style="position:absolute;width:147344;height:14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" filled="f" stroked="f" strokeweight=".5pt">
                    <v:textbox inset="0,0,0,0">
                      <w:txbxContent>
                        <w:p w14:paraId="09FF8232" w14:textId="194B724D" w:rsidR="00374096" w:rsidRPr="00616CE9" w:rsidRDefault="00374096" w:rsidP="00616CE9">
                          <w:pPr>
                            <w:spacing w:before="0" w:line="240" w:lineRule="exact"/>
                            <w:rPr>
                              <w:color w:val="156082"/>
                            </w:rPr>
                          </w:pPr>
                          <w:r>
                            <w:rPr>
                              <w:color w:val="156082"/>
                            </w:rPr>
                            <w:sym w:font="Wingdings" w:char="F091"/>
                          </w:r>
                        </w:p>
                      </w:txbxContent>
                    </v:textbox>
                  </v:shape>
                  <v:line id="Straight Connector 7" o:spid="_x0000_s1094" style="position:absolute;flip:x y;visibility:visible;mso-wrap-style:square" from="106071,109728" to="288951,29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" strokecolor="#4179b8 [3204]" strokeweight="1.25pt"/>
                </v:group>
                <v:group id="Group 117" o:spid="_x0000_s1095" style="position:absolute;left:34799;width:2889;height:2926" coordsize="288951,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">
                  <v:shape id="Text Box 116" o:spid="_x0000_s1096" type="#_x0000_t202" style="position:absolute;width:147344;height:14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" filled="f" stroked="f" strokeweight=".5pt">
                    <v:textbox inset="0,0,0,0">
                      <w:txbxContent>
                        <w:p w14:paraId="19499A9B" w14:textId="463174A9" w:rsidR="00374096" w:rsidRPr="00616CE9" w:rsidRDefault="00374096" w:rsidP="00616CE9">
                          <w:pPr>
                            <w:spacing w:before="0" w:line="240" w:lineRule="exact"/>
                            <w:rPr>
                              <w:color w:val="156082"/>
                            </w:rPr>
                          </w:pPr>
                          <w:r>
                            <w:rPr>
                              <w:color w:val="156082"/>
                            </w:rPr>
                            <w:sym w:font="Wingdings" w:char="F092"/>
                          </w:r>
                        </w:p>
                      </w:txbxContent>
                    </v:textbox>
                  </v:shape>
                  <v:line id="Straight Connector 7" o:spid="_x0000_s1097" style="position:absolute;flip:x y;visibility:visible;mso-wrap-style:square" from="106071,109728" to="288951,29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" strokecolor="#4179b8 [3204]" strokeweight="1.25pt"/>
                </v:group>
                <v:group id="Group 117" o:spid="_x0000_s1098" style="position:absolute;left:29902;top:8363;width:2889;height:2927" coordsize="288951,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">
                  <v:shape id="Text Box 116" o:spid="_x0000_s1099" type="#_x0000_t202" style="position:absolute;width:147344;height:14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" filled="f" stroked="f" strokeweight=".5pt">
                    <v:textbox inset="0,0,0,0">
                      <w:txbxContent>
                        <w:p w14:paraId="2A318CBF" w14:textId="2F47BAA8" w:rsidR="005020EF" w:rsidRPr="00616CE9" w:rsidRDefault="005020EF" w:rsidP="00616CE9">
                          <w:pPr>
                            <w:spacing w:before="0" w:line="240" w:lineRule="exact"/>
                            <w:rPr>
                              <w:color w:val="156082"/>
                            </w:rPr>
                          </w:pPr>
                          <w:r>
                            <w:rPr>
                              <w:color w:val="156082"/>
                            </w:rPr>
                            <w:sym w:font="Wingdings" w:char="F093"/>
                          </w:r>
                        </w:p>
                      </w:txbxContent>
                    </v:textbox>
                  </v:shape>
                  <v:line id="Straight Connector 7" o:spid="_x0000_s1100" style="position:absolute;flip:x y;visibility:visible;mso-wrap-style:square" from="106071,109728" to="288951,29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" strokecolor="#4179b8 [3204]" strokeweight="1.25pt"/>
                </v:group>
                <v:group id="Group 117" o:spid="_x0000_s1101" style="position:absolute;left:35882;top:8363;width:2890;height:2927" coordsize="288951,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">
                  <v:shape id="Text Box 116" o:spid="_x0000_s1102" type="#_x0000_t202" style="position:absolute;width:147344;height:14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" filled="f" stroked="f" strokeweight=".5pt">
                    <v:textbox inset="0,0,0,0">
                      <w:txbxContent>
                        <w:p w14:paraId="74EE09B0" w14:textId="6AE703C5" w:rsidR="005020EF" w:rsidRPr="00616CE9" w:rsidRDefault="005020EF" w:rsidP="00616CE9">
                          <w:pPr>
                            <w:spacing w:before="0" w:line="240" w:lineRule="exact"/>
                            <w:rPr>
                              <w:color w:val="156082"/>
                            </w:rPr>
                          </w:pPr>
                          <w:r>
                            <w:rPr>
                              <w:color w:val="156082"/>
                            </w:rPr>
                            <w:sym w:font="Wingdings" w:char="F094"/>
                          </w:r>
                        </w:p>
                      </w:txbxContent>
                    </v:textbox>
                  </v:shape>
                  <v:line id="Straight Connector 7" o:spid="_x0000_s1103" style="position:absolute;flip:x y;visibility:visible;mso-wrap-style:square" from="106071,109728" to="288951,29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" strokecolor="#4179b8 [3204]" strokeweight="1.25pt"/>
                </v:group>
              </v:group>
            </w:pict>
          </mc:Fallback>
        </mc:AlternateContent>
      </w:r>
      <w:r w:rsidR="001225B1">
        <w:rPr>
          <w:noProof/>
        </w:rPr>
        <mc:AlternateContent>
          <mc:Choice Requires="wps">
            <w:drawing>
              <wp:anchor distT="0" distB="0" distL="114300" distR="114300" simplePos="0" relativeHeight="251658321" behindDoc="0" locked="0" layoutInCell="1" allowOverlap="1" wp14:anchorId="5DD9EC39" wp14:editId="3D73BA69">
                <wp:simplePos x="0" y="0"/>
                <wp:positionH relativeFrom="column">
                  <wp:posOffset>844550</wp:posOffset>
                </wp:positionH>
                <wp:positionV relativeFrom="paragraph">
                  <wp:posOffset>1453515</wp:posOffset>
                </wp:positionV>
                <wp:extent cx="933450" cy="161925"/>
                <wp:effectExtent l="0" t="0" r="19050" b="28575"/>
                <wp:wrapNone/>
                <wp:docPr id="1171809639" name="Rectangle 35"/>
                <wp:cNvGraphicFramePr/>
                <a:graphic xmlns:a="http://schemas.openxmlformats.org/drawingml/2006/main">
                  <a:graphicData uri="http://schemas.microsoft.com/office/word/2010/wordprocessingShape">
                    <wps:wsp>
                      <wps:cNvSpPr/>
                      <wps:spPr>
                        <a:xfrm>
                          <a:off x="0" y="0"/>
                          <a:ext cx="933450" cy="16192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66.5pt;margin-top:114.45pt;width:73.5pt;height:12.75pt;z-index:251657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72B96D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"/>
            </w:pict>
          </mc:Fallback>
        </mc:AlternateContent>
      </w:r>
      <w:r w:rsidR="00185E8B" w:rsidRPr="004E4C92">
        <w:rPr>
          <w:noProof/>
        </w:rPr>
        <w:drawing>
          <wp:inline distT="0" distB="0" distL="0" distR="0" wp14:anchorId="32714F24" wp14:editId="71740A63">
            <wp:extent cx="5490348" cy="2958996"/>
            <wp:effectExtent l="19050" t="19050" r="15240" b="13335"/>
            <wp:docPr id="112498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81303" name="Picture 1"/>
                    <pic:cNvPicPr/>
                  </pic:nvPicPr>
                  <pic:blipFill>
                    <a:blip r:embed="rId104"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6A4537" w14:textId="4618DD30" w:rsidR="00185E8B" w:rsidRDefault="0028012F" w:rsidP="00616CE9">
      <w:pPr>
        <w:pStyle w:val="Caption"/>
      </w:pPr>
      <w:bookmarkStart w:id="133" w:name="_Toc211349771"/>
      <w:r>
        <w:t xml:space="preserve">Figure </w:t>
      </w:r>
      <w:r>
        <w:fldChar w:fldCharType="begin"/>
      </w:r>
      <w:r>
        <w:instrText xml:space="preserve"> SEQ Figure \* ARABIC </w:instrText>
      </w:r>
      <w:r>
        <w:fldChar w:fldCharType="separate"/>
      </w:r>
      <w:r w:rsidR="0074082B">
        <w:t>76</w:t>
      </w:r>
      <w:r>
        <w:fldChar w:fldCharType="end"/>
      </w:r>
      <w:r>
        <w:t>: The Projects Main Window</w:t>
      </w:r>
      <w:bookmarkEnd w:id="133"/>
    </w:p>
    <w:p w14:paraId="6F2F080B" w14:textId="440A4446" w:rsidR="002834B3" w:rsidRDefault="004A4DA5" w:rsidP="008233E3">
      <w:pPr>
        <w:pStyle w:val="List"/>
        <w:numPr>
          <w:ilvl w:val="0"/>
          <w:numId w:val="75"/>
        </w:numPr>
      </w:pPr>
      <w:r w:rsidRPr="00616CE9">
        <w:rPr>
          <w:rStyle w:val="Button"/>
        </w:rPr>
        <w:t>S</w:t>
      </w:r>
      <w:r w:rsidR="00AD1EF3" w:rsidRPr="00616CE9">
        <w:rPr>
          <w:rStyle w:val="Button"/>
        </w:rPr>
        <w:t>earch</w:t>
      </w:r>
      <w:r w:rsidR="00AD1EF3">
        <w:t xml:space="preserve"> </w:t>
      </w:r>
      <w:r w:rsidR="00750BBA">
        <w:t>–</w:t>
      </w:r>
      <w:r w:rsidR="00DC1675">
        <w:t xml:space="preserve"> </w:t>
      </w:r>
      <w:r w:rsidR="00750BBA">
        <w:t xml:space="preserve">a text </w:t>
      </w:r>
      <w:r w:rsidR="00AD1EF3">
        <w:t>field</w:t>
      </w:r>
      <w:r w:rsidR="00407989">
        <w:t xml:space="preserve"> to</w:t>
      </w:r>
      <w:r w:rsidR="00AD1EF3">
        <w:t xml:space="preserve"> </w:t>
      </w:r>
      <w:r w:rsidR="006D61B4">
        <w:t xml:space="preserve">enter </w:t>
      </w:r>
      <w:r w:rsidR="002834B3">
        <w:t>Organiza</w:t>
      </w:r>
      <w:r w:rsidR="00DE6766">
        <w:t xml:space="preserve">tional attributes </w:t>
      </w:r>
      <w:r w:rsidR="002834B3">
        <w:t>to search:</w:t>
      </w:r>
    </w:p>
    <w:p w14:paraId="419CE550" w14:textId="77777777" w:rsidR="002834B3" w:rsidRPr="00616CE9" w:rsidRDefault="002834B3" w:rsidP="00616CE9">
      <w:pPr>
        <w:pStyle w:val="ListBullet"/>
        <w:rPr>
          <w:rStyle w:val="Button"/>
        </w:rPr>
      </w:pPr>
      <w:r w:rsidRPr="00616CE9">
        <w:rPr>
          <w:rStyle w:val="Button"/>
        </w:rPr>
        <w:t>N</w:t>
      </w:r>
      <w:r w:rsidR="006D61B4" w:rsidRPr="00616CE9">
        <w:rPr>
          <w:rStyle w:val="Button"/>
        </w:rPr>
        <w:t>ame</w:t>
      </w:r>
    </w:p>
    <w:p w14:paraId="68BE3DC9" w14:textId="77777777" w:rsidR="002834B3" w:rsidRPr="00616CE9" w:rsidRDefault="002834B3" w:rsidP="00616CE9">
      <w:pPr>
        <w:pStyle w:val="ListBullet"/>
        <w:rPr>
          <w:rStyle w:val="Button"/>
        </w:rPr>
      </w:pPr>
      <w:r w:rsidRPr="00616CE9">
        <w:rPr>
          <w:rStyle w:val="Button"/>
        </w:rPr>
        <w:t>C</w:t>
      </w:r>
      <w:r w:rsidR="006D61B4" w:rsidRPr="00616CE9">
        <w:rPr>
          <w:rStyle w:val="Button"/>
        </w:rPr>
        <w:t>ity</w:t>
      </w:r>
    </w:p>
    <w:p w14:paraId="303674F2" w14:textId="4A5DBCC0" w:rsidR="0028012F" w:rsidRDefault="00DE6766" w:rsidP="00616CE9">
      <w:pPr>
        <w:pStyle w:val="ListBullet"/>
      </w:pPr>
      <w:r>
        <w:rPr>
          <w:rStyle w:val="Button"/>
        </w:rPr>
        <w:t>C</w:t>
      </w:r>
      <w:r w:rsidR="006D61B4" w:rsidRPr="00616CE9">
        <w:rPr>
          <w:rStyle w:val="Button"/>
        </w:rPr>
        <w:t>ounty</w:t>
      </w:r>
    </w:p>
    <w:p w14:paraId="13A996D3" w14:textId="18BEA097" w:rsidR="00750BBA" w:rsidRDefault="004A4DA5" w:rsidP="0028012F">
      <w:pPr>
        <w:pStyle w:val="List"/>
      </w:pPr>
      <w:r w:rsidRPr="00616CE9">
        <w:rPr>
          <w:rStyle w:val="Button"/>
        </w:rPr>
        <w:t>Status</w:t>
      </w:r>
      <w:r w:rsidR="00DC1675">
        <w:t xml:space="preserve"> </w:t>
      </w:r>
      <w:r w:rsidR="000D609B">
        <w:t>–</w:t>
      </w:r>
      <w:r w:rsidR="00DC1675">
        <w:t xml:space="preserve"> </w:t>
      </w:r>
      <w:r w:rsidR="000D609B">
        <w:t xml:space="preserve">click and </w:t>
      </w:r>
      <w:r w:rsidR="005348BC">
        <w:t xml:space="preserve">drop down </w:t>
      </w:r>
      <w:r w:rsidR="00F63F45">
        <w:t xml:space="preserve">to </w:t>
      </w:r>
      <w:r w:rsidR="005348BC">
        <w:t xml:space="preserve">select from </w:t>
      </w:r>
      <w:r w:rsidR="00CA0BE8">
        <w:t xml:space="preserve">the </w:t>
      </w:r>
      <w:r w:rsidR="0009118A">
        <w:t xml:space="preserve">various </w:t>
      </w:r>
      <w:r w:rsidR="0009118A" w:rsidRPr="00616CE9">
        <w:rPr>
          <w:b/>
          <w:bCs/>
        </w:rPr>
        <w:t>Project</w:t>
      </w:r>
      <w:r w:rsidR="0009118A">
        <w:t xml:space="preserve"> statuses</w:t>
      </w:r>
      <w:r w:rsidR="00750BBA">
        <w:t>:</w:t>
      </w:r>
    </w:p>
    <w:p w14:paraId="441F41AE" w14:textId="77777777" w:rsidR="00750BBA" w:rsidRPr="00616CE9" w:rsidRDefault="0043393B" w:rsidP="008233E3">
      <w:pPr>
        <w:pStyle w:val="ListBullet"/>
        <w:rPr>
          <w:rStyle w:val="Button"/>
        </w:rPr>
      </w:pPr>
      <w:r w:rsidRPr="00616CE9">
        <w:rPr>
          <w:rStyle w:val="Button"/>
        </w:rPr>
        <w:t>All</w:t>
      </w:r>
    </w:p>
    <w:p w14:paraId="64046B9C" w14:textId="77777777" w:rsidR="00750BBA" w:rsidRPr="00616CE9" w:rsidRDefault="0043393B" w:rsidP="008233E3">
      <w:pPr>
        <w:pStyle w:val="ListBullet"/>
        <w:rPr>
          <w:rStyle w:val="Button"/>
        </w:rPr>
      </w:pPr>
      <w:r w:rsidRPr="00616CE9">
        <w:rPr>
          <w:rStyle w:val="Button"/>
        </w:rPr>
        <w:t>Executed</w:t>
      </w:r>
    </w:p>
    <w:p w14:paraId="12A4C9D8" w14:textId="77777777" w:rsidR="00750BBA" w:rsidRPr="00616CE9" w:rsidRDefault="0043393B" w:rsidP="008233E3">
      <w:pPr>
        <w:pStyle w:val="ListBullet"/>
        <w:rPr>
          <w:rStyle w:val="Button"/>
        </w:rPr>
      </w:pPr>
      <w:r w:rsidRPr="00616CE9">
        <w:rPr>
          <w:rStyle w:val="Button"/>
        </w:rPr>
        <w:t>Negotiation</w:t>
      </w:r>
    </w:p>
    <w:p w14:paraId="5122E6CE" w14:textId="77777777" w:rsidR="00750BBA" w:rsidRPr="00616CE9" w:rsidRDefault="0043393B" w:rsidP="008233E3">
      <w:pPr>
        <w:pStyle w:val="ListBullet"/>
        <w:rPr>
          <w:rStyle w:val="Button"/>
        </w:rPr>
      </w:pPr>
      <w:r w:rsidRPr="00616CE9">
        <w:rPr>
          <w:rStyle w:val="Button"/>
        </w:rPr>
        <w:t>Online</w:t>
      </w:r>
    </w:p>
    <w:p w14:paraId="79316DFE" w14:textId="77777777" w:rsidR="00750BBA" w:rsidRPr="00616CE9" w:rsidRDefault="0043393B" w:rsidP="008233E3">
      <w:pPr>
        <w:pStyle w:val="ListBullet"/>
        <w:rPr>
          <w:rStyle w:val="Button"/>
        </w:rPr>
      </w:pPr>
      <w:r w:rsidRPr="00616CE9">
        <w:rPr>
          <w:rStyle w:val="Button"/>
        </w:rPr>
        <w:t>Expired</w:t>
      </w:r>
    </w:p>
    <w:p w14:paraId="5C9D514E" w14:textId="6AA62D14" w:rsidR="006D61B4" w:rsidRPr="00616CE9" w:rsidRDefault="0043393B" w:rsidP="00616CE9">
      <w:pPr>
        <w:pStyle w:val="ListBullet"/>
        <w:rPr>
          <w:rStyle w:val="Button"/>
        </w:rPr>
      </w:pPr>
      <w:r w:rsidRPr="00616CE9">
        <w:rPr>
          <w:rStyle w:val="Button"/>
        </w:rPr>
        <w:t>Terminated</w:t>
      </w:r>
    </w:p>
    <w:p w14:paraId="51C84BA0" w14:textId="59CC6BD3" w:rsidR="0043393B" w:rsidRDefault="006C638C" w:rsidP="00616CE9">
      <w:pPr>
        <w:pStyle w:val="ListNumber"/>
        <w:keepNext/>
      </w:pPr>
      <w:r>
        <w:rPr>
          <w:rStyle w:val="Button"/>
        </w:rPr>
        <w:lastRenderedPageBreak/>
        <w:t>Technology</w:t>
      </w:r>
      <w:r w:rsidR="00F04197">
        <w:t xml:space="preserve"> </w:t>
      </w:r>
      <w:r w:rsidR="005B40A4">
        <w:t>–</w:t>
      </w:r>
      <w:r w:rsidR="00F04197">
        <w:t xml:space="preserve"> </w:t>
      </w:r>
      <w:r w:rsidR="005B40A4">
        <w:t xml:space="preserve">these options are available from the </w:t>
      </w:r>
      <w:r w:rsidR="003166A3" w:rsidRPr="00616CE9">
        <w:rPr>
          <w:rStyle w:val="Button"/>
        </w:rPr>
        <w:t>Technology</w:t>
      </w:r>
      <w:r w:rsidR="003166A3">
        <w:t xml:space="preserve"> drop-down menu:</w:t>
      </w:r>
    </w:p>
    <w:p w14:paraId="453F09DE" w14:textId="7760C7BF" w:rsidR="003166A3" w:rsidRPr="00616CE9" w:rsidRDefault="00A3455D" w:rsidP="00616CE9">
      <w:pPr>
        <w:pStyle w:val="ListBullet"/>
        <w:keepNext/>
        <w:rPr>
          <w:rStyle w:val="Button"/>
        </w:rPr>
      </w:pPr>
      <w:r w:rsidRPr="00616CE9">
        <w:rPr>
          <w:rStyle w:val="Button"/>
        </w:rPr>
        <w:t>All</w:t>
      </w:r>
    </w:p>
    <w:p w14:paraId="3FAE9FC7" w14:textId="424752D6" w:rsidR="00A3455D" w:rsidRPr="00616CE9" w:rsidRDefault="00F62571" w:rsidP="00616CE9">
      <w:pPr>
        <w:pStyle w:val="ListBullet"/>
        <w:rPr>
          <w:rStyle w:val="Button"/>
        </w:rPr>
      </w:pPr>
      <w:r w:rsidRPr="00616CE9">
        <w:rPr>
          <w:rStyle w:val="Button"/>
        </w:rPr>
        <w:t>Biodiesel</w:t>
      </w:r>
    </w:p>
    <w:p w14:paraId="532974DE" w14:textId="5DF04422" w:rsidR="00F62571" w:rsidRPr="00616CE9" w:rsidRDefault="00F62571" w:rsidP="00616CE9">
      <w:pPr>
        <w:pStyle w:val="ListBullet"/>
        <w:rPr>
          <w:rStyle w:val="Button"/>
        </w:rPr>
      </w:pPr>
      <w:r w:rsidRPr="00616CE9">
        <w:rPr>
          <w:rStyle w:val="Button"/>
        </w:rPr>
        <w:t>Biogas</w:t>
      </w:r>
    </w:p>
    <w:p w14:paraId="53F2991E" w14:textId="6F1545E3" w:rsidR="00F62571" w:rsidRPr="00616CE9" w:rsidRDefault="00F62571" w:rsidP="00616CE9">
      <w:pPr>
        <w:pStyle w:val="ListBullet"/>
        <w:rPr>
          <w:rStyle w:val="Button"/>
        </w:rPr>
      </w:pPr>
      <w:r w:rsidRPr="00616CE9">
        <w:rPr>
          <w:rStyle w:val="Button"/>
        </w:rPr>
        <w:t>Biomass</w:t>
      </w:r>
    </w:p>
    <w:p w14:paraId="27FB7FFF" w14:textId="23D7D7BC" w:rsidR="00F62571" w:rsidRPr="00616CE9" w:rsidRDefault="00F62571" w:rsidP="00616CE9">
      <w:pPr>
        <w:pStyle w:val="ListBullet"/>
        <w:rPr>
          <w:rStyle w:val="Button"/>
        </w:rPr>
      </w:pPr>
      <w:r w:rsidRPr="00616CE9">
        <w:rPr>
          <w:rStyle w:val="Button"/>
        </w:rPr>
        <w:t>Conduit hydro</w:t>
      </w:r>
    </w:p>
    <w:p w14:paraId="22EEC328" w14:textId="232AD189" w:rsidR="009D26BE" w:rsidRPr="00616CE9" w:rsidRDefault="009D26BE" w:rsidP="00616CE9">
      <w:pPr>
        <w:pStyle w:val="ListBullet"/>
        <w:rPr>
          <w:rStyle w:val="Button"/>
        </w:rPr>
      </w:pPr>
      <w:r w:rsidRPr="00616CE9">
        <w:rPr>
          <w:rStyle w:val="Button"/>
        </w:rPr>
        <w:t>Digester gas</w:t>
      </w:r>
    </w:p>
    <w:p w14:paraId="234223F2" w14:textId="52E33898" w:rsidR="009D26BE" w:rsidRPr="00616CE9" w:rsidRDefault="009D26BE" w:rsidP="00616CE9">
      <w:pPr>
        <w:pStyle w:val="ListBullet"/>
        <w:rPr>
          <w:rStyle w:val="Button"/>
        </w:rPr>
      </w:pPr>
      <w:r w:rsidRPr="00616CE9">
        <w:rPr>
          <w:rStyle w:val="Button"/>
        </w:rPr>
        <w:t>Geothermal</w:t>
      </w:r>
    </w:p>
    <w:p w14:paraId="26456447" w14:textId="4A4A1AC6" w:rsidR="009D26BE" w:rsidRPr="00616CE9" w:rsidRDefault="009D26BE" w:rsidP="00616CE9">
      <w:pPr>
        <w:pStyle w:val="ListBullet"/>
        <w:rPr>
          <w:rStyle w:val="Button"/>
        </w:rPr>
      </w:pPr>
      <w:r w:rsidRPr="00616CE9">
        <w:rPr>
          <w:rStyle w:val="Button"/>
        </w:rPr>
        <w:t>Hybrid</w:t>
      </w:r>
    </w:p>
    <w:p w14:paraId="4AE66BF3" w14:textId="6639CF41" w:rsidR="009D26BE" w:rsidRPr="00616CE9" w:rsidRDefault="009D26BE" w:rsidP="00616CE9">
      <w:pPr>
        <w:pStyle w:val="ListBullet"/>
        <w:rPr>
          <w:rStyle w:val="Button"/>
        </w:rPr>
      </w:pPr>
      <w:r w:rsidRPr="00616CE9">
        <w:rPr>
          <w:rStyle w:val="Button"/>
        </w:rPr>
        <w:t>Landfill gas</w:t>
      </w:r>
    </w:p>
    <w:p w14:paraId="10800903" w14:textId="4A93CE42" w:rsidR="009D26BE" w:rsidRPr="00616CE9" w:rsidRDefault="009D26BE" w:rsidP="00616CE9">
      <w:pPr>
        <w:pStyle w:val="ListBullet"/>
        <w:rPr>
          <w:rStyle w:val="Button"/>
        </w:rPr>
      </w:pPr>
      <w:r w:rsidRPr="00616CE9">
        <w:rPr>
          <w:rStyle w:val="Button"/>
        </w:rPr>
        <w:t>Muni solid waste</w:t>
      </w:r>
    </w:p>
    <w:p w14:paraId="3F0E8D54" w14:textId="124C56AE" w:rsidR="009D26BE" w:rsidRPr="00616CE9" w:rsidRDefault="009D26BE" w:rsidP="00616CE9">
      <w:pPr>
        <w:pStyle w:val="ListBullet"/>
        <w:rPr>
          <w:rStyle w:val="Button"/>
        </w:rPr>
      </w:pPr>
      <w:r w:rsidRPr="00616CE9">
        <w:rPr>
          <w:rStyle w:val="Button"/>
        </w:rPr>
        <w:t>Ocean/tidal</w:t>
      </w:r>
    </w:p>
    <w:p w14:paraId="1D71073E" w14:textId="502E5A89" w:rsidR="009D26BE" w:rsidRPr="00616CE9" w:rsidRDefault="009D26BE" w:rsidP="00616CE9">
      <w:pPr>
        <w:pStyle w:val="ListBullet"/>
        <w:rPr>
          <w:rStyle w:val="Button"/>
        </w:rPr>
      </w:pPr>
      <w:r w:rsidRPr="00616CE9">
        <w:rPr>
          <w:rStyle w:val="Button"/>
        </w:rPr>
        <w:t>Small hydro</w:t>
      </w:r>
    </w:p>
    <w:p w14:paraId="2EAE34FF" w14:textId="0AE61B97" w:rsidR="009D26BE" w:rsidRPr="00616CE9" w:rsidRDefault="009D26BE" w:rsidP="00616CE9">
      <w:pPr>
        <w:pStyle w:val="ListBullet"/>
        <w:rPr>
          <w:rStyle w:val="Button"/>
        </w:rPr>
      </w:pPr>
      <w:r w:rsidRPr="00616CE9">
        <w:rPr>
          <w:rStyle w:val="Button"/>
        </w:rPr>
        <w:t>Solar PV</w:t>
      </w:r>
      <w:r w:rsidR="00887504" w:rsidRPr="00616CE9">
        <w:rPr>
          <w:rStyle w:val="Button"/>
        </w:rPr>
        <w:t xml:space="preserve"> – Rooftop</w:t>
      </w:r>
    </w:p>
    <w:p w14:paraId="7C11B655" w14:textId="796C8C34" w:rsidR="00887504" w:rsidRPr="00616CE9" w:rsidRDefault="00887504" w:rsidP="00616CE9">
      <w:pPr>
        <w:pStyle w:val="ListBullet"/>
        <w:rPr>
          <w:rStyle w:val="Button"/>
        </w:rPr>
      </w:pPr>
      <w:r w:rsidRPr="00616CE9">
        <w:rPr>
          <w:rStyle w:val="Button"/>
        </w:rPr>
        <w:t>Solar PV – Ground mount</w:t>
      </w:r>
    </w:p>
    <w:p w14:paraId="6B47939C" w14:textId="77E6F84A" w:rsidR="00887504" w:rsidRPr="00616CE9" w:rsidRDefault="00887504" w:rsidP="00616CE9">
      <w:pPr>
        <w:pStyle w:val="ListBullet"/>
        <w:rPr>
          <w:rStyle w:val="Button"/>
        </w:rPr>
      </w:pPr>
      <w:r w:rsidRPr="00616CE9">
        <w:rPr>
          <w:rStyle w:val="Button"/>
        </w:rPr>
        <w:t>Solar Thermal – No storage</w:t>
      </w:r>
    </w:p>
    <w:p w14:paraId="50B010CE" w14:textId="7BFDCFDC" w:rsidR="00887504" w:rsidRPr="00616CE9" w:rsidRDefault="00887504" w:rsidP="00616CE9">
      <w:pPr>
        <w:pStyle w:val="ListBullet"/>
        <w:rPr>
          <w:rStyle w:val="Button"/>
        </w:rPr>
      </w:pPr>
      <w:r w:rsidRPr="00616CE9">
        <w:rPr>
          <w:rStyle w:val="Button"/>
        </w:rPr>
        <w:t>Solar Thermal – With storage (molten salt)</w:t>
      </w:r>
    </w:p>
    <w:p w14:paraId="5C21EEF9" w14:textId="10F540D1" w:rsidR="00887504" w:rsidRPr="00616CE9" w:rsidRDefault="00887504" w:rsidP="00616CE9">
      <w:pPr>
        <w:pStyle w:val="ListBullet"/>
        <w:rPr>
          <w:rStyle w:val="Button"/>
        </w:rPr>
      </w:pPr>
      <w:r w:rsidRPr="00616CE9">
        <w:rPr>
          <w:rStyle w:val="Button"/>
        </w:rPr>
        <w:t>Space solar</w:t>
      </w:r>
    </w:p>
    <w:p w14:paraId="54C9E2BB" w14:textId="52D8E256" w:rsidR="00887504" w:rsidRPr="00616CE9" w:rsidRDefault="00887504" w:rsidP="00616CE9">
      <w:pPr>
        <w:pStyle w:val="ListBullet"/>
        <w:rPr>
          <w:rStyle w:val="Button"/>
        </w:rPr>
      </w:pPr>
      <w:r w:rsidRPr="00616CE9">
        <w:rPr>
          <w:rStyle w:val="Button"/>
        </w:rPr>
        <w:t>Wind</w:t>
      </w:r>
    </w:p>
    <w:p w14:paraId="2A9BD56A" w14:textId="1E1585ED" w:rsidR="00887504" w:rsidRPr="00616CE9" w:rsidRDefault="00887504" w:rsidP="00616CE9">
      <w:pPr>
        <w:pStyle w:val="ListBullet"/>
        <w:rPr>
          <w:rStyle w:val="Button"/>
        </w:rPr>
      </w:pPr>
      <w:r w:rsidRPr="00616CE9">
        <w:rPr>
          <w:rStyle w:val="Button"/>
        </w:rPr>
        <w:t>Various</w:t>
      </w:r>
    </w:p>
    <w:p w14:paraId="1E718F1D" w14:textId="195F5515" w:rsidR="002A23CD" w:rsidRDefault="002A23CD" w:rsidP="00DF2521">
      <w:pPr>
        <w:pStyle w:val="List"/>
      </w:pPr>
      <w:r w:rsidRPr="00616CE9">
        <w:rPr>
          <w:rStyle w:val="Button"/>
        </w:rPr>
        <w:t>Sub-Type</w:t>
      </w:r>
      <w:r w:rsidR="00C95304">
        <w:t xml:space="preserve"> – choices are:</w:t>
      </w:r>
    </w:p>
    <w:p w14:paraId="753CC209" w14:textId="78E39E5D" w:rsidR="00C95304" w:rsidRPr="00616CE9" w:rsidRDefault="00C95304" w:rsidP="00C95304">
      <w:pPr>
        <w:pStyle w:val="ListBullet"/>
        <w:rPr>
          <w:rStyle w:val="Button"/>
        </w:rPr>
      </w:pPr>
      <w:r w:rsidRPr="00616CE9">
        <w:rPr>
          <w:rStyle w:val="Button"/>
        </w:rPr>
        <w:t>All</w:t>
      </w:r>
    </w:p>
    <w:p w14:paraId="18323B78" w14:textId="421B53D6" w:rsidR="00C95304" w:rsidRPr="00616CE9" w:rsidRDefault="00C95304" w:rsidP="00616CE9">
      <w:pPr>
        <w:pStyle w:val="ListBullet"/>
        <w:rPr>
          <w:rStyle w:val="Button"/>
        </w:rPr>
      </w:pPr>
      <w:r w:rsidRPr="00616CE9">
        <w:rPr>
          <w:rStyle w:val="Button"/>
        </w:rPr>
        <w:t>N/A</w:t>
      </w:r>
    </w:p>
    <w:p w14:paraId="4B9F144D" w14:textId="35DCD652" w:rsidR="00AC7B8B" w:rsidRDefault="00AC7B8B" w:rsidP="00DF2521">
      <w:pPr>
        <w:pStyle w:val="List"/>
      </w:pPr>
      <w:r w:rsidRPr="00616CE9">
        <w:rPr>
          <w:rStyle w:val="Button"/>
        </w:rPr>
        <w:t>Date From</w:t>
      </w:r>
      <w:r w:rsidR="001C0876" w:rsidRPr="00616CE9">
        <w:rPr>
          <w:rStyle w:val="Button"/>
        </w:rPr>
        <w:t xml:space="preserve"> – Date To</w:t>
      </w:r>
      <w:r w:rsidR="001C0876">
        <w:t xml:space="preserve"> – choose a date range </w:t>
      </w:r>
      <w:r w:rsidR="00A244DD">
        <w:t xml:space="preserve">to search for a </w:t>
      </w:r>
      <w:r w:rsidR="00A244DD" w:rsidRPr="00616CE9">
        <w:rPr>
          <w:b/>
          <w:bCs/>
        </w:rPr>
        <w:t>Project</w:t>
      </w:r>
      <w:r w:rsidR="000C5774">
        <w:t>:</w:t>
      </w:r>
    </w:p>
    <w:p w14:paraId="3A1F5FD0" w14:textId="1D2D08F9" w:rsidR="001050C1" w:rsidRDefault="001050C1" w:rsidP="00616CE9">
      <w:pPr>
        <w:pStyle w:val="ListBullet"/>
      </w:pPr>
      <w:r>
        <w:t xml:space="preserve">You can </w:t>
      </w:r>
      <w:r w:rsidR="00011AAF">
        <w:t xml:space="preserve">either enter </w:t>
      </w:r>
      <w:r w:rsidR="00CA782A">
        <w:t xml:space="preserve">dates manually from your </w:t>
      </w:r>
      <w:r w:rsidR="000C5774">
        <w:t>keyboard or</w:t>
      </w:r>
      <w:r w:rsidR="00BF622B">
        <w:t xml:space="preserve"> click on the </w:t>
      </w:r>
      <w:r w:rsidR="0068056F">
        <w:t xml:space="preserve">calendar </w:t>
      </w:r>
      <w:r w:rsidR="0068056F" w:rsidRPr="00616CE9">
        <w:rPr>
          <w:noProof/>
          <w:position w:val="-4"/>
        </w:rPr>
        <w:drawing>
          <wp:inline distT="0" distB="0" distL="0" distR="0" wp14:anchorId="2CE88718" wp14:editId="56AFAC0F">
            <wp:extent cx="147955" cy="151759"/>
            <wp:effectExtent l="0" t="0" r="4445" b="1270"/>
            <wp:docPr id="156042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25198" name=""/>
                    <pic:cNvPicPr/>
                  </pic:nvPicPr>
                  <pic:blipFill rotWithShape="1">
                    <a:blip r:embed="rId105"/>
                    <a:srcRect l="8411" t="14226" b="-1"/>
                    <a:stretch/>
                  </pic:blipFill>
                  <pic:spPr bwMode="auto">
                    <a:xfrm>
                      <a:off x="0" y="0"/>
                      <a:ext cx="149659" cy="153507"/>
                    </a:xfrm>
                    <a:prstGeom prst="rect">
                      <a:avLst/>
                    </a:prstGeom>
                    <a:ln>
                      <a:noFill/>
                    </a:ln>
                    <a:extLst>
                      <a:ext uri="{53640926-AAD7-44D8-BBD7-CCE9431645EC}">
                        <a14:shadowObscured xmlns:a14="http://schemas.microsoft.com/office/drawing/2010/main"/>
                      </a:ext>
                    </a:extLst>
                  </pic:spPr>
                </pic:pic>
              </a:graphicData>
            </a:graphic>
          </wp:inline>
        </w:drawing>
      </w:r>
      <w:r w:rsidR="0068056F">
        <w:t xml:space="preserve"> icon and </w:t>
      </w:r>
      <w:r w:rsidR="00CC0382">
        <w:t>select a date</w:t>
      </w:r>
      <w:r w:rsidR="00914A54">
        <w:t>.</w:t>
      </w:r>
    </w:p>
    <w:p w14:paraId="0FFFE941" w14:textId="01458B31" w:rsidR="00826ECA" w:rsidRDefault="0048386D" w:rsidP="00DF2521">
      <w:pPr>
        <w:pStyle w:val="List"/>
      </w:pPr>
      <w:r w:rsidRPr="00616CE9">
        <w:rPr>
          <w:rStyle w:val="Button"/>
        </w:rPr>
        <w:t>Organization</w:t>
      </w:r>
      <w:r>
        <w:t xml:space="preserve"> </w:t>
      </w:r>
      <w:r w:rsidR="00B822B5">
        <w:t>–</w:t>
      </w:r>
      <w:r>
        <w:t xml:space="preserve"> </w:t>
      </w:r>
      <w:r w:rsidR="00B822B5">
        <w:t xml:space="preserve">you will only see your </w:t>
      </w:r>
      <w:r w:rsidR="009326AC">
        <w:t>O</w:t>
      </w:r>
      <w:r w:rsidR="00B822B5">
        <w:t>rganization in this drop</w:t>
      </w:r>
      <w:r w:rsidR="009A1791">
        <w:t>-down</w:t>
      </w:r>
      <w:r w:rsidR="009326AC">
        <w:t>.</w:t>
      </w:r>
    </w:p>
    <w:p w14:paraId="66566CC6" w14:textId="2DCE7BE4" w:rsidR="005F10FB" w:rsidRDefault="005F10FB" w:rsidP="00616CE9">
      <w:pPr>
        <w:pStyle w:val="Note"/>
      </w:pPr>
      <w:r>
        <w:t xml:space="preserve">Note: </w:t>
      </w:r>
      <w:r w:rsidR="002F0771">
        <w:t>Users</w:t>
      </w:r>
      <w:r w:rsidR="005517F2">
        <w:t xml:space="preserve"> </w:t>
      </w:r>
      <w:r w:rsidR="002F0771">
        <w:t>with Admin rights across</w:t>
      </w:r>
      <w:r w:rsidR="005517F2">
        <w:t xml:space="preserve"> </w:t>
      </w:r>
      <w:r w:rsidR="00A24648">
        <w:t>more than one</w:t>
      </w:r>
      <w:r w:rsidR="002F0771">
        <w:t xml:space="preserve"> Organization may see multiple selections here.</w:t>
      </w:r>
    </w:p>
    <w:p w14:paraId="5C5519CF" w14:textId="344EE8DC" w:rsidR="00572C61" w:rsidRDefault="00572C61" w:rsidP="00DF2521">
      <w:pPr>
        <w:pStyle w:val="List"/>
      </w:pPr>
      <w:r w:rsidRPr="0062670C">
        <w:rPr>
          <w:rStyle w:val="Button"/>
        </w:rPr>
        <w:t>Reset</w:t>
      </w:r>
      <w:r>
        <w:t xml:space="preserve"> </w:t>
      </w:r>
      <w:r w:rsidR="005020EF">
        <w:t xml:space="preserve">- </w:t>
      </w:r>
      <w:r>
        <w:t>resets the query</w:t>
      </w:r>
      <w:r w:rsidRPr="00572C61">
        <w:rPr>
          <w:b/>
          <w:bCs/>
        </w:rPr>
        <w:t xml:space="preserve"> </w:t>
      </w:r>
      <w:r w:rsidRPr="00616CE9">
        <w:rPr>
          <w:b/>
          <w:bCs/>
        </w:rPr>
        <w:t>Filter</w:t>
      </w:r>
      <w:r>
        <w:t xml:space="preserve"> values (except</w:t>
      </w:r>
      <w:r w:rsidR="00102C3D">
        <w:t xml:space="preserve"> the </w:t>
      </w:r>
      <w:r w:rsidR="00102C3D" w:rsidRPr="00616CE9">
        <w:rPr>
          <w:rStyle w:val="Button"/>
        </w:rPr>
        <w:t>Search</w:t>
      </w:r>
      <w:r w:rsidR="00102C3D">
        <w:t xml:space="preserve"> field)</w:t>
      </w:r>
      <w:r>
        <w:t>.</w:t>
      </w:r>
    </w:p>
    <w:p w14:paraId="29957466" w14:textId="35689648" w:rsidR="00DF2521" w:rsidRDefault="005020EF" w:rsidP="00DF2521">
      <w:pPr>
        <w:pStyle w:val="List"/>
      </w:pPr>
      <w:r w:rsidRPr="00616CE9">
        <w:rPr>
          <w:rStyle w:val="Button"/>
        </w:rPr>
        <w:t>Per page</w:t>
      </w:r>
      <w:r>
        <w:t xml:space="preserve"> - </w:t>
      </w:r>
      <w:r w:rsidR="00DF2521">
        <w:t xml:space="preserve">choose to view up to 50 </w:t>
      </w:r>
      <w:r w:rsidR="00DF2521" w:rsidRPr="00616CE9">
        <w:rPr>
          <w:b/>
          <w:bCs/>
        </w:rPr>
        <w:t>Projects</w:t>
      </w:r>
      <w:r w:rsidR="00DF2521">
        <w:t xml:space="preserve"> by dropping down the </w:t>
      </w:r>
      <w:r w:rsidR="00DF2521" w:rsidRPr="00616CE9">
        <w:rPr>
          <w:rStyle w:val="Button"/>
        </w:rPr>
        <w:t>Per page</w:t>
      </w:r>
      <w:r w:rsidR="00DF2521">
        <w:t xml:space="preserve"> selector Projects that result from the query are displayed in a clickable card format.</w:t>
      </w:r>
    </w:p>
    <w:p w14:paraId="659F312A" w14:textId="238D3F43" w:rsidR="00DF2521" w:rsidRDefault="004F092D" w:rsidP="00DF2521">
      <w:pPr>
        <w:pStyle w:val="List"/>
      </w:pPr>
      <w:r>
        <w:rPr>
          <w:rStyle w:val="Button"/>
        </w:rPr>
        <w:t>&lt;</w:t>
      </w:r>
      <w:r w:rsidR="0053648B">
        <w:rPr>
          <w:rStyle w:val="Button"/>
        </w:rPr>
        <w:t xml:space="preserve">  </w:t>
      </w:r>
      <w:r w:rsidR="005C229C">
        <w:rPr>
          <w:rStyle w:val="Button"/>
        </w:rPr>
        <w:t xml:space="preserve"> &gt;</w:t>
      </w:r>
      <w:r w:rsidR="00DF2521">
        <w:t xml:space="preserve"> </w:t>
      </w:r>
      <w:r w:rsidR="000632B4">
        <w:t xml:space="preserve">- </w:t>
      </w:r>
      <w:r w:rsidR="005C229C">
        <w:t xml:space="preserve">scrolls through </w:t>
      </w:r>
      <w:r w:rsidR="00742C2E" w:rsidRPr="00616CE9">
        <w:rPr>
          <w:b/>
          <w:bCs/>
        </w:rPr>
        <w:t>Project</w:t>
      </w:r>
      <w:r w:rsidR="00742C2E">
        <w:t xml:space="preserve"> </w:t>
      </w:r>
      <w:r w:rsidR="003D41AA">
        <w:t xml:space="preserve">search </w:t>
      </w:r>
      <w:r w:rsidR="00742C2E">
        <w:t>result pages.</w:t>
      </w:r>
    </w:p>
    <w:p w14:paraId="1FBDE9BE" w14:textId="4EDBCD78" w:rsidR="00DF2521" w:rsidRDefault="00DF2521" w:rsidP="00616CE9"/>
    <w:p w14:paraId="06D56406" w14:textId="6FD917BC" w:rsidR="00DF2521" w:rsidRDefault="00C53B73" w:rsidP="00616CE9">
      <w:pPr>
        <w:pStyle w:val="Heading2"/>
        <w:keepNext/>
      </w:pPr>
      <w:bookmarkStart w:id="134" w:name="_Toc211349803"/>
      <w:r>
        <w:lastRenderedPageBreak/>
        <w:t>Working with Projects</w:t>
      </w:r>
      <w:bookmarkEnd w:id="134"/>
    </w:p>
    <w:p w14:paraId="49A0E7CA" w14:textId="3DFFD290" w:rsidR="002C1223" w:rsidRDefault="00DE6663" w:rsidP="00EF37B5">
      <w:pPr>
        <w:pStyle w:val="Graphic"/>
      </w:pPr>
      <w:r>
        <w:t>T</w:t>
      </w:r>
      <w:r w:rsidR="004161DE">
        <w:t>he</w:t>
      </w:r>
      <w:r w:rsidR="007828CA">
        <w:t xml:space="preserve"> individual</w:t>
      </w:r>
      <w:r w:rsidR="004161DE">
        <w:t xml:space="preserve"> </w:t>
      </w:r>
      <w:r w:rsidR="004161DE" w:rsidRPr="00616CE9">
        <w:rPr>
          <w:b/>
          <w:bCs/>
        </w:rPr>
        <w:t>Project</w:t>
      </w:r>
      <w:r w:rsidR="004161DE" w:rsidRPr="007828CA">
        <w:t xml:space="preserve"> </w:t>
      </w:r>
      <w:r w:rsidR="007828CA">
        <w:t xml:space="preserve">view </w:t>
      </w:r>
      <w:r w:rsidR="0053087E">
        <w:t xml:space="preserve">displays </w:t>
      </w:r>
      <w:r w:rsidR="001D739A">
        <w:rPr>
          <w:b/>
          <w:bCs/>
        </w:rPr>
        <w:t>P</w:t>
      </w:r>
      <w:r w:rsidR="001D739A" w:rsidRPr="00616CE9">
        <w:rPr>
          <w:b/>
          <w:bCs/>
        </w:rPr>
        <w:t>roject</w:t>
      </w:r>
      <w:r w:rsidR="001D739A" w:rsidRPr="00126E8B">
        <w:t xml:space="preserve"> </w:t>
      </w:r>
      <w:r w:rsidR="00126E8B">
        <w:t xml:space="preserve">specific </w:t>
      </w:r>
      <w:r w:rsidR="00A65FC4">
        <w:t>information</w:t>
      </w:r>
      <w:r w:rsidR="004218F4">
        <w:t xml:space="preserve">. The </w:t>
      </w:r>
      <w:r w:rsidR="00B11207">
        <w:t xml:space="preserve">page is divided into </w:t>
      </w:r>
      <w:r w:rsidR="00130548" w:rsidRPr="00616CE9">
        <w:rPr>
          <w:b/>
          <w:bCs/>
        </w:rPr>
        <w:t>Project Details</w:t>
      </w:r>
      <w:r w:rsidR="00130548">
        <w:t xml:space="preserve"> </w:t>
      </w:r>
      <w:r w:rsidR="00E01707">
        <w:t>pro</w:t>
      </w:r>
      <w:r w:rsidR="00592FEE">
        <w:t xml:space="preserve">viding </w:t>
      </w:r>
      <w:r w:rsidR="0040738E">
        <w:t xml:space="preserve">detailed data about the </w:t>
      </w:r>
      <w:r w:rsidR="0052595F" w:rsidRPr="00616CE9">
        <w:rPr>
          <w:b/>
          <w:bCs/>
        </w:rPr>
        <w:t>P</w:t>
      </w:r>
      <w:r w:rsidR="0040738E" w:rsidRPr="00616CE9">
        <w:rPr>
          <w:b/>
          <w:bCs/>
        </w:rPr>
        <w:t>roject</w:t>
      </w:r>
      <w:r w:rsidR="0052595F">
        <w:t xml:space="preserve">, </w:t>
      </w:r>
      <w:r w:rsidR="00130548">
        <w:t>and</w:t>
      </w:r>
      <w:r w:rsidR="00A65FC4">
        <w:t xml:space="preserve"> geographic </w:t>
      </w:r>
      <w:r w:rsidR="00BC2B79" w:rsidRPr="00616CE9">
        <w:rPr>
          <w:b/>
          <w:bCs/>
        </w:rPr>
        <w:t>L</w:t>
      </w:r>
      <w:r w:rsidR="00A65FC4" w:rsidRPr="00616CE9">
        <w:rPr>
          <w:b/>
          <w:bCs/>
        </w:rPr>
        <w:t xml:space="preserve">ocation </w:t>
      </w:r>
      <w:r w:rsidR="00BC2B79" w:rsidRPr="00616CE9">
        <w:rPr>
          <w:b/>
          <w:bCs/>
        </w:rPr>
        <w:t>Data</w:t>
      </w:r>
      <w:r w:rsidR="00A65FC4">
        <w:t xml:space="preserve"> for any </w:t>
      </w:r>
      <w:r w:rsidR="00C15AC7">
        <w:t>Power Plant</w:t>
      </w:r>
      <w:r w:rsidR="00BC2B79">
        <w:t>(</w:t>
      </w:r>
      <w:r w:rsidR="00C15AC7">
        <w:t>s</w:t>
      </w:r>
      <w:r w:rsidR="00BC2B79">
        <w:t>)</w:t>
      </w:r>
      <w:r w:rsidR="009A6793">
        <w:t xml:space="preserve">, filterable by </w:t>
      </w:r>
      <w:r w:rsidR="009A6793" w:rsidRPr="00616CE9">
        <w:rPr>
          <w:rStyle w:val="Button"/>
        </w:rPr>
        <w:t>Energy Source</w:t>
      </w:r>
      <w:r w:rsidR="009A6793">
        <w:t xml:space="preserve">, </w:t>
      </w:r>
      <w:r w:rsidR="00C15AC7">
        <w:t>a</w:t>
      </w:r>
      <w:r w:rsidR="009A6793">
        <w:t>ss</w:t>
      </w:r>
      <w:r w:rsidR="00C15AC7">
        <w:t xml:space="preserve">ociated with the </w:t>
      </w:r>
      <w:r w:rsidR="00C15AC7" w:rsidRPr="00616CE9">
        <w:rPr>
          <w:b/>
          <w:bCs/>
        </w:rPr>
        <w:t>Project</w:t>
      </w:r>
      <w:r w:rsidR="00C15AC7">
        <w:t>.</w:t>
      </w:r>
    </w:p>
    <w:p w14:paraId="507D4DC3" w14:textId="59D1A613" w:rsidR="00571B20" w:rsidRDefault="00DC4612" w:rsidP="00EF37B5">
      <w:pPr>
        <w:pStyle w:val="Graphic"/>
      </w:pPr>
      <w:r>
        <w:rPr>
          <w:b/>
          <w:bCs/>
        </w:rPr>
        <w:t>Project</w:t>
      </w:r>
      <w:r w:rsidR="00B03DE2">
        <w:rPr>
          <w:b/>
          <w:bCs/>
        </w:rPr>
        <w:t xml:space="preserve"> Data</w:t>
      </w:r>
      <w:r w:rsidR="00B03DE2" w:rsidRPr="00616CE9">
        <w:t xml:space="preserve"> is</w:t>
      </w:r>
      <w:r w:rsidR="003C4987">
        <w:t xml:space="preserve"> uploaded to the </w:t>
      </w:r>
      <w:r w:rsidR="00A865B6">
        <w:t>database</w:t>
      </w:r>
      <w:r w:rsidR="003C4987">
        <w:t xml:space="preserve"> </w:t>
      </w:r>
      <w:r w:rsidR="00FA5F5A">
        <w:t>v</w:t>
      </w:r>
      <w:r w:rsidR="002C1223">
        <w:t>ia</w:t>
      </w:r>
      <w:r w:rsidR="003B57CD">
        <w:t xml:space="preserve"> </w:t>
      </w:r>
      <w:r w:rsidR="000B6F14">
        <w:t xml:space="preserve">a </w:t>
      </w:r>
      <w:r w:rsidR="009E2312" w:rsidRPr="00616CE9">
        <w:rPr>
          <w:rStyle w:val="Button"/>
        </w:rPr>
        <w:t>Shape</w:t>
      </w:r>
      <w:r w:rsidR="009872EB">
        <w:rPr>
          <w:rStyle w:val="Button"/>
        </w:rPr>
        <w:t xml:space="preserve"> F</w:t>
      </w:r>
      <w:r w:rsidR="009E2312" w:rsidRPr="00616CE9">
        <w:rPr>
          <w:rStyle w:val="Button"/>
        </w:rPr>
        <w:t>ile</w:t>
      </w:r>
      <w:r w:rsidR="009E2312">
        <w:t xml:space="preserve"> data template file.</w:t>
      </w:r>
    </w:p>
    <w:p w14:paraId="10F866D8" w14:textId="60D46D98" w:rsidR="00C53B73" w:rsidRDefault="00C53B73" w:rsidP="00616CE9">
      <w:r w:rsidRPr="004E4C92">
        <w:rPr>
          <w:noProof/>
        </w:rPr>
        <w:drawing>
          <wp:inline distT="0" distB="0" distL="0" distR="0" wp14:anchorId="323C8D79" wp14:editId="78ABA26F">
            <wp:extent cx="5490348" cy="2958996"/>
            <wp:effectExtent l="19050" t="19050" r="15240" b="13335"/>
            <wp:docPr id="95597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74022" name="Picture 1"/>
                    <pic:cNvPicPr/>
                  </pic:nvPicPr>
                  <pic:blipFill>
                    <a:blip r:embed="rId106"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8A33C2" w14:textId="5CF0314E" w:rsidR="00C53B73" w:rsidRDefault="00C53B73" w:rsidP="00C53B73">
      <w:pPr>
        <w:pStyle w:val="Caption"/>
      </w:pPr>
      <w:bookmarkStart w:id="135" w:name="_Ref184851096"/>
      <w:bookmarkStart w:id="136" w:name="_Ref184851088"/>
      <w:bookmarkStart w:id="137" w:name="_Toc211349772"/>
      <w:r>
        <w:t xml:space="preserve">Figure </w:t>
      </w:r>
      <w:r>
        <w:fldChar w:fldCharType="begin"/>
      </w:r>
      <w:r>
        <w:instrText xml:space="preserve"> SEQ Figure \* ARABIC </w:instrText>
      </w:r>
      <w:r>
        <w:fldChar w:fldCharType="separate"/>
      </w:r>
      <w:r w:rsidR="0074082B">
        <w:t>77</w:t>
      </w:r>
      <w:r>
        <w:fldChar w:fldCharType="end"/>
      </w:r>
      <w:bookmarkEnd w:id="135"/>
      <w:r>
        <w:t>: The Project</w:t>
      </w:r>
      <w:r w:rsidR="00A71025">
        <w:t xml:space="preserve"> Detail</w:t>
      </w:r>
      <w:r>
        <w:t>s Window</w:t>
      </w:r>
      <w:bookmarkEnd w:id="136"/>
      <w:bookmarkEnd w:id="137"/>
    </w:p>
    <w:p w14:paraId="1EC768A6" w14:textId="373D83D2" w:rsidR="00FF0073" w:rsidRDefault="55DB029F" w:rsidP="00EF37B5">
      <w:pPr>
        <w:pStyle w:val="Graphic"/>
      </w:pPr>
      <w:r>
        <w:t xml:space="preserve">Any items </w:t>
      </w:r>
      <w:r w:rsidR="4770BC14">
        <w:t xml:space="preserve">in the </w:t>
      </w:r>
      <w:r w:rsidR="4770BC14" w:rsidRPr="6DA294E6">
        <w:rPr>
          <w:b/>
          <w:bCs/>
        </w:rPr>
        <w:t xml:space="preserve">Project </w:t>
      </w:r>
      <w:r w:rsidR="1C99DF66" w:rsidRPr="6DA294E6">
        <w:rPr>
          <w:b/>
          <w:bCs/>
        </w:rPr>
        <w:t>D</w:t>
      </w:r>
      <w:r w:rsidR="4770BC14" w:rsidRPr="6DA294E6">
        <w:rPr>
          <w:b/>
          <w:bCs/>
        </w:rPr>
        <w:t>etails</w:t>
      </w:r>
      <w:r w:rsidR="4770BC14">
        <w:t xml:space="preserve"> area</w:t>
      </w:r>
      <w:r w:rsidR="1C99DF66">
        <w:t xml:space="preserve"> that are </w:t>
      </w:r>
      <w:r w:rsidR="3C3AD846">
        <w:t xml:space="preserve">highlighted in red </w:t>
      </w:r>
      <w:r w:rsidR="038AC5DD">
        <w:t xml:space="preserve">are missing </w:t>
      </w:r>
      <w:r w:rsidR="5249ACB4">
        <w:t xml:space="preserve">and </w:t>
      </w:r>
      <w:r w:rsidR="6620905D">
        <w:t xml:space="preserve">need to be provided </w:t>
      </w:r>
      <w:r w:rsidR="21EC1005">
        <w:t xml:space="preserve">via a </w:t>
      </w:r>
      <w:r w:rsidR="06252C2A" w:rsidRPr="6DA294E6">
        <w:rPr>
          <w:b/>
          <w:bCs/>
        </w:rPr>
        <w:t>S</w:t>
      </w:r>
      <w:r w:rsidR="21EC1005" w:rsidRPr="6DA294E6">
        <w:rPr>
          <w:b/>
          <w:bCs/>
        </w:rPr>
        <w:t>hapefile</w:t>
      </w:r>
      <w:r w:rsidR="21EC1005">
        <w:t xml:space="preserve"> </w:t>
      </w:r>
      <w:r w:rsidR="21EC1005" w:rsidRPr="6DA294E6">
        <w:rPr>
          <w:rStyle w:val="Button"/>
        </w:rPr>
        <w:t>UPLOAD</w:t>
      </w:r>
      <w:r w:rsidR="21EC1005">
        <w:t>.</w:t>
      </w:r>
    </w:p>
    <w:p w14:paraId="4B4329B6" w14:textId="75EE6951" w:rsidR="00C53B73" w:rsidRDefault="00FF0073" w:rsidP="00EF37B5">
      <w:pPr>
        <w:pStyle w:val="Graphic"/>
      </w:pPr>
      <w:r>
        <w:t>T</w:t>
      </w:r>
      <w:r w:rsidR="003700B7">
        <w:t xml:space="preserve">o </w:t>
      </w:r>
      <w:r w:rsidR="00BB7614">
        <w:t>interact with</w:t>
      </w:r>
      <w:r w:rsidR="00332B8D">
        <w:t xml:space="preserve"> the </w:t>
      </w:r>
      <w:r w:rsidRPr="00616CE9">
        <w:rPr>
          <w:b/>
          <w:bCs/>
        </w:rPr>
        <w:t>Location Data</w:t>
      </w:r>
      <w:r>
        <w:t xml:space="preserve"> v</w:t>
      </w:r>
      <w:r w:rsidR="00271D28">
        <w:t>iew</w:t>
      </w:r>
      <w:r w:rsidR="004B0FDC">
        <w:t xml:space="preserve">, hover over the </w:t>
      </w:r>
      <w:r w:rsidR="004646EE">
        <w:t xml:space="preserve">map </w:t>
      </w:r>
      <w:r w:rsidR="00F6112A">
        <w:t>area</w:t>
      </w:r>
      <w:r w:rsidR="008F5913">
        <w:t xml:space="preserve"> and use mouse </w:t>
      </w:r>
      <w:r w:rsidR="00792940">
        <w:t xml:space="preserve">commands to </w:t>
      </w:r>
      <w:r w:rsidR="00BB7614">
        <w:t>manipulate</w:t>
      </w:r>
      <w:r w:rsidR="00F6112A">
        <w:t xml:space="preserve"> </w:t>
      </w:r>
      <w:r w:rsidR="00792940">
        <w:t xml:space="preserve">the </w:t>
      </w:r>
      <w:r w:rsidR="00BC5693">
        <w:t xml:space="preserve">map </w:t>
      </w:r>
      <w:r w:rsidR="00BB7614">
        <w:t>position and magnification</w:t>
      </w:r>
      <w:r w:rsidR="00BC5693">
        <w:t>:</w:t>
      </w:r>
    </w:p>
    <w:p w14:paraId="3B1916FC" w14:textId="724EC680" w:rsidR="00BC5693" w:rsidRDefault="00E547ED" w:rsidP="000A7513">
      <w:pPr>
        <w:pStyle w:val="ListBullet"/>
      </w:pPr>
      <w:r w:rsidRPr="00616CE9">
        <w:rPr>
          <w:b/>
          <w:bCs/>
        </w:rPr>
        <w:t>Left</w:t>
      </w:r>
      <w:r w:rsidR="00514969" w:rsidRPr="00616CE9">
        <w:rPr>
          <w:b/>
          <w:bCs/>
        </w:rPr>
        <w:t xml:space="preserve"> </w:t>
      </w:r>
      <w:r w:rsidR="00451F65" w:rsidRPr="00616CE9">
        <w:rPr>
          <w:b/>
          <w:bCs/>
        </w:rPr>
        <w:t>click+drag</w:t>
      </w:r>
      <w:r w:rsidR="00451F65">
        <w:t xml:space="preserve"> </w:t>
      </w:r>
      <w:r w:rsidR="00F826E5">
        <w:t>–</w:t>
      </w:r>
      <w:r w:rsidR="00451F65">
        <w:t xml:space="preserve"> </w:t>
      </w:r>
      <w:r w:rsidR="00F826E5">
        <w:t>moves the entire image up/down/left/right.</w:t>
      </w:r>
    </w:p>
    <w:p w14:paraId="5D7B53B3" w14:textId="28078046" w:rsidR="00F826E5" w:rsidRDefault="00213EB1" w:rsidP="000A7513">
      <w:pPr>
        <w:pStyle w:val="ListBullet"/>
      </w:pPr>
      <w:r w:rsidRPr="00616CE9">
        <w:rPr>
          <w:b/>
          <w:bCs/>
        </w:rPr>
        <w:t>Wheel</w:t>
      </w:r>
      <w:r w:rsidR="00DE575D">
        <w:t xml:space="preserve"> </w:t>
      </w:r>
      <w:r w:rsidR="00E547ED">
        <w:t>–</w:t>
      </w:r>
      <w:r w:rsidR="00DE575D">
        <w:t xml:space="preserve"> </w:t>
      </w:r>
      <w:r w:rsidR="00E547ED">
        <w:t>zoom in/zoo</w:t>
      </w:r>
      <w:r w:rsidR="00BB7614">
        <w:t xml:space="preserve">m </w:t>
      </w:r>
      <w:r w:rsidR="00E547ED">
        <w:t>out</w:t>
      </w:r>
      <w:r w:rsidR="00AC3126">
        <w:t>.</w:t>
      </w:r>
    </w:p>
    <w:p w14:paraId="43824722" w14:textId="4B7C5AF6" w:rsidR="00E547ED" w:rsidRDefault="00E547ED" w:rsidP="000A7513">
      <w:pPr>
        <w:pStyle w:val="ListBullet"/>
      </w:pPr>
      <w:r w:rsidRPr="00616CE9">
        <w:rPr>
          <w:b/>
          <w:bCs/>
        </w:rPr>
        <w:t>Right</w:t>
      </w:r>
      <w:r w:rsidR="00514969" w:rsidRPr="00616CE9">
        <w:rPr>
          <w:b/>
          <w:bCs/>
        </w:rPr>
        <w:t xml:space="preserve"> click+drag</w:t>
      </w:r>
      <w:r w:rsidR="00514969">
        <w:t xml:space="preserve"> – rotates the image </w:t>
      </w:r>
      <w:r w:rsidR="0026132E">
        <w:t>clockwi</w:t>
      </w:r>
      <w:r w:rsidR="00934C63">
        <w:t>se/counter-clockwise/</w:t>
      </w:r>
      <w:r w:rsidR="00EC10E0">
        <w:t>rear</w:t>
      </w:r>
      <w:r w:rsidR="00503579">
        <w:t>ward/</w:t>
      </w:r>
      <w:r w:rsidR="00EC10E0">
        <w:t>fo</w:t>
      </w:r>
      <w:r w:rsidR="00F27310">
        <w:t>rward</w:t>
      </w:r>
      <w:r w:rsidR="005B06EE">
        <w:t>.</w:t>
      </w:r>
    </w:p>
    <w:p w14:paraId="765B425D" w14:textId="1BD8EFAB" w:rsidR="00AC3126" w:rsidRDefault="0052683F" w:rsidP="000A7513">
      <w:pPr>
        <w:pStyle w:val="ListBullet"/>
      </w:pPr>
      <w:r w:rsidRPr="0052683F">
        <w:rPr>
          <w:noProof/>
        </w:rPr>
        <w:drawing>
          <wp:inline distT="0" distB="0" distL="0" distR="0" wp14:anchorId="0D4EE16E" wp14:editId="2FD66C9F">
            <wp:extent cx="141952" cy="139699"/>
            <wp:effectExtent l="0" t="0" r="0" b="0"/>
            <wp:docPr id="1465287170" name="Picture 1" descr="A grey funnel with a sha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87170" name="Picture 1" descr="A grey funnel with a shadow&#10;&#10;Description automatically generated"/>
                    <pic:cNvPicPr/>
                  </pic:nvPicPr>
                  <pic:blipFill>
                    <a:blip r:embed="rId107"/>
                    <a:stretch>
                      <a:fillRect/>
                    </a:stretch>
                  </pic:blipFill>
                  <pic:spPr>
                    <a:xfrm>
                      <a:off x="0" y="0"/>
                      <a:ext cx="155185" cy="152722"/>
                    </a:xfrm>
                    <a:prstGeom prst="rect">
                      <a:avLst/>
                    </a:prstGeom>
                  </pic:spPr>
                </pic:pic>
              </a:graphicData>
            </a:graphic>
          </wp:inline>
        </w:drawing>
      </w:r>
      <w:r w:rsidR="00903B4A">
        <w:t xml:space="preserve"> - </w:t>
      </w:r>
      <w:r w:rsidR="00F72612">
        <w:t>opens</w:t>
      </w:r>
      <w:r w:rsidR="000C38A4">
        <w:t xml:space="preserve"> </w:t>
      </w:r>
      <w:r w:rsidR="00F15387">
        <w:t>filter parameters of:</w:t>
      </w:r>
    </w:p>
    <w:p w14:paraId="15BE008B" w14:textId="618DB553" w:rsidR="00F15387" w:rsidRPr="00616CE9" w:rsidRDefault="001B5B05" w:rsidP="00616CE9">
      <w:pPr>
        <w:pStyle w:val="ListBullet2"/>
        <w:rPr>
          <w:rStyle w:val="Button"/>
        </w:rPr>
      </w:pPr>
      <w:r w:rsidRPr="00616CE9">
        <w:rPr>
          <w:rStyle w:val="Button"/>
        </w:rPr>
        <w:t>Energy Source</w:t>
      </w:r>
    </w:p>
    <w:p w14:paraId="1D8CA605" w14:textId="46B590B2" w:rsidR="008C0A11" w:rsidRPr="00616CE9" w:rsidRDefault="008C0A11" w:rsidP="00616CE9">
      <w:pPr>
        <w:pStyle w:val="ListBullet2"/>
        <w:rPr>
          <w:rStyle w:val="Button"/>
        </w:rPr>
      </w:pPr>
      <w:r w:rsidRPr="00616CE9">
        <w:rPr>
          <w:rStyle w:val="Button"/>
        </w:rPr>
        <w:t>Select Power Plant</w:t>
      </w:r>
    </w:p>
    <w:p w14:paraId="66C3E57C" w14:textId="71C307B7" w:rsidR="00E8538B" w:rsidRDefault="00206ADA" w:rsidP="00E8538B">
      <w:pPr>
        <w:pStyle w:val="ListBullet"/>
      </w:pPr>
      <w:r w:rsidRPr="00206ADA">
        <w:rPr>
          <w:noProof/>
        </w:rPr>
        <w:drawing>
          <wp:inline distT="0" distB="0" distL="0" distR="0" wp14:anchorId="2A2946BC" wp14:editId="4671BE6D">
            <wp:extent cx="147184" cy="139700"/>
            <wp:effectExtent l="0" t="0" r="5715" b="0"/>
            <wp:docPr id="1445935156" name="Picture 1" descr="A blue clock with a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5156" name="Picture 1" descr="A blue clock with a arrow&#10;&#10;Description automatically generated"/>
                    <pic:cNvPicPr/>
                  </pic:nvPicPr>
                  <pic:blipFill>
                    <a:blip r:embed="rId108"/>
                    <a:stretch>
                      <a:fillRect/>
                    </a:stretch>
                  </pic:blipFill>
                  <pic:spPr>
                    <a:xfrm>
                      <a:off x="0" y="0"/>
                      <a:ext cx="152770" cy="145002"/>
                    </a:xfrm>
                    <a:prstGeom prst="rect">
                      <a:avLst/>
                    </a:prstGeom>
                  </pic:spPr>
                </pic:pic>
              </a:graphicData>
            </a:graphic>
          </wp:inline>
        </w:drawing>
      </w:r>
      <w:r w:rsidR="00E8538B">
        <w:t xml:space="preserve"> - </w:t>
      </w:r>
      <w:r>
        <w:t xml:space="preserve">resets </w:t>
      </w:r>
      <w:r w:rsidR="00224A65">
        <w:t xml:space="preserve">the </w:t>
      </w:r>
      <w:r w:rsidR="006C024B" w:rsidRPr="007F346A">
        <w:rPr>
          <w:b/>
          <w:bCs/>
        </w:rPr>
        <w:t>Location Data</w:t>
      </w:r>
      <w:r w:rsidR="006C024B">
        <w:t xml:space="preserve"> </w:t>
      </w:r>
      <w:r w:rsidR="00FD4751">
        <w:t xml:space="preserve">map to </w:t>
      </w:r>
      <w:r w:rsidR="006C024B">
        <w:t>its</w:t>
      </w:r>
      <w:r w:rsidR="00FD4751">
        <w:t xml:space="preserve"> default </w:t>
      </w:r>
      <w:r w:rsidR="006C024B">
        <w:t xml:space="preserve">display </w:t>
      </w:r>
      <w:r w:rsidR="00224A65">
        <w:t>view</w:t>
      </w:r>
      <w:r w:rsidR="00FD4751">
        <w:t>.</w:t>
      </w:r>
    </w:p>
    <w:p w14:paraId="645560E9" w14:textId="77777777" w:rsidR="00357158" w:rsidRDefault="00357158" w:rsidP="00616CE9">
      <w:pPr>
        <w:rPr>
          <w:rFonts w:ascii="Century Gothic" w:eastAsiaTheme="majorEastAsia" w:hAnsi="Century Gothic" w:cstheme="minorHAnsi"/>
          <w:color w:val="203C5C" w:themeColor="accent1" w:themeShade="80"/>
          <w:kern w:val="24"/>
          <w:sz w:val="32"/>
          <w:szCs w:val="40"/>
          <w14:ligatures w14:val="standardContextual"/>
        </w:rPr>
      </w:pPr>
      <w:r>
        <w:br w:type="page"/>
      </w:r>
    </w:p>
    <w:p w14:paraId="535A5725" w14:textId="385A1812" w:rsidR="00407EEE" w:rsidRDefault="009F1044" w:rsidP="00616CE9">
      <w:pPr>
        <w:pStyle w:val="Procedure"/>
      </w:pPr>
      <w:bookmarkStart w:id="138" w:name="_Toc211349804"/>
      <w:r>
        <w:lastRenderedPageBreak/>
        <w:t xml:space="preserve">Procedure: </w:t>
      </w:r>
      <w:r w:rsidR="006C024B">
        <w:t xml:space="preserve">Uploading a </w:t>
      </w:r>
      <w:r w:rsidR="00A41F14">
        <w:t>Project Shape File</w:t>
      </w:r>
      <w:bookmarkEnd w:id="138"/>
    </w:p>
    <w:p w14:paraId="4C305DB2" w14:textId="63389F2B" w:rsidR="00DC11CB" w:rsidRDefault="009F1044" w:rsidP="00616CE9">
      <w:pPr>
        <w:pStyle w:val="List"/>
        <w:numPr>
          <w:ilvl w:val="0"/>
          <w:numId w:val="76"/>
        </w:numPr>
      </w:pPr>
      <w:r>
        <w:t xml:space="preserve">Click </w:t>
      </w:r>
      <w:r w:rsidR="007D4243">
        <w:t xml:space="preserve">the </w:t>
      </w:r>
      <w:r w:rsidR="007D4243" w:rsidRPr="00616CE9">
        <w:rPr>
          <w:rStyle w:val="Button"/>
        </w:rPr>
        <w:t>UPLOAD</w:t>
      </w:r>
      <w:r w:rsidR="007D4243">
        <w:t xml:space="preserve"> button.</w:t>
      </w:r>
    </w:p>
    <w:p w14:paraId="6EDFF5D7" w14:textId="29F73152" w:rsidR="00D12EE0" w:rsidRDefault="00E30DBB" w:rsidP="00D12EE0">
      <w:pPr>
        <w:pStyle w:val="Graphic"/>
      </w:pPr>
      <w:r>
        <mc:AlternateContent>
          <mc:Choice Requires="wps">
            <w:drawing>
              <wp:anchor distT="0" distB="0" distL="114300" distR="114300" simplePos="0" relativeHeight="251658322" behindDoc="0" locked="0" layoutInCell="1" allowOverlap="1" wp14:anchorId="562BC7AE" wp14:editId="1BC31DB9">
                <wp:simplePos x="0" y="0"/>
                <wp:positionH relativeFrom="column">
                  <wp:posOffset>4345940</wp:posOffset>
                </wp:positionH>
                <wp:positionV relativeFrom="paragraph">
                  <wp:posOffset>1539135</wp:posOffset>
                </wp:positionV>
                <wp:extent cx="295991" cy="161925"/>
                <wp:effectExtent l="0" t="0" r="27940" b="28575"/>
                <wp:wrapNone/>
                <wp:docPr id="1740479166" name="Rectangle 35"/>
                <wp:cNvGraphicFramePr/>
                <a:graphic xmlns:a="http://schemas.openxmlformats.org/drawingml/2006/main">
                  <a:graphicData uri="http://schemas.microsoft.com/office/word/2010/wordprocessingShape">
                    <wps:wsp>
                      <wps:cNvSpPr/>
                      <wps:spPr>
                        <a:xfrm>
                          <a:off x="0" y="0"/>
                          <a:ext cx="295991" cy="16192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342.2pt;margin-top:121.2pt;width:23.3pt;height:12.75pt;z-index:251657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21C2B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"/>
            </w:pict>
          </mc:Fallback>
        </mc:AlternateContent>
      </w:r>
      <w:r w:rsidR="009F1044" w:rsidRPr="009F1044">
        <w:drawing>
          <wp:inline distT="0" distB="0" distL="0" distR="0" wp14:anchorId="24926CF7" wp14:editId="17CA43C8">
            <wp:extent cx="5490348" cy="2958996"/>
            <wp:effectExtent l="19050" t="19050" r="15240" b="13335"/>
            <wp:docPr id="266050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0824"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FDA3B" w14:textId="5A404ACD" w:rsidR="00C03B98" w:rsidRDefault="00D12EE0" w:rsidP="004C0BD6">
      <w:pPr>
        <w:pStyle w:val="Caption"/>
      </w:pPr>
      <w:bookmarkStart w:id="139" w:name="_Toc211349773"/>
      <w:r>
        <w:t xml:space="preserve">Figure </w:t>
      </w:r>
      <w:r>
        <w:fldChar w:fldCharType="begin"/>
      </w:r>
      <w:r>
        <w:instrText xml:space="preserve"> SEQ Figure \* ARABIC </w:instrText>
      </w:r>
      <w:r>
        <w:fldChar w:fldCharType="separate"/>
      </w:r>
      <w:r w:rsidR="0074082B">
        <w:t>78</w:t>
      </w:r>
      <w:r>
        <w:fldChar w:fldCharType="end"/>
      </w:r>
      <w:r>
        <w:t>: UPLOAD a Shape File</w:t>
      </w:r>
      <w:bookmarkEnd w:id="139"/>
    </w:p>
    <w:p w14:paraId="69B847A4" w14:textId="538E5516" w:rsidR="00D12EE0" w:rsidRDefault="003C0478" w:rsidP="00456562">
      <w:pPr>
        <w:pStyle w:val="ListNumber"/>
      </w:pPr>
      <w:r>
        <w:t xml:space="preserve">Click </w:t>
      </w:r>
      <w:r w:rsidRPr="00456562">
        <w:rPr>
          <w:rStyle w:val="Button"/>
        </w:rPr>
        <w:t>SELECT A FILE TO UP</w:t>
      </w:r>
      <w:r w:rsidR="005144F9" w:rsidRPr="00456562">
        <w:rPr>
          <w:rStyle w:val="Button"/>
        </w:rPr>
        <w:t>LOAD</w:t>
      </w:r>
      <w:r w:rsidR="005144F9">
        <w:t xml:space="preserve"> </w:t>
      </w:r>
      <w:r w:rsidR="00861C0E">
        <w:t xml:space="preserve">and use your </w:t>
      </w:r>
      <w:r w:rsidR="002E4FF0">
        <w:t xml:space="preserve">computer’s </w:t>
      </w:r>
      <w:r w:rsidR="00E16F5D">
        <w:t xml:space="preserve">file </w:t>
      </w:r>
      <w:r w:rsidR="00032AEC">
        <w:t xml:space="preserve">browser to locate and select </w:t>
      </w:r>
      <w:r w:rsidR="00395202">
        <w:t xml:space="preserve">a </w:t>
      </w:r>
      <w:r w:rsidR="00395202" w:rsidRPr="00456562">
        <w:rPr>
          <w:b/>
          <w:bCs/>
        </w:rPr>
        <w:t>Shape File</w:t>
      </w:r>
      <w:r w:rsidR="00395202">
        <w:t>.</w:t>
      </w:r>
    </w:p>
    <w:p w14:paraId="56FFB6AE" w14:textId="0B2BDCED" w:rsidR="00FE4317" w:rsidRDefault="00FE4317" w:rsidP="00FE4317">
      <w:pPr>
        <w:pStyle w:val="Graphic"/>
      </w:pPr>
      <w:r>
        <mc:AlternateContent>
          <mc:Choice Requires="wps">
            <w:drawing>
              <wp:anchor distT="0" distB="0" distL="114300" distR="114300" simplePos="0" relativeHeight="251658323" behindDoc="0" locked="0" layoutInCell="1" allowOverlap="1" wp14:anchorId="1E674B37" wp14:editId="1DD2BB0A">
                <wp:simplePos x="0" y="0"/>
                <wp:positionH relativeFrom="column">
                  <wp:posOffset>2571115</wp:posOffset>
                </wp:positionH>
                <wp:positionV relativeFrom="paragraph">
                  <wp:posOffset>1646555</wp:posOffset>
                </wp:positionV>
                <wp:extent cx="702978" cy="161925"/>
                <wp:effectExtent l="0" t="0" r="20955" b="28575"/>
                <wp:wrapNone/>
                <wp:docPr id="939777806" name="Rectangle 35"/>
                <wp:cNvGraphicFramePr/>
                <a:graphic xmlns:a="http://schemas.openxmlformats.org/drawingml/2006/main">
                  <a:graphicData uri="http://schemas.microsoft.com/office/word/2010/wordprocessingShape">
                    <wps:wsp>
                      <wps:cNvSpPr/>
                      <wps:spPr>
                        <a:xfrm>
                          <a:off x="0" y="0"/>
                          <a:ext cx="702978" cy="16192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202.45pt;margin-top:129.65pt;width:55.35pt;height:12.75pt;z-index:251657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3DFB2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"/>
            </w:pict>
          </mc:Fallback>
        </mc:AlternateContent>
      </w:r>
      <w:r w:rsidR="00D12EE0" w:rsidRPr="009F1044">
        <w:drawing>
          <wp:inline distT="0" distB="0" distL="0" distR="0" wp14:anchorId="4C81124F" wp14:editId="6826F780">
            <wp:extent cx="5490348" cy="2958996"/>
            <wp:effectExtent l="19050" t="19050" r="15240" b="13335"/>
            <wp:docPr id="200275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50951" name="Picture 1"/>
                    <pic:cNvPicPr/>
                  </pic:nvPicPr>
                  <pic:blipFill>
                    <a:blip r:embed="rId109"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A976A4" w14:textId="1FA17964" w:rsidR="00D12EE0" w:rsidRDefault="00FE4317" w:rsidP="004C0BD6">
      <w:pPr>
        <w:pStyle w:val="Caption"/>
      </w:pPr>
      <w:bookmarkStart w:id="140" w:name="_Toc211349774"/>
      <w:r>
        <w:t xml:space="preserve">Figure </w:t>
      </w:r>
      <w:r>
        <w:fldChar w:fldCharType="begin"/>
      </w:r>
      <w:r>
        <w:instrText xml:space="preserve"> SEQ Figure \* ARABIC </w:instrText>
      </w:r>
      <w:r>
        <w:fldChar w:fldCharType="separate"/>
      </w:r>
      <w:r w:rsidR="0074082B">
        <w:t>79</w:t>
      </w:r>
      <w:r>
        <w:fldChar w:fldCharType="end"/>
      </w:r>
      <w:r>
        <w:t>: The Shape File Upload Window</w:t>
      </w:r>
      <w:bookmarkEnd w:id="140"/>
    </w:p>
    <w:p w14:paraId="39C77855" w14:textId="1A2DC78B" w:rsidR="006941A8" w:rsidRDefault="006941A8">
      <w:pPr>
        <w:spacing w:before="0" w:after="160"/>
        <w:rPr>
          <w:rFonts w:cstheme="minorHAnsi"/>
          <w:noProof/>
          <w:kern w:val="24"/>
          <w14:ligatures w14:val="standardContextual"/>
        </w:rPr>
      </w:pPr>
      <w:r>
        <w:br w:type="page"/>
      </w:r>
    </w:p>
    <w:p w14:paraId="1905EAEB" w14:textId="5ADD186B" w:rsidR="006941A8" w:rsidRDefault="00DA64BA" w:rsidP="00456562">
      <w:pPr>
        <w:pStyle w:val="ListNumber"/>
      </w:pPr>
      <w:r>
        <w:lastRenderedPageBreak/>
        <w:t xml:space="preserve">Click </w:t>
      </w:r>
      <w:r w:rsidRPr="00456562">
        <w:rPr>
          <w:rStyle w:val="Button"/>
        </w:rPr>
        <w:t>UPLOAD</w:t>
      </w:r>
      <w:r>
        <w:t xml:space="preserve"> to </w:t>
      </w:r>
      <w:r w:rsidR="00DA50CF">
        <w:t xml:space="preserve">send your </w:t>
      </w:r>
      <w:r w:rsidR="00DA50CF" w:rsidRPr="00456562">
        <w:rPr>
          <w:b/>
          <w:bCs/>
        </w:rPr>
        <w:t>Shape File</w:t>
      </w:r>
      <w:r w:rsidR="00DA50CF">
        <w:t xml:space="preserve"> </w:t>
      </w:r>
      <w:r w:rsidR="00663269">
        <w:t xml:space="preserve">up to the </w:t>
      </w:r>
      <w:r w:rsidR="00A865B6">
        <w:t>database</w:t>
      </w:r>
      <w:r w:rsidR="00663269">
        <w:t xml:space="preserve"> for processing</w:t>
      </w:r>
      <w:r w:rsidR="009137B2">
        <w:t>.</w:t>
      </w:r>
    </w:p>
    <w:p w14:paraId="3204570B" w14:textId="7947E37E" w:rsidR="006941A8" w:rsidRDefault="006941A8" w:rsidP="006941A8">
      <w:pPr>
        <w:pStyle w:val="Graphic"/>
      </w:pPr>
      <w:r>
        <mc:AlternateContent>
          <mc:Choice Requires="wps">
            <w:drawing>
              <wp:anchor distT="0" distB="0" distL="114300" distR="114300" simplePos="0" relativeHeight="251658324" behindDoc="0" locked="0" layoutInCell="1" allowOverlap="1" wp14:anchorId="1C4A28C9" wp14:editId="6ADB995E">
                <wp:simplePos x="0" y="0"/>
                <wp:positionH relativeFrom="column">
                  <wp:posOffset>2555240</wp:posOffset>
                </wp:positionH>
                <wp:positionV relativeFrom="paragraph">
                  <wp:posOffset>1887855</wp:posOffset>
                </wp:positionV>
                <wp:extent cx="348846" cy="188353"/>
                <wp:effectExtent l="0" t="0" r="13335" b="21590"/>
                <wp:wrapNone/>
                <wp:docPr id="2127095665" name="Rectangle 35"/>
                <wp:cNvGraphicFramePr/>
                <a:graphic xmlns:a="http://schemas.openxmlformats.org/drawingml/2006/main">
                  <a:graphicData uri="http://schemas.microsoft.com/office/word/2010/wordprocessingShape">
                    <wps:wsp>
                      <wps:cNvSpPr/>
                      <wps:spPr>
                        <a:xfrm>
                          <a:off x="0" y="0"/>
                          <a:ext cx="348846" cy="188353"/>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201.2pt;margin-top:148.65pt;width:27.45pt;height:14.85pt;z-index:251657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68BC00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"/>
            </w:pict>
          </mc:Fallback>
        </mc:AlternateContent>
      </w:r>
      <w:r w:rsidRPr="009F1044">
        <w:drawing>
          <wp:inline distT="0" distB="0" distL="0" distR="0" wp14:anchorId="23818177" wp14:editId="3E3655A6">
            <wp:extent cx="5490348" cy="2958996"/>
            <wp:effectExtent l="19050" t="19050" r="15240" b="13335"/>
            <wp:docPr id="125233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7895" name="Picture 1"/>
                    <pic:cNvPicPr/>
                  </pic:nvPicPr>
                  <pic:blipFill>
                    <a:blip r:embed="rId110"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8BFCDD" w14:textId="1DBA4FD6" w:rsidR="006941A8" w:rsidRDefault="006941A8" w:rsidP="006941A8">
      <w:pPr>
        <w:pStyle w:val="Caption"/>
      </w:pPr>
      <w:bookmarkStart w:id="141" w:name="_Toc211349775"/>
      <w:r>
        <w:t xml:space="preserve">Figure </w:t>
      </w:r>
      <w:r>
        <w:fldChar w:fldCharType="begin"/>
      </w:r>
      <w:r>
        <w:instrText xml:space="preserve"> SEQ Figure \* ARABIC </w:instrText>
      </w:r>
      <w:r>
        <w:fldChar w:fldCharType="separate"/>
      </w:r>
      <w:r w:rsidR="0074082B">
        <w:t>80</w:t>
      </w:r>
      <w:r>
        <w:fldChar w:fldCharType="end"/>
      </w:r>
      <w:r>
        <w:t xml:space="preserve">: Shape File </w:t>
      </w:r>
      <w:r w:rsidR="009137B2">
        <w:t>Selected</w:t>
      </w:r>
      <w:bookmarkEnd w:id="141"/>
    </w:p>
    <w:p w14:paraId="74708924" w14:textId="600B8C6A" w:rsidR="006941A8" w:rsidRDefault="009137B2" w:rsidP="00456562">
      <w:pPr>
        <w:pStyle w:val="Note"/>
      </w:pPr>
      <w:r>
        <w:t xml:space="preserve">Note: you can </w:t>
      </w:r>
      <w:r w:rsidR="00A03E9E">
        <w:t xml:space="preserve">upload </w:t>
      </w:r>
      <w:r>
        <w:t xml:space="preserve">a different file by clicking the </w:t>
      </w:r>
      <w:r w:rsidRPr="00456562">
        <w:rPr>
          <w:rStyle w:val="Button"/>
        </w:rPr>
        <w:t>CHANGE SELECTION</w:t>
      </w:r>
      <w:r w:rsidR="00010B51">
        <w:t xml:space="preserve"> button </w:t>
      </w:r>
      <w:r w:rsidR="000957C4">
        <w:t>to locate a</w:t>
      </w:r>
      <w:r w:rsidR="002A0510">
        <w:t>nd</w:t>
      </w:r>
      <w:r w:rsidR="000957C4">
        <w:t xml:space="preserve"> </w:t>
      </w:r>
      <w:r w:rsidR="009D5F53">
        <w:t>select</w:t>
      </w:r>
      <w:r w:rsidR="000957C4">
        <w:t xml:space="preserve"> a</w:t>
      </w:r>
      <w:r w:rsidR="002A0510">
        <w:t>nother file.</w:t>
      </w:r>
    </w:p>
    <w:p w14:paraId="7E481DDE" w14:textId="6EFEA1D3" w:rsidR="002A0510" w:rsidRPr="009F1044" w:rsidRDefault="00EC5C7C" w:rsidP="00456562">
      <w:pPr>
        <w:pStyle w:val="ListNumber"/>
      </w:pPr>
      <w:r>
        <w:t>Stand by while t</w:t>
      </w:r>
      <w:r w:rsidR="00AB3AD7">
        <w:t xml:space="preserve">he </w:t>
      </w:r>
      <w:r w:rsidR="00CC2864" w:rsidRPr="00456562">
        <w:rPr>
          <w:b/>
          <w:bCs/>
        </w:rPr>
        <w:t>Shape File</w:t>
      </w:r>
      <w:r>
        <w:t xml:space="preserve"> is</w:t>
      </w:r>
      <w:r w:rsidR="00CC2864">
        <w:t xml:space="preserve"> processed by the </w:t>
      </w:r>
      <w:r w:rsidR="00A865B6">
        <w:t>database</w:t>
      </w:r>
      <w:r>
        <w:t>.</w:t>
      </w:r>
      <w:r w:rsidR="000E0C23">
        <w:t xml:space="preserve"> The </w:t>
      </w:r>
      <w:r w:rsidR="006477C1">
        <w:t>progress is displayed</w:t>
      </w:r>
      <w:r w:rsidR="00074C70">
        <w:t xml:space="preserve"> </w:t>
      </w:r>
      <w:r w:rsidR="003B0133">
        <w:t>in the window.</w:t>
      </w:r>
    </w:p>
    <w:p w14:paraId="23B652EF" w14:textId="55EF4CB0" w:rsidR="004C0BD6" w:rsidRDefault="003B0133" w:rsidP="004C0BD6">
      <w:pPr>
        <w:pStyle w:val="Graphic"/>
      </w:pPr>
      <w:r>
        <mc:AlternateContent>
          <mc:Choice Requires="wps">
            <w:drawing>
              <wp:anchor distT="0" distB="0" distL="114300" distR="114300" simplePos="0" relativeHeight="251658325" behindDoc="0" locked="0" layoutInCell="1" allowOverlap="1" wp14:anchorId="068A5F8F" wp14:editId="1A041B73">
                <wp:simplePos x="0" y="0"/>
                <wp:positionH relativeFrom="column">
                  <wp:posOffset>2320925</wp:posOffset>
                </wp:positionH>
                <wp:positionV relativeFrom="paragraph">
                  <wp:posOffset>1483995</wp:posOffset>
                </wp:positionV>
                <wp:extent cx="1162050" cy="188353"/>
                <wp:effectExtent l="0" t="0" r="19050" b="21590"/>
                <wp:wrapNone/>
                <wp:docPr id="1211901564" name="Rectangle 35"/>
                <wp:cNvGraphicFramePr/>
                <a:graphic xmlns:a="http://schemas.openxmlformats.org/drawingml/2006/main">
                  <a:graphicData uri="http://schemas.microsoft.com/office/word/2010/wordprocessingShape">
                    <wps:wsp>
                      <wps:cNvSpPr/>
                      <wps:spPr>
                        <a:xfrm>
                          <a:off x="0" y="0"/>
                          <a:ext cx="1162050" cy="188353"/>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182.75pt;margin-top:116.85pt;width:91.5pt;height:14.85pt;z-index:2516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5C30C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"/>
            </w:pict>
          </mc:Fallback>
        </mc:AlternateContent>
      </w:r>
      <w:r w:rsidR="00EC5C7C" w:rsidRPr="009F1044">
        <w:drawing>
          <wp:inline distT="0" distB="0" distL="0" distR="0" wp14:anchorId="17B4737B" wp14:editId="6DC60FF3">
            <wp:extent cx="5490348" cy="2958996"/>
            <wp:effectExtent l="19050" t="19050" r="15240" b="13335"/>
            <wp:docPr id="105456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61994" name="Picture 1"/>
                    <pic:cNvPicPr/>
                  </pic:nvPicPr>
                  <pic:blipFill>
                    <a:blip r:embed="rId111"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4CF12A" w14:textId="38EC13ED" w:rsidR="00FE4317" w:rsidRDefault="004C0BD6" w:rsidP="004C0BD6">
      <w:pPr>
        <w:pStyle w:val="Caption"/>
      </w:pPr>
      <w:bookmarkStart w:id="142" w:name="_Toc211349776"/>
      <w:r>
        <w:t xml:space="preserve">Figure </w:t>
      </w:r>
      <w:r>
        <w:fldChar w:fldCharType="begin"/>
      </w:r>
      <w:r>
        <w:instrText xml:space="preserve"> SEQ Figure \* ARABIC </w:instrText>
      </w:r>
      <w:r>
        <w:fldChar w:fldCharType="separate"/>
      </w:r>
      <w:r w:rsidR="0074082B">
        <w:t>81</w:t>
      </w:r>
      <w:r>
        <w:fldChar w:fldCharType="end"/>
      </w:r>
      <w:r>
        <w:t>: Shape File Processing</w:t>
      </w:r>
      <w:bookmarkEnd w:id="142"/>
    </w:p>
    <w:p w14:paraId="43E97919" w14:textId="77777777" w:rsidR="00EE0387" w:rsidRDefault="00EE0387">
      <w:pPr>
        <w:spacing w:before="0" w:after="160"/>
      </w:pPr>
      <w:r>
        <w:br w:type="page"/>
      </w:r>
    </w:p>
    <w:p w14:paraId="5EFAD2C5" w14:textId="14F7AA88" w:rsidR="000B4F5D" w:rsidRDefault="0043782B" w:rsidP="00456562">
      <w:pPr>
        <w:pStyle w:val="Note"/>
      </w:pPr>
      <w:r>
        <w:lastRenderedPageBreak/>
        <w:t xml:space="preserve">Note: if there is any issue </w:t>
      </w:r>
      <w:r w:rsidR="00305E55">
        <w:t>encountered during</w:t>
      </w:r>
      <w:r>
        <w:t xml:space="preserve"> </w:t>
      </w:r>
      <w:r w:rsidRPr="00456562">
        <w:rPr>
          <w:b/>
          <w:bCs w:val="0"/>
        </w:rPr>
        <w:t>Shape File</w:t>
      </w:r>
      <w:r>
        <w:t xml:space="preserve"> </w:t>
      </w:r>
      <w:r w:rsidR="00305E55">
        <w:t>p</w:t>
      </w:r>
      <w:r>
        <w:t xml:space="preserve">rocessing, you will receive a </w:t>
      </w:r>
      <w:r w:rsidRPr="00456562">
        <w:rPr>
          <w:b/>
          <w:bCs w:val="0"/>
        </w:rPr>
        <w:t>file processing failed</w:t>
      </w:r>
      <w:r>
        <w:t xml:space="preserve"> </w:t>
      </w:r>
      <w:r w:rsidR="008B271D">
        <w:t xml:space="preserve">error </w:t>
      </w:r>
      <w:r>
        <w:t>message.</w:t>
      </w:r>
      <w:r w:rsidR="006B5DAB">
        <w:t xml:space="preserve"> You must </w:t>
      </w:r>
      <w:r w:rsidR="00EE0387">
        <w:t xml:space="preserve">edit the </w:t>
      </w:r>
      <w:r w:rsidR="00EE0387" w:rsidRPr="00456562">
        <w:rPr>
          <w:b/>
          <w:bCs w:val="0"/>
        </w:rPr>
        <w:t>Shape File</w:t>
      </w:r>
      <w:r w:rsidR="00EE0387">
        <w:t xml:space="preserve"> to correct the </w:t>
      </w:r>
      <w:r w:rsidR="000E0C23">
        <w:t>issue(s)</w:t>
      </w:r>
      <w:r w:rsidR="00EE0387">
        <w:t xml:space="preserve"> or select and upload an alternate </w:t>
      </w:r>
      <w:r w:rsidR="00EE0387" w:rsidRPr="00456562">
        <w:rPr>
          <w:b/>
          <w:bCs w:val="0"/>
        </w:rPr>
        <w:t>Shape File</w:t>
      </w:r>
      <w:r w:rsidR="00EE0387">
        <w:t>.</w:t>
      </w:r>
    </w:p>
    <w:p w14:paraId="0BA3D91C" w14:textId="77777777" w:rsidR="005C2B6A" w:rsidRDefault="003B0133" w:rsidP="005C2B6A">
      <w:pPr>
        <w:pStyle w:val="Graphic"/>
      </w:pPr>
      <w:r>
        <mc:AlternateContent>
          <mc:Choice Requires="wps">
            <w:drawing>
              <wp:anchor distT="0" distB="0" distL="114300" distR="114300" simplePos="0" relativeHeight="251658326" behindDoc="0" locked="0" layoutInCell="1" allowOverlap="1" wp14:anchorId="3F9833A0" wp14:editId="612B15F4">
                <wp:simplePos x="0" y="0"/>
                <wp:positionH relativeFrom="column">
                  <wp:posOffset>2401040</wp:posOffset>
                </wp:positionH>
                <wp:positionV relativeFrom="paragraph">
                  <wp:posOffset>1964055</wp:posOffset>
                </wp:positionV>
                <wp:extent cx="679450" cy="120650"/>
                <wp:effectExtent l="0" t="0" r="25400" b="12700"/>
                <wp:wrapNone/>
                <wp:docPr id="1799604608" name="Rectangle 35"/>
                <wp:cNvGraphicFramePr/>
                <a:graphic xmlns:a="http://schemas.openxmlformats.org/drawingml/2006/main">
                  <a:graphicData uri="http://schemas.microsoft.com/office/word/2010/wordprocessingShape">
                    <wps:wsp>
                      <wps:cNvSpPr/>
                      <wps:spPr>
                        <a:xfrm>
                          <a:off x="0" y="0"/>
                          <a:ext cx="679450" cy="1206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rect id="Rectangle 35" style="position:absolute;margin-left:189.05pt;margin-top:154.65pt;width:53.5pt;height:9.5pt;z-index:251657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1D779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"/>
            </w:pict>
          </mc:Fallback>
        </mc:AlternateContent>
      </w:r>
      <w:r w:rsidR="00EE0387" w:rsidRPr="009F1044">
        <w:drawing>
          <wp:inline distT="0" distB="0" distL="0" distR="0" wp14:anchorId="4A9E322F" wp14:editId="40816AF5">
            <wp:extent cx="5490348" cy="2958996"/>
            <wp:effectExtent l="19050" t="19050" r="15240" b="13335"/>
            <wp:docPr id="2511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2707" name="Picture 1"/>
                    <pic:cNvPicPr/>
                  </pic:nvPicPr>
                  <pic:blipFill>
                    <a:blip r:embed="rId112" cstate="print">
                      <a:extLst>
                        <a:ext uri="{28A0092B-C50C-407E-A947-70E740481C1C}">
                          <a14:useLocalDpi xmlns:a14="http://schemas.microsoft.com/office/drawing/2010/main" val="0"/>
                        </a:ext>
                      </a:extLst>
                    </a:blip>
                    <a:srcRect t="7" b="7"/>
                    <a:stretch>
                      <a:fillRect/>
                    </a:stretch>
                  </pic:blipFill>
                  <pic:spPr bwMode="auto">
                    <a:xfrm>
                      <a:off x="0" y="0"/>
                      <a:ext cx="5490348" cy="295899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95FAB2" w14:textId="47663830" w:rsidR="6DA294E6" w:rsidRDefault="1BBAD2C6" w:rsidP="00A45A69">
      <w:pPr>
        <w:pStyle w:val="Caption"/>
      </w:pPr>
      <w:bookmarkStart w:id="143" w:name="_Toc211349777"/>
      <w:r>
        <w:t xml:space="preserve">Figure </w:t>
      </w:r>
      <w:r w:rsidR="005C2B6A">
        <w:rPr>
          <w:i w:val="0"/>
          <w:iCs w:val="0"/>
        </w:rPr>
        <w:fldChar w:fldCharType="begin"/>
      </w:r>
      <w:r w:rsidR="005C2B6A">
        <w:instrText xml:space="preserve"> SEQ Figure \* ARABIC </w:instrText>
      </w:r>
      <w:r w:rsidR="005C2B6A">
        <w:rPr>
          <w:i w:val="0"/>
          <w:iCs w:val="0"/>
        </w:rPr>
        <w:fldChar w:fldCharType="separate"/>
      </w:r>
      <w:r w:rsidR="0074082B">
        <w:t>82</w:t>
      </w:r>
      <w:r w:rsidR="005C2B6A">
        <w:rPr>
          <w:i w:val="0"/>
          <w:iCs w:val="0"/>
        </w:rPr>
        <w:fldChar w:fldCharType="end"/>
      </w:r>
      <w:r>
        <w:t>: Shape File Processing Failed Error Message</w:t>
      </w:r>
      <w:bookmarkEnd w:id="143"/>
    </w:p>
    <w:p w14:paraId="7E7721DF" w14:textId="087223F0" w:rsidR="6DA294E6" w:rsidRDefault="6DA294E6" w:rsidP="6DA294E6"/>
    <w:sectPr w:rsidR="6DA294E6" w:rsidSect="00FA2B61">
      <w:headerReference w:type="default" r:id="rId113"/>
      <w:footerReference w:type="default" r:id="rId114"/>
      <w:pgSz w:w="12240" w:h="15840" w:code="1"/>
      <w:pgMar w:top="1800" w:right="1080" w:bottom="1080" w:left="1080" w:header="57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4C8BF" w14:textId="77777777" w:rsidR="00CA68C5" w:rsidRDefault="00CA68C5" w:rsidP="00F11EAB">
      <w:r>
        <w:separator/>
      </w:r>
    </w:p>
  </w:endnote>
  <w:endnote w:type="continuationSeparator" w:id="0">
    <w:p w14:paraId="61BFAF72" w14:textId="77777777" w:rsidR="00CA68C5" w:rsidRDefault="00CA68C5" w:rsidP="00F11EAB">
      <w:r>
        <w:continuationSeparator/>
      </w:r>
    </w:p>
  </w:endnote>
  <w:endnote w:type="continuationNotice" w:id="1">
    <w:p w14:paraId="3DBEAB48" w14:textId="77777777" w:rsidR="00CA68C5" w:rsidRDefault="00CA68C5" w:rsidP="00F11E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Body)">
    <w:altName w:val="Century Gothic"/>
    <w:panose1 w:val="00000000000000000000"/>
    <w:charset w:val="00"/>
    <w:family w:val="roman"/>
    <w:notTrueType/>
    <w:pitch w:val="default"/>
  </w:font>
  <w:font w:name="Garamond">
    <w:altName w:val="Cambria"/>
    <w:panose1 w:val="02020404030301010803"/>
    <w:charset w:val="00"/>
    <w:family w:val="roman"/>
    <w:pitch w:val="variable"/>
    <w:sig w:usb0="00000287" w:usb1="00000000" w:usb2="00000000" w:usb3="00000000" w:csb0="0000009F" w:csb1="00000000"/>
  </w:font>
  <w:font w:name="Century Gothic">
    <w:altName w:val="Calibri"/>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1C3FF" w14:textId="77777777" w:rsidR="005506FD" w:rsidRPr="00A47775" w:rsidRDefault="005506FD" w:rsidP="00A47775">
    <w:pPr>
      <w:pStyle w:val="Footer"/>
    </w:pPr>
    <w:r w:rsidRPr="00A47775">
      <w:t>CALIFORNIA PUBLIC UTILITIES COMMISSION</w:t>
    </w:r>
    <w:r w:rsidRPr="00A47775">
      <w:tab/>
    </w:r>
    <w:r w:rsidRPr="00A47775">
      <w:fldChar w:fldCharType="begin"/>
    </w:r>
    <w:r w:rsidRPr="00A47775">
      <w:instrText xml:space="preserve"> PAGE  \* Arabic </w:instrText>
    </w:r>
    <w:r w:rsidRPr="00A47775">
      <w:fldChar w:fldCharType="separate"/>
    </w:r>
    <w:r w:rsidRPr="00A47775">
      <w:t>1</w:t>
    </w:r>
    <w:r w:rsidRPr="00A47775">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2046E" w14:textId="77777777" w:rsidR="00CA68C5" w:rsidRDefault="00CA68C5" w:rsidP="00F11EAB">
      <w:r>
        <w:separator/>
      </w:r>
    </w:p>
  </w:footnote>
  <w:footnote w:type="continuationSeparator" w:id="0">
    <w:p w14:paraId="05F6AC1E" w14:textId="77777777" w:rsidR="00CA68C5" w:rsidRDefault="00CA68C5" w:rsidP="00F11EAB">
      <w:r>
        <w:continuationSeparator/>
      </w:r>
    </w:p>
  </w:footnote>
  <w:footnote w:type="continuationNotice" w:id="1">
    <w:p w14:paraId="1DBA2730" w14:textId="77777777" w:rsidR="00CA68C5" w:rsidRDefault="00CA68C5" w:rsidP="00F11E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999D5" w14:textId="77777777" w:rsidR="005B2529" w:rsidRDefault="005B2529" w:rsidP="00F11EAB">
    <w:pPr>
      <w:pStyle w:val="Header"/>
    </w:pPr>
    <w:r>
      <w:rPr>
        <w:noProof/>
      </w:rPr>
      <w:drawing>
        <wp:anchor distT="0" distB="0" distL="114300" distR="114300" simplePos="0" relativeHeight="251658240" behindDoc="0" locked="0" layoutInCell="1" allowOverlap="1" wp14:anchorId="6B407057" wp14:editId="22229F83">
          <wp:simplePos x="0" y="0"/>
          <wp:positionH relativeFrom="column">
            <wp:posOffset>-696433</wp:posOffset>
          </wp:positionH>
          <wp:positionV relativeFrom="page">
            <wp:posOffset>10795</wp:posOffset>
          </wp:positionV>
          <wp:extent cx="7835900" cy="654050"/>
          <wp:effectExtent l="0" t="0" r="0" b="0"/>
          <wp:wrapNone/>
          <wp:docPr id="1637140520" name="Picture 163714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ner Blan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35900" cy="65405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2589F" w14:textId="5BDDDB18" w:rsidR="005506FD" w:rsidRPr="00A65CE4" w:rsidRDefault="0089544E" w:rsidP="00F11EAB">
    <w:pPr>
      <w:pStyle w:val="Header"/>
    </w:pPr>
    <w:r>
      <w:t>RPS DAtabase 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B2C367A"/>
    <w:lvl w:ilvl="0">
      <w:start w:val="1"/>
      <w:numFmt w:val="lowerLetter"/>
      <w:pStyle w:val="ListNumber5"/>
      <w:lvlText w:val="(%1)"/>
      <w:lvlJc w:val="left"/>
      <w:pPr>
        <w:tabs>
          <w:tab w:val="num" w:pos="1800"/>
        </w:tabs>
        <w:ind w:left="1800" w:hanging="360"/>
      </w:pPr>
      <w:rPr>
        <w:rFonts w:hint="default"/>
      </w:rPr>
    </w:lvl>
  </w:abstractNum>
  <w:abstractNum w:abstractNumId="1" w15:restartNumberingAfterBreak="0">
    <w:nsid w:val="FFFFFF7D"/>
    <w:multiLevelType w:val="singleLevel"/>
    <w:tmpl w:val="C360B878"/>
    <w:lvl w:ilvl="0">
      <w:start w:val="1"/>
      <w:numFmt w:val="decimal"/>
      <w:pStyle w:val="ListNumber4"/>
      <w:lvlText w:val="(%1)"/>
      <w:lvlJc w:val="left"/>
      <w:pPr>
        <w:tabs>
          <w:tab w:val="num" w:pos="1440"/>
        </w:tabs>
        <w:ind w:left="1440" w:hanging="360"/>
      </w:pPr>
      <w:rPr>
        <w:rFonts w:hint="default"/>
      </w:rPr>
    </w:lvl>
  </w:abstractNum>
  <w:abstractNum w:abstractNumId="2" w15:restartNumberingAfterBreak="0">
    <w:nsid w:val="FFFFFF7E"/>
    <w:multiLevelType w:val="singleLevel"/>
    <w:tmpl w:val="537A07B8"/>
    <w:lvl w:ilvl="0">
      <w:start w:val="1"/>
      <w:numFmt w:val="lowerRoman"/>
      <w:pStyle w:val="ListNumber3"/>
      <w:lvlText w:val="%1)"/>
      <w:lvlJc w:val="left"/>
      <w:pPr>
        <w:tabs>
          <w:tab w:val="num" w:pos="1080"/>
        </w:tabs>
        <w:ind w:left="1080" w:hanging="360"/>
      </w:pPr>
      <w:rPr>
        <w:rFonts w:hint="default"/>
      </w:rPr>
    </w:lvl>
  </w:abstractNum>
  <w:abstractNum w:abstractNumId="3" w15:restartNumberingAfterBreak="0">
    <w:nsid w:val="FFFFFF80"/>
    <w:multiLevelType w:val="singleLevel"/>
    <w:tmpl w:val="67B28A3C"/>
    <w:lvl w:ilvl="0">
      <w:start w:val="1"/>
      <w:numFmt w:val="bullet"/>
      <w:pStyle w:val="ListBullet5"/>
      <w:lvlText w:val=""/>
      <w:lvlJc w:val="left"/>
      <w:pPr>
        <w:ind w:left="1584" w:hanging="360"/>
      </w:pPr>
      <w:rPr>
        <w:rFonts w:ascii="Wingdings" w:hAnsi="Wingdings" w:cs="Wingdings" w:hint="default"/>
      </w:rPr>
    </w:lvl>
  </w:abstractNum>
  <w:abstractNum w:abstractNumId="4" w15:restartNumberingAfterBreak="0">
    <w:nsid w:val="FFFFFF81"/>
    <w:multiLevelType w:val="singleLevel"/>
    <w:tmpl w:val="0C5ED79A"/>
    <w:lvl w:ilvl="0">
      <w:start w:val="1"/>
      <w:numFmt w:val="bullet"/>
      <w:pStyle w:val="ListBullet4"/>
      <w:lvlText w:val=""/>
      <w:lvlJc w:val="left"/>
      <w:pPr>
        <w:ind w:left="1440" w:hanging="360"/>
      </w:pPr>
      <w:rPr>
        <w:rFonts w:ascii="Wingdings" w:hAnsi="Wingdings" w:hint="default"/>
      </w:rPr>
    </w:lvl>
  </w:abstractNum>
  <w:abstractNum w:abstractNumId="5" w15:restartNumberingAfterBreak="0">
    <w:nsid w:val="FFFFFF82"/>
    <w:multiLevelType w:val="singleLevel"/>
    <w:tmpl w:val="6B28618E"/>
    <w:lvl w:ilvl="0">
      <w:start w:val="1"/>
      <w:numFmt w:val="bullet"/>
      <w:pStyle w:val="ListBullet3"/>
      <w:lvlText w:val=""/>
      <w:lvlJc w:val="left"/>
      <w:pPr>
        <w:ind w:left="1080" w:hanging="360"/>
      </w:pPr>
      <w:rPr>
        <w:rFonts w:ascii="Symbol" w:hAnsi="Symbol" w:hint="default"/>
      </w:rPr>
    </w:lvl>
  </w:abstractNum>
  <w:abstractNum w:abstractNumId="6" w15:restartNumberingAfterBreak="0">
    <w:nsid w:val="FFFFFF88"/>
    <w:multiLevelType w:val="singleLevel"/>
    <w:tmpl w:val="A770DFE4"/>
    <w:lvl w:ilvl="0">
      <w:start w:val="1"/>
      <w:numFmt w:val="decimal"/>
      <w:lvlText w:val="%1."/>
      <w:lvlJc w:val="left"/>
      <w:pPr>
        <w:tabs>
          <w:tab w:val="num" w:pos="360"/>
        </w:tabs>
        <w:ind w:left="360" w:hanging="360"/>
      </w:pPr>
    </w:lvl>
  </w:abstractNum>
  <w:abstractNum w:abstractNumId="7" w15:restartNumberingAfterBreak="0">
    <w:nsid w:val="FFFFFF89"/>
    <w:multiLevelType w:val="singleLevel"/>
    <w:tmpl w:val="3A32093E"/>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00DF22B5"/>
    <w:multiLevelType w:val="hybridMultilevel"/>
    <w:tmpl w:val="FFFFFFFF"/>
    <w:lvl w:ilvl="0" w:tplc="8DE03382">
      <w:start w:val="1"/>
      <w:numFmt w:val="decimal"/>
      <w:lvlText w:val="%1."/>
      <w:lvlJc w:val="left"/>
      <w:pPr>
        <w:ind w:left="720" w:hanging="360"/>
      </w:pPr>
    </w:lvl>
    <w:lvl w:ilvl="1" w:tplc="5DC85358">
      <w:start w:val="1"/>
      <w:numFmt w:val="lowerLetter"/>
      <w:lvlText w:val="%2."/>
      <w:lvlJc w:val="left"/>
      <w:pPr>
        <w:ind w:left="1440" w:hanging="360"/>
      </w:pPr>
    </w:lvl>
    <w:lvl w:ilvl="2" w:tplc="D0A62308">
      <w:start w:val="1"/>
      <w:numFmt w:val="lowerRoman"/>
      <w:lvlText w:val="%3."/>
      <w:lvlJc w:val="right"/>
      <w:pPr>
        <w:ind w:left="2160" w:hanging="180"/>
      </w:pPr>
    </w:lvl>
    <w:lvl w:ilvl="3" w:tplc="42843BE4">
      <w:start w:val="1"/>
      <w:numFmt w:val="decimal"/>
      <w:lvlText w:val="%4."/>
      <w:lvlJc w:val="left"/>
      <w:pPr>
        <w:ind w:left="2880" w:hanging="360"/>
      </w:pPr>
    </w:lvl>
    <w:lvl w:ilvl="4" w:tplc="FF24B990">
      <w:start w:val="1"/>
      <w:numFmt w:val="lowerLetter"/>
      <w:lvlText w:val="%5."/>
      <w:lvlJc w:val="left"/>
      <w:pPr>
        <w:ind w:left="3600" w:hanging="360"/>
      </w:pPr>
    </w:lvl>
    <w:lvl w:ilvl="5" w:tplc="7DCEB78E">
      <w:start w:val="1"/>
      <w:numFmt w:val="lowerRoman"/>
      <w:lvlText w:val="%6."/>
      <w:lvlJc w:val="right"/>
      <w:pPr>
        <w:ind w:left="4320" w:hanging="180"/>
      </w:pPr>
    </w:lvl>
    <w:lvl w:ilvl="6" w:tplc="786062D6">
      <w:start w:val="1"/>
      <w:numFmt w:val="decimal"/>
      <w:lvlText w:val="%7."/>
      <w:lvlJc w:val="left"/>
      <w:pPr>
        <w:ind w:left="5040" w:hanging="360"/>
      </w:pPr>
    </w:lvl>
    <w:lvl w:ilvl="7" w:tplc="343897F6">
      <w:start w:val="1"/>
      <w:numFmt w:val="lowerLetter"/>
      <w:lvlText w:val="%8."/>
      <w:lvlJc w:val="left"/>
      <w:pPr>
        <w:ind w:left="5760" w:hanging="360"/>
      </w:pPr>
    </w:lvl>
    <w:lvl w:ilvl="8" w:tplc="463E47D0">
      <w:start w:val="1"/>
      <w:numFmt w:val="lowerRoman"/>
      <w:lvlText w:val="%9."/>
      <w:lvlJc w:val="right"/>
      <w:pPr>
        <w:ind w:left="6480" w:hanging="180"/>
      </w:pPr>
    </w:lvl>
  </w:abstractNum>
  <w:abstractNum w:abstractNumId="9" w15:restartNumberingAfterBreak="0">
    <w:nsid w:val="0B9C129C"/>
    <w:multiLevelType w:val="hybridMultilevel"/>
    <w:tmpl w:val="AB3C9FC2"/>
    <w:lvl w:ilvl="0" w:tplc="543012DC">
      <w:start w:val="1"/>
      <w:numFmt w:val="bullet"/>
      <w:lvlText w:val=""/>
      <w:lvlJc w:val="left"/>
      <w:pPr>
        <w:ind w:left="720" w:hanging="360"/>
      </w:pPr>
      <w:rPr>
        <w:rFonts w:ascii="Symbol" w:hAnsi="Symbol" w:hint="default"/>
      </w:rPr>
    </w:lvl>
    <w:lvl w:ilvl="1" w:tplc="D12AF3AC">
      <w:start w:val="1"/>
      <w:numFmt w:val="bullet"/>
      <w:lvlText w:val="o"/>
      <w:lvlJc w:val="left"/>
      <w:pPr>
        <w:ind w:left="1440" w:hanging="360"/>
      </w:pPr>
      <w:rPr>
        <w:rFonts w:ascii="Courier New" w:hAnsi="Courier New" w:hint="default"/>
      </w:rPr>
    </w:lvl>
    <w:lvl w:ilvl="2" w:tplc="98D0CE54">
      <w:start w:val="1"/>
      <w:numFmt w:val="bullet"/>
      <w:lvlText w:val=""/>
      <w:lvlJc w:val="left"/>
      <w:pPr>
        <w:ind w:left="2160" w:hanging="360"/>
      </w:pPr>
      <w:rPr>
        <w:rFonts w:ascii="Wingdings" w:hAnsi="Wingdings" w:hint="default"/>
      </w:rPr>
    </w:lvl>
    <w:lvl w:ilvl="3" w:tplc="F2D0DB72">
      <w:start w:val="1"/>
      <w:numFmt w:val="bullet"/>
      <w:lvlText w:val=""/>
      <w:lvlJc w:val="left"/>
      <w:pPr>
        <w:ind w:left="2880" w:hanging="360"/>
      </w:pPr>
      <w:rPr>
        <w:rFonts w:ascii="Symbol" w:hAnsi="Symbol" w:hint="default"/>
      </w:rPr>
    </w:lvl>
    <w:lvl w:ilvl="4" w:tplc="59F81740">
      <w:start w:val="1"/>
      <w:numFmt w:val="bullet"/>
      <w:lvlText w:val="o"/>
      <w:lvlJc w:val="left"/>
      <w:pPr>
        <w:ind w:left="3600" w:hanging="360"/>
      </w:pPr>
      <w:rPr>
        <w:rFonts w:ascii="Courier New" w:hAnsi="Courier New" w:hint="default"/>
      </w:rPr>
    </w:lvl>
    <w:lvl w:ilvl="5" w:tplc="6366C808">
      <w:start w:val="1"/>
      <w:numFmt w:val="bullet"/>
      <w:lvlText w:val=""/>
      <w:lvlJc w:val="left"/>
      <w:pPr>
        <w:ind w:left="4320" w:hanging="360"/>
      </w:pPr>
      <w:rPr>
        <w:rFonts w:ascii="Wingdings" w:hAnsi="Wingdings" w:hint="default"/>
      </w:rPr>
    </w:lvl>
    <w:lvl w:ilvl="6" w:tplc="635AE96E">
      <w:start w:val="1"/>
      <w:numFmt w:val="bullet"/>
      <w:lvlText w:val=""/>
      <w:lvlJc w:val="left"/>
      <w:pPr>
        <w:ind w:left="5040" w:hanging="360"/>
      </w:pPr>
      <w:rPr>
        <w:rFonts w:ascii="Symbol" w:hAnsi="Symbol" w:hint="default"/>
      </w:rPr>
    </w:lvl>
    <w:lvl w:ilvl="7" w:tplc="BBFE9DBE">
      <w:start w:val="1"/>
      <w:numFmt w:val="bullet"/>
      <w:lvlText w:val="o"/>
      <w:lvlJc w:val="left"/>
      <w:pPr>
        <w:ind w:left="5760" w:hanging="360"/>
      </w:pPr>
      <w:rPr>
        <w:rFonts w:ascii="Courier New" w:hAnsi="Courier New" w:hint="default"/>
      </w:rPr>
    </w:lvl>
    <w:lvl w:ilvl="8" w:tplc="05584E6A">
      <w:start w:val="1"/>
      <w:numFmt w:val="bullet"/>
      <w:lvlText w:val=""/>
      <w:lvlJc w:val="left"/>
      <w:pPr>
        <w:ind w:left="6480" w:hanging="360"/>
      </w:pPr>
      <w:rPr>
        <w:rFonts w:ascii="Wingdings" w:hAnsi="Wingdings" w:hint="default"/>
      </w:rPr>
    </w:lvl>
  </w:abstractNum>
  <w:abstractNum w:abstractNumId="10" w15:restartNumberingAfterBreak="0">
    <w:nsid w:val="0C6E1A9D"/>
    <w:multiLevelType w:val="hybridMultilevel"/>
    <w:tmpl w:val="6E5AE3C0"/>
    <w:lvl w:ilvl="0" w:tplc="C9A09C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705BC1"/>
    <w:multiLevelType w:val="hybridMultilevel"/>
    <w:tmpl w:val="D7F6A486"/>
    <w:lvl w:ilvl="0" w:tplc="58D8EAAC">
      <w:start w:val="1"/>
      <w:numFmt w:val="bullet"/>
      <w:lvlText w:val=""/>
      <w:lvlJc w:val="left"/>
      <w:pPr>
        <w:ind w:left="720" w:hanging="360"/>
      </w:pPr>
      <w:rPr>
        <w:rFonts w:ascii="Symbol" w:hAnsi="Symbol" w:hint="default"/>
      </w:rPr>
    </w:lvl>
    <w:lvl w:ilvl="1" w:tplc="751E7F7A">
      <w:start w:val="1"/>
      <w:numFmt w:val="bullet"/>
      <w:lvlText w:val="o"/>
      <w:lvlJc w:val="left"/>
      <w:pPr>
        <w:ind w:left="1440" w:hanging="360"/>
      </w:pPr>
      <w:rPr>
        <w:rFonts w:ascii="Courier New" w:hAnsi="Courier New" w:hint="default"/>
      </w:rPr>
    </w:lvl>
    <w:lvl w:ilvl="2" w:tplc="E72C1D6A">
      <w:start w:val="1"/>
      <w:numFmt w:val="bullet"/>
      <w:lvlText w:val=""/>
      <w:lvlJc w:val="left"/>
      <w:pPr>
        <w:ind w:left="2160" w:hanging="360"/>
      </w:pPr>
      <w:rPr>
        <w:rFonts w:ascii="Wingdings" w:hAnsi="Wingdings" w:hint="default"/>
      </w:rPr>
    </w:lvl>
    <w:lvl w:ilvl="3" w:tplc="CB646000">
      <w:start w:val="1"/>
      <w:numFmt w:val="bullet"/>
      <w:lvlText w:val=""/>
      <w:lvlJc w:val="left"/>
      <w:pPr>
        <w:ind w:left="2880" w:hanging="360"/>
      </w:pPr>
      <w:rPr>
        <w:rFonts w:ascii="Symbol" w:hAnsi="Symbol" w:hint="default"/>
      </w:rPr>
    </w:lvl>
    <w:lvl w:ilvl="4" w:tplc="6302C63C">
      <w:start w:val="1"/>
      <w:numFmt w:val="bullet"/>
      <w:lvlText w:val="o"/>
      <w:lvlJc w:val="left"/>
      <w:pPr>
        <w:ind w:left="3600" w:hanging="360"/>
      </w:pPr>
      <w:rPr>
        <w:rFonts w:ascii="Courier New" w:hAnsi="Courier New" w:hint="default"/>
      </w:rPr>
    </w:lvl>
    <w:lvl w:ilvl="5" w:tplc="90D6D1FE">
      <w:start w:val="1"/>
      <w:numFmt w:val="bullet"/>
      <w:lvlText w:val=""/>
      <w:lvlJc w:val="left"/>
      <w:pPr>
        <w:ind w:left="4320" w:hanging="360"/>
      </w:pPr>
      <w:rPr>
        <w:rFonts w:ascii="Wingdings" w:hAnsi="Wingdings" w:hint="default"/>
      </w:rPr>
    </w:lvl>
    <w:lvl w:ilvl="6" w:tplc="8D3A50C4">
      <w:start w:val="1"/>
      <w:numFmt w:val="bullet"/>
      <w:lvlText w:val=""/>
      <w:lvlJc w:val="left"/>
      <w:pPr>
        <w:ind w:left="5040" w:hanging="360"/>
      </w:pPr>
      <w:rPr>
        <w:rFonts w:ascii="Symbol" w:hAnsi="Symbol" w:hint="default"/>
      </w:rPr>
    </w:lvl>
    <w:lvl w:ilvl="7" w:tplc="D324A348">
      <w:start w:val="1"/>
      <w:numFmt w:val="bullet"/>
      <w:lvlText w:val="o"/>
      <w:lvlJc w:val="left"/>
      <w:pPr>
        <w:ind w:left="5760" w:hanging="360"/>
      </w:pPr>
      <w:rPr>
        <w:rFonts w:ascii="Courier New" w:hAnsi="Courier New" w:hint="default"/>
      </w:rPr>
    </w:lvl>
    <w:lvl w:ilvl="8" w:tplc="AB66D61C">
      <w:start w:val="1"/>
      <w:numFmt w:val="bullet"/>
      <w:lvlText w:val=""/>
      <w:lvlJc w:val="left"/>
      <w:pPr>
        <w:ind w:left="6480" w:hanging="360"/>
      </w:pPr>
      <w:rPr>
        <w:rFonts w:ascii="Wingdings" w:hAnsi="Wingdings" w:hint="default"/>
      </w:rPr>
    </w:lvl>
  </w:abstractNum>
  <w:abstractNum w:abstractNumId="12" w15:restartNumberingAfterBreak="0">
    <w:nsid w:val="0DBA4B9C"/>
    <w:multiLevelType w:val="multilevel"/>
    <w:tmpl w:val="04090025"/>
    <w:styleLink w:val="CurrentList3"/>
    <w:lvl w:ilvl="0">
      <w:start w:val="1"/>
      <w:numFmt w:val="decimal"/>
      <w:lvlText w:val="%1"/>
      <w:lvlJc w:val="left"/>
      <w:pPr>
        <w:ind w:left="106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0FE620CE"/>
    <w:multiLevelType w:val="singleLevel"/>
    <w:tmpl w:val="2DD0FAE8"/>
    <w:lvl w:ilvl="0">
      <w:start w:val="1"/>
      <w:numFmt w:val="lowerLetter"/>
      <w:pStyle w:val="ListNumber2"/>
      <w:lvlText w:val="%1)"/>
      <w:lvlJc w:val="left"/>
      <w:pPr>
        <w:tabs>
          <w:tab w:val="num" w:pos="720"/>
        </w:tabs>
        <w:ind w:left="720" w:hanging="360"/>
      </w:pPr>
      <w:rPr>
        <w:rFonts w:hint="default"/>
      </w:rPr>
    </w:lvl>
  </w:abstractNum>
  <w:abstractNum w:abstractNumId="14" w15:restartNumberingAfterBreak="0">
    <w:nsid w:val="15126C5F"/>
    <w:multiLevelType w:val="hybridMultilevel"/>
    <w:tmpl w:val="3FA893CA"/>
    <w:lvl w:ilvl="0" w:tplc="3F9216F0">
      <w:start w:val="1"/>
      <w:numFmt w:val="decimal"/>
      <w:lvlText w:val="%1."/>
      <w:lvlJc w:val="left"/>
      <w:pPr>
        <w:ind w:left="720" w:hanging="360"/>
      </w:pPr>
    </w:lvl>
    <w:lvl w:ilvl="1" w:tplc="59C41464">
      <w:start w:val="1"/>
      <w:numFmt w:val="lowerLetter"/>
      <w:lvlText w:val="%2."/>
      <w:lvlJc w:val="left"/>
      <w:pPr>
        <w:ind w:left="1440" w:hanging="360"/>
      </w:pPr>
    </w:lvl>
    <w:lvl w:ilvl="2" w:tplc="90E4F0A8">
      <w:start w:val="1"/>
      <w:numFmt w:val="lowerRoman"/>
      <w:lvlText w:val="%3."/>
      <w:lvlJc w:val="right"/>
      <w:pPr>
        <w:ind w:left="2160" w:hanging="180"/>
      </w:pPr>
    </w:lvl>
    <w:lvl w:ilvl="3" w:tplc="0E8098D0">
      <w:start w:val="1"/>
      <w:numFmt w:val="decimal"/>
      <w:lvlText w:val="%4."/>
      <w:lvlJc w:val="left"/>
      <w:pPr>
        <w:ind w:left="2880" w:hanging="360"/>
      </w:pPr>
    </w:lvl>
    <w:lvl w:ilvl="4" w:tplc="DC2655CE">
      <w:start w:val="1"/>
      <w:numFmt w:val="lowerLetter"/>
      <w:lvlText w:val="%5."/>
      <w:lvlJc w:val="left"/>
      <w:pPr>
        <w:ind w:left="3600" w:hanging="360"/>
      </w:pPr>
    </w:lvl>
    <w:lvl w:ilvl="5" w:tplc="49FC995E">
      <w:start w:val="1"/>
      <w:numFmt w:val="lowerRoman"/>
      <w:lvlText w:val="%6."/>
      <w:lvlJc w:val="right"/>
      <w:pPr>
        <w:ind w:left="4320" w:hanging="180"/>
      </w:pPr>
    </w:lvl>
    <w:lvl w:ilvl="6" w:tplc="2E48F788">
      <w:start w:val="1"/>
      <w:numFmt w:val="decimal"/>
      <w:lvlText w:val="%7."/>
      <w:lvlJc w:val="left"/>
      <w:pPr>
        <w:ind w:left="5040" w:hanging="360"/>
      </w:pPr>
    </w:lvl>
    <w:lvl w:ilvl="7" w:tplc="DEF03DC2">
      <w:start w:val="1"/>
      <w:numFmt w:val="lowerLetter"/>
      <w:lvlText w:val="%8."/>
      <w:lvlJc w:val="left"/>
      <w:pPr>
        <w:ind w:left="5760" w:hanging="360"/>
      </w:pPr>
    </w:lvl>
    <w:lvl w:ilvl="8" w:tplc="CDCED4D6">
      <w:start w:val="1"/>
      <w:numFmt w:val="lowerRoman"/>
      <w:lvlText w:val="%9."/>
      <w:lvlJc w:val="right"/>
      <w:pPr>
        <w:ind w:left="6480" w:hanging="180"/>
      </w:pPr>
    </w:lvl>
  </w:abstractNum>
  <w:abstractNum w:abstractNumId="15" w15:restartNumberingAfterBreak="0">
    <w:nsid w:val="16B60335"/>
    <w:multiLevelType w:val="hybridMultilevel"/>
    <w:tmpl w:val="87E25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9B2DFC"/>
    <w:multiLevelType w:val="hybridMultilevel"/>
    <w:tmpl w:val="C4B6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0304C2"/>
    <w:multiLevelType w:val="multilevel"/>
    <w:tmpl w:val="FE98CD3C"/>
    <w:lvl w:ilvl="0">
      <w:start w:val="1"/>
      <w:numFmt w:val="bullet"/>
      <w:pStyle w:val="ListBullet"/>
      <w:lvlText w:val=""/>
      <w:lvlJc w:val="left"/>
      <w:pPr>
        <w:tabs>
          <w:tab w:val="num" w:pos="720"/>
        </w:tabs>
        <w:ind w:left="720" w:hanging="360"/>
      </w:pPr>
      <w:rPr>
        <w:rFonts w:ascii="Symbol" w:hAnsi="Symbol" w:hint="default"/>
      </w:rPr>
    </w:lvl>
    <w:lvl w:ilvl="1">
      <w:start w:val="1"/>
      <w:numFmt w:val="bullet"/>
      <w:pStyle w:val="ListBullet2"/>
      <w:lvlText w:val="o"/>
      <w:lvlJc w:val="left"/>
      <w:pPr>
        <w:tabs>
          <w:tab w:val="num" w:pos="1080"/>
        </w:tabs>
        <w:ind w:left="108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DEC19E7"/>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0B33A4C"/>
    <w:multiLevelType w:val="hybridMultilevel"/>
    <w:tmpl w:val="449C9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822444"/>
    <w:multiLevelType w:val="hybridMultilevel"/>
    <w:tmpl w:val="6F5C7C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F30FB2"/>
    <w:multiLevelType w:val="hybridMultilevel"/>
    <w:tmpl w:val="9390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045110"/>
    <w:multiLevelType w:val="multilevel"/>
    <w:tmpl w:val="04090025"/>
    <w:styleLink w:val="CurrentList4"/>
    <w:lvl w:ilvl="0">
      <w:start w:val="1"/>
      <w:numFmt w:val="decimal"/>
      <w:lvlText w:val="%1"/>
      <w:lvlJc w:val="left"/>
      <w:pPr>
        <w:ind w:left="106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25420717"/>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A041F4F"/>
    <w:multiLevelType w:val="hybridMultilevel"/>
    <w:tmpl w:val="F34E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FBAD22"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F6F67D6"/>
    <w:multiLevelType w:val="hybridMultilevel"/>
    <w:tmpl w:val="8108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910EEB"/>
    <w:multiLevelType w:val="hybridMultilevel"/>
    <w:tmpl w:val="E8CA4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805446"/>
    <w:multiLevelType w:val="hybridMultilevel"/>
    <w:tmpl w:val="FFFFFFFF"/>
    <w:lvl w:ilvl="0" w:tplc="46CC72B6">
      <w:start w:val="1"/>
      <w:numFmt w:val="bullet"/>
      <w:lvlText w:val="-"/>
      <w:lvlJc w:val="left"/>
      <w:pPr>
        <w:ind w:left="720" w:hanging="360"/>
      </w:pPr>
      <w:rPr>
        <w:rFonts w:ascii="Calibri" w:hAnsi="Calibri" w:hint="default"/>
      </w:rPr>
    </w:lvl>
    <w:lvl w:ilvl="1" w:tplc="3B7EDA3E">
      <w:start w:val="1"/>
      <w:numFmt w:val="bullet"/>
      <w:lvlText w:val="o"/>
      <w:lvlJc w:val="left"/>
      <w:pPr>
        <w:ind w:left="1440" w:hanging="360"/>
      </w:pPr>
      <w:rPr>
        <w:rFonts w:ascii="Courier New" w:hAnsi="Courier New" w:hint="default"/>
      </w:rPr>
    </w:lvl>
    <w:lvl w:ilvl="2" w:tplc="2F2C2B1E">
      <w:start w:val="1"/>
      <w:numFmt w:val="bullet"/>
      <w:lvlText w:val=""/>
      <w:lvlJc w:val="left"/>
      <w:pPr>
        <w:ind w:left="2160" w:hanging="360"/>
      </w:pPr>
      <w:rPr>
        <w:rFonts w:ascii="Wingdings" w:hAnsi="Wingdings" w:hint="default"/>
      </w:rPr>
    </w:lvl>
    <w:lvl w:ilvl="3" w:tplc="A11AFFDC">
      <w:start w:val="1"/>
      <w:numFmt w:val="bullet"/>
      <w:lvlText w:val=""/>
      <w:lvlJc w:val="left"/>
      <w:pPr>
        <w:ind w:left="2880" w:hanging="360"/>
      </w:pPr>
      <w:rPr>
        <w:rFonts w:ascii="Symbol" w:hAnsi="Symbol" w:hint="default"/>
      </w:rPr>
    </w:lvl>
    <w:lvl w:ilvl="4" w:tplc="22CC6BF2">
      <w:start w:val="1"/>
      <w:numFmt w:val="bullet"/>
      <w:lvlText w:val="o"/>
      <w:lvlJc w:val="left"/>
      <w:pPr>
        <w:ind w:left="3600" w:hanging="360"/>
      </w:pPr>
      <w:rPr>
        <w:rFonts w:ascii="Courier New" w:hAnsi="Courier New" w:hint="default"/>
      </w:rPr>
    </w:lvl>
    <w:lvl w:ilvl="5" w:tplc="BF84A346">
      <w:start w:val="1"/>
      <w:numFmt w:val="bullet"/>
      <w:lvlText w:val=""/>
      <w:lvlJc w:val="left"/>
      <w:pPr>
        <w:ind w:left="4320" w:hanging="360"/>
      </w:pPr>
      <w:rPr>
        <w:rFonts w:ascii="Wingdings" w:hAnsi="Wingdings" w:hint="default"/>
      </w:rPr>
    </w:lvl>
    <w:lvl w:ilvl="6" w:tplc="45CCEE30">
      <w:start w:val="1"/>
      <w:numFmt w:val="bullet"/>
      <w:lvlText w:val=""/>
      <w:lvlJc w:val="left"/>
      <w:pPr>
        <w:ind w:left="5040" w:hanging="360"/>
      </w:pPr>
      <w:rPr>
        <w:rFonts w:ascii="Symbol" w:hAnsi="Symbol" w:hint="default"/>
      </w:rPr>
    </w:lvl>
    <w:lvl w:ilvl="7" w:tplc="258CD750">
      <w:start w:val="1"/>
      <w:numFmt w:val="bullet"/>
      <w:lvlText w:val="o"/>
      <w:lvlJc w:val="left"/>
      <w:pPr>
        <w:ind w:left="5760" w:hanging="360"/>
      </w:pPr>
      <w:rPr>
        <w:rFonts w:ascii="Courier New" w:hAnsi="Courier New" w:hint="default"/>
      </w:rPr>
    </w:lvl>
    <w:lvl w:ilvl="8" w:tplc="C4407EBC">
      <w:start w:val="1"/>
      <w:numFmt w:val="bullet"/>
      <w:lvlText w:val=""/>
      <w:lvlJc w:val="left"/>
      <w:pPr>
        <w:ind w:left="6480" w:hanging="360"/>
      </w:pPr>
      <w:rPr>
        <w:rFonts w:ascii="Wingdings" w:hAnsi="Wingdings" w:hint="default"/>
      </w:rPr>
    </w:lvl>
  </w:abstractNum>
  <w:abstractNum w:abstractNumId="29" w15:restartNumberingAfterBreak="0">
    <w:nsid w:val="37ED2BCE"/>
    <w:multiLevelType w:val="hybridMultilevel"/>
    <w:tmpl w:val="5ED2F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913E94"/>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9E83EF5"/>
    <w:multiLevelType w:val="hybridMultilevel"/>
    <w:tmpl w:val="EEF2774A"/>
    <w:lvl w:ilvl="0" w:tplc="DF64A1CC">
      <w:start w:val="1"/>
      <w:numFmt w:val="bullet"/>
      <w:lvlText w:val=""/>
      <w:lvlJc w:val="left"/>
      <w:pPr>
        <w:ind w:left="1080" w:hanging="360"/>
      </w:pPr>
      <w:rPr>
        <w:rFonts w:ascii="Symbol" w:hAnsi="Symbol"/>
      </w:rPr>
    </w:lvl>
    <w:lvl w:ilvl="1" w:tplc="A44A4622">
      <w:start w:val="1"/>
      <w:numFmt w:val="bullet"/>
      <w:lvlText w:val=""/>
      <w:lvlJc w:val="left"/>
      <w:pPr>
        <w:ind w:left="1080" w:hanging="360"/>
      </w:pPr>
      <w:rPr>
        <w:rFonts w:ascii="Symbol" w:hAnsi="Symbol"/>
      </w:rPr>
    </w:lvl>
    <w:lvl w:ilvl="2" w:tplc="0736DFFC">
      <w:start w:val="1"/>
      <w:numFmt w:val="bullet"/>
      <w:lvlText w:val=""/>
      <w:lvlJc w:val="left"/>
      <w:pPr>
        <w:ind w:left="1080" w:hanging="360"/>
      </w:pPr>
      <w:rPr>
        <w:rFonts w:ascii="Symbol" w:hAnsi="Symbol"/>
      </w:rPr>
    </w:lvl>
    <w:lvl w:ilvl="3" w:tplc="54E2D7AA">
      <w:start w:val="1"/>
      <w:numFmt w:val="bullet"/>
      <w:lvlText w:val=""/>
      <w:lvlJc w:val="left"/>
      <w:pPr>
        <w:ind w:left="1080" w:hanging="360"/>
      </w:pPr>
      <w:rPr>
        <w:rFonts w:ascii="Symbol" w:hAnsi="Symbol"/>
      </w:rPr>
    </w:lvl>
    <w:lvl w:ilvl="4" w:tplc="2E28407C">
      <w:start w:val="1"/>
      <w:numFmt w:val="bullet"/>
      <w:lvlText w:val=""/>
      <w:lvlJc w:val="left"/>
      <w:pPr>
        <w:ind w:left="1080" w:hanging="360"/>
      </w:pPr>
      <w:rPr>
        <w:rFonts w:ascii="Symbol" w:hAnsi="Symbol"/>
      </w:rPr>
    </w:lvl>
    <w:lvl w:ilvl="5" w:tplc="50B46C6A">
      <w:start w:val="1"/>
      <w:numFmt w:val="bullet"/>
      <w:lvlText w:val=""/>
      <w:lvlJc w:val="left"/>
      <w:pPr>
        <w:ind w:left="1080" w:hanging="360"/>
      </w:pPr>
      <w:rPr>
        <w:rFonts w:ascii="Symbol" w:hAnsi="Symbol"/>
      </w:rPr>
    </w:lvl>
    <w:lvl w:ilvl="6" w:tplc="AFF85994">
      <w:start w:val="1"/>
      <w:numFmt w:val="bullet"/>
      <w:lvlText w:val=""/>
      <w:lvlJc w:val="left"/>
      <w:pPr>
        <w:ind w:left="1080" w:hanging="360"/>
      </w:pPr>
      <w:rPr>
        <w:rFonts w:ascii="Symbol" w:hAnsi="Symbol"/>
      </w:rPr>
    </w:lvl>
    <w:lvl w:ilvl="7" w:tplc="D732566E">
      <w:start w:val="1"/>
      <w:numFmt w:val="bullet"/>
      <w:lvlText w:val=""/>
      <w:lvlJc w:val="left"/>
      <w:pPr>
        <w:ind w:left="1080" w:hanging="360"/>
      </w:pPr>
      <w:rPr>
        <w:rFonts w:ascii="Symbol" w:hAnsi="Symbol"/>
      </w:rPr>
    </w:lvl>
    <w:lvl w:ilvl="8" w:tplc="33D6ED08">
      <w:start w:val="1"/>
      <w:numFmt w:val="bullet"/>
      <w:lvlText w:val=""/>
      <w:lvlJc w:val="left"/>
      <w:pPr>
        <w:ind w:left="1080" w:hanging="360"/>
      </w:pPr>
      <w:rPr>
        <w:rFonts w:ascii="Symbol" w:hAnsi="Symbol"/>
      </w:rPr>
    </w:lvl>
  </w:abstractNum>
  <w:abstractNum w:abstractNumId="32" w15:restartNumberingAfterBreak="0">
    <w:nsid w:val="3BD4075C"/>
    <w:multiLevelType w:val="multilevel"/>
    <w:tmpl w:val="2E9C7BC4"/>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3D3D10CD"/>
    <w:multiLevelType w:val="hybridMultilevel"/>
    <w:tmpl w:val="5BDED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CC079B"/>
    <w:multiLevelType w:val="hybridMultilevel"/>
    <w:tmpl w:val="A28AFF08"/>
    <w:lvl w:ilvl="0" w:tplc="8C6C892E">
      <w:start w:val="1"/>
      <w:numFmt w:val="bullet"/>
      <w:lvlText w:val="»"/>
      <w:lvlJc w:val="left"/>
      <w:pPr>
        <w:ind w:left="720" w:hanging="360"/>
      </w:pPr>
      <w:rPr>
        <w:rFonts w:ascii="Century Gothic (Body)" w:hAnsi="Century Gothic (Body)"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4689061B"/>
    <w:multiLevelType w:val="hybridMultilevel"/>
    <w:tmpl w:val="C9346CCC"/>
    <w:lvl w:ilvl="0" w:tplc="4D0C4668">
      <w:start w:val="1"/>
      <w:numFmt w:val="bullet"/>
      <w:lvlText w:val=""/>
      <w:lvlJc w:val="left"/>
      <w:pPr>
        <w:ind w:left="720" w:hanging="360"/>
      </w:pPr>
      <w:rPr>
        <w:rFonts w:ascii="Symbol" w:hAnsi="Symbol" w:hint="default"/>
      </w:rPr>
    </w:lvl>
    <w:lvl w:ilvl="1" w:tplc="847E38DC">
      <w:start w:val="1"/>
      <w:numFmt w:val="bullet"/>
      <w:lvlText w:val="o"/>
      <w:lvlJc w:val="left"/>
      <w:pPr>
        <w:ind w:left="1440" w:hanging="360"/>
      </w:pPr>
      <w:rPr>
        <w:rFonts w:ascii="Courier New" w:hAnsi="Courier New" w:hint="default"/>
      </w:rPr>
    </w:lvl>
    <w:lvl w:ilvl="2" w:tplc="B3B6DDAA">
      <w:start w:val="1"/>
      <w:numFmt w:val="bullet"/>
      <w:lvlText w:val=""/>
      <w:lvlJc w:val="left"/>
      <w:pPr>
        <w:ind w:left="2160" w:hanging="360"/>
      </w:pPr>
      <w:rPr>
        <w:rFonts w:ascii="Wingdings" w:hAnsi="Wingdings" w:hint="default"/>
      </w:rPr>
    </w:lvl>
    <w:lvl w:ilvl="3" w:tplc="4252B276">
      <w:start w:val="1"/>
      <w:numFmt w:val="bullet"/>
      <w:lvlText w:val=""/>
      <w:lvlJc w:val="left"/>
      <w:pPr>
        <w:ind w:left="2880" w:hanging="360"/>
      </w:pPr>
      <w:rPr>
        <w:rFonts w:ascii="Symbol" w:hAnsi="Symbol" w:hint="default"/>
      </w:rPr>
    </w:lvl>
    <w:lvl w:ilvl="4" w:tplc="06622676">
      <w:start w:val="1"/>
      <w:numFmt w:val="bullet"/>
      <w:lvlText w:val="o"/>
      <w:lvlJc w:val="left"/>
      <w:pPr>
        <w:ind w:left="3600" w:hanging="360"/>
      </w:pPr>
      <w:rPr>
        <w:rFonts w:ascii="Courier New" w:hAnsi="Courier New" w:hint="default"/>
      </w:rPr>
    </w:lvl>
    <w:lvl w:ilvl="5" w:tplc="C46AA16C">
      <w:start w:val="1"/>
      <w:numFmt w:val="bullet"/>
      <w:lvlText w:val=""/>
      <w:lvlJc w:val="left"/>
      <w:pPr>
        <w:ind w:left="4320" w:hanging="360"/>
      </w:pPr>
      <w:rPr>
        <w:rFonts w:ascii="Wingdings" w:hAnsi="Wingdings" w:hint="default"/>
      </w:rPr>
    </w:lvl>
    <w:lvl w:ilvl="6" w:tplc="43F0A1FA">
      <w:start w:val="1"/>
      <w:numFmt w:val="bullet"/>
      <w:lvlText w:val=""/>
      <w:lvlJc w:val="left"/>
      <w:pPr>
        <w:ind w:left="5040" w:hanging="360"/>
      </w:pPr>
      <w:rPr>
        <w:rFonts w:ascii="Symbol" w:hAnsi="Symbol" w:hint="default"/>
      </w:rPr>
    </w:lvl>
    <w:lvl w:ilvl="7" w:tplc="A38CC584">
      <w:start w:val="1"/>
      <w:numFmt w:val="bullet"/>
      <w:lvlText w:val="o"/>
      <w:lvlJc w:val="left"/>
      <w:pPr>
        <w:ind w:left="5760" w:hanging="360"/>
      </w:pPr>
      <w:rPr>
        <w:rFonts w:ascii="Courier New" w:hAnsi="Courier New" w:hint="default"/>
      </w:rPr>
    </w:lvl>
    <w:lvl w:ilvl="8" w:tplc="FF4C9662">
      <w:start w:val="1"/>
      <w:numFmt w:val="bullet"/>
      <w:lvlText w:val=""/>
      <w:lvlJc w:val="left"/>
      <w:pPr>
        <w:ind w:left="6480" w:hanging="360"/>
      </w:pPr>
      <w:rPr>
        <w:rFonts w:ascii="Wingdings" w:hAnsi="Wingdings" w:hint="default"/>
      </w:rPr>
    </w:lvl>
  </w:abstractNum>
  <w:abstractNum w:abstractNumId="36" w15:restartNumberingAfterBreak="0">
    <w:nsid w:val="47EC65E3"/>
    <w:multiLevelType w:val="multilevel"/>
    <w:tmpl w:val="40C2DEDE"/>
    <w:styleLink w:val="CurrentList9"/>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4C8A1F57"/>
    <w:multiLevelType w:val="hybridMultilevel"/>
    <w:tmpl w:val="52A28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6909FA"/>
    <w:multiLevelType w:val="hybridMultilevel"/>
    <w:tmpl w:val="B896E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5A5EF3"/>
    <w:multiLevelType w:val="hybridMultilevel"/>
    <w:tmpl w:val="7284A8BC"/>
    <w:lvl w:ilvl="0" w:tplc="C9A09C3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B55957"/>
    <w:multiLevelType w:val="hybridMultilevel"/>
    <w:tmpl w:val="710A1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217B0A"/>
    <w:multiLevelType w:val="hybridMultilevel"/>
    <w:tmpl w:val="0A8CF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2B5B4D"/>
    <w:multiLevelType w:val="hybridMultilevel"/>
    <w:tmpl w:val="DF5AF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0915E4"/>
    <w:multiLevelType w:val="hybridMultilevel"/>
    <w:tmpl w:val="FB8E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584DB3"/>
    <w:multiLevelType w:val="hybridMultilevel"/>
    <w:tmpl w:val="FF8E9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891CF3"/>
    <w:multiLevelType w:val="multilevel"/>
    <w:tmpl w:val="04090025"/>
    <w:styleLink w:val="CurrentList2"/>
    <w:lvl w:ilvl="0">
      <w:start w:val="1"/>
      <w:numFmt w:val="decimal"/>
      <w:lvlText w:val="%1"/>
      <w:lvlJc w:val="left"/>
      <w:pPr>
        <w:ind w:left="106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6D8960E7"/>
    <w:multiLevelType w:val="multilevel"/>
    <w:tmpl w:val="B0FEB220"/>
    <w:styleLink w:val="CurrentList6"/>
    <w:lvl w:ilvl="0">
      <w:start w:val="1"/>
      <w:numFmt w:val="decimal"/>
      <w:lvlText w:val="%1)"/>
      <w:lvlJc w:val="left"/>
      <w:pPr>
        <w:tabs>
          <w:tab w:val="num" w:pos="720"/>
        </w:tabs>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7" w15:restartNumberingAfterBreak="0">
    <w:nsid w:val="6FD92B53"/>
    <w:multiLevelType w:val="hybridMultilevel"/>
    <w:tmpl w:val="35A09422"/>
    <w:lvl w:ilvl="0" w:tplc="74A2F9B8">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796E8C"/>
    <w:multiLevelType w:val="hybridMultilevel"/>
    <w:tmpl w:val="5C662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EE4522"/>
    <w:multiLevelType w:val="multilevel"/>
    <w:tmpl w:val="2910A39C"/>
    <w:styleLink w:val="CPUCbullets"/>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Century Gothic (Body)" w:hAnsi="Century Gothic (Body)"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F330DC8"/>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713370">
    <w:abstractNumId w:val="8"/>
  </w:num>
  <w:num w:numId="2" w16cid:durableId="1461147136">
    <w:abstractNumId w:val="35"/>
  </w:num>
  <w:num w:numId="3" w16cid:durableId="1048148882">
    <w:abstractNumId w:val="9"/>
  </w:num>
  <w:num w:numId="4" w16cid:durableId="1720860129">
    <w:abstractNumId w:val="11"/>
  </w:num>
  <w:num w:numId="5" w16cid:durableId="1719234327">
    <w:abstractNumId w:val="14"/>
  </w:num>
  <w:num w:numId="6" w16cid:durableId="1314679226">
    <w:abstractNumId w:val="28"/>
  </w:num>
  <w:num w:numId="7" w16cid:durableId="1558199423">
    <w:abstractNumId w:val="5"/>
  </w:num>
  <w:num w:numId="8" w16cid:durableId="445538092">
    <w:abstractNumId w:val="4"/>
  </w:num>
  <w:num w:numId="9" w16cid:durableId="1752195192">
    <w:abstractNumId w:val="3"/>
  </w:num>
  <w:num w:numId="10" w16cid:durableId="1068768228">
    <w:abstractNumId w:val="25"/>
  </w:num>
  <w:num w:numId="11" w16cid:durableId="979070473">
    <w:abstractNumId w:val="34"/>
  </w:num>
  <w:num w:numId="12" w16cid:durableId="1713575099">
    <w:abstractNumId w:val="50"/>
  </w:num>
  <w:num w:numId="13" w16cid:durableId="1386103742">
    <w:abstractNumId w:val="45"/>
  </w:num>
  <w:num w:numId="14" w16cid:durableId="1608658963">
    <w:abstractNumId w:val="12"/>
  </w:num>
  <w:num w:numId="15" w16cid:durableId="735013499">
    <w:abstractNumId w:val="22"/>
  </w:num>
  <w:num w:numId="16" w16cid:durableId="2003266284">
    <w:abstractNumId w:val="49"/>
  </w:num>
  <w:num w:numId="17" w16cid:durableId="1180701087">
    <w:abstractNumId w:val="17"/>
  </w:num>
  <w:num w:numId="18" w16cid:durableId="195117024">
    <w:abstractNumId w:val="36"/>
  </w:num>
  <w:num w:numId="19" w16cid:durableId="675420535">
    <w:abstractNumId w:val="23"/>
  </w:num>
  <w:num w:numId="20" w16cid:durableId="1381440267">
    <w:abstractNumId w:val="18"/>
  </w:num>
  <w:num w:numId="21" w16cid:durableId="1084305037">
    <w:abstractNumId w:val="46"/>
  </w:num>
  <w:num w:numId="22" w16cid:durableId="932204874">
    <w:abstractNumId w:val="2"/>
  </w:num>
  <w:num w:numId="23" w16cid:durableId="661739933">
    <w:abstractNumId w:val="6"/>
  </w:num>
  <w:num w:numId="24" w16cid:durableId="602802614">
    <w:abstractNumId w:val="30"/>
  </w:num>
  <w:num w:numId="25" w16cid:durableId="1534537182">
    <w:abstractNumId w:val="13"/>
  </w:num>
  <w:num w:numId="26" w16cid:durableId="35395568">
    <w:abstractNumId w:val="0"/>
  </w:num>
  <w:num w:numId="27" w16cid:durableId="680014516">
    <w:abstractNumId w:val="1"/>
  </w:num>
  <w:num w:numId="28" w16cid:durableId="1797867250">
    <w:abstractNumId w:val="1"/>
  </w:num>
  <w:num w:numId="29" w16cid:durableId="1579703947">
    <w:abstractNumId w:val="0"/>
  </w:num>
  <w:num w:numId="30" w16cid:durableId="333650052">
    <w:abstractNumId w:val="10"/>
  </w:num>
  <w:num w:numId="31" w16cid:durableId="935599638">
    <w:abstractNumId w:val="39"/>
  </w:num>
  <w:num w:numId="32" w16cid:durableId="672143129">
    <w:abstractNumId w:val="24"/>
  </w:num>
  <w:num w:numId="33" w16cid:durableId="1868060875">
    <w:abstractNumId w:val="19"/>
  </w:num>
  <w:num w:numId="34" w16cid:durableId="1154906319">
    <w:abstractNumId w:val="44"/>
  </w:num>
  <w:num w:numId="35" w16cid:durableId="789396241">
    <w:abstractNumId w:val="33"/>
  </w:num>
  <w:num w:numId="36" w16cid:durableId="725646578">
    <w:abstractNumId w:val="26"/>
  </w:num>
  <w:num w:numId="37" w16cid:durableId="612248471">
    <w:abstractNumId w:val="48"/>
  </w:num>
  <w:num w:numId="38" w16cid:durableId="1356925974">
    <w:abstractNumId w:val="42"/>
  </w:num>
  <w:num w:numId="39" w16cid:durableId="1081412380">
    <w:abstractNumId w:val="40"/>
  </w:num>
  <w:num w:numId="40" w16cid:durableId="208030939">
    <w:abstractNumId w:val="29"/>
  </w:num>
  <w:num w:numId="41" w16cid:durableId="334498140">
    <w:abstractNumId w:val="27"/>
  </w:num>
  <w:num w:numId="42" w16cid:durableId="1868980170">
    <w:abstractNumId w:val="15"/>
  </w:num>
  <w:num w:numId="43" w16cid:durableId="172230339">
    <w:abstractNumId w:val="21"/>
  </w:num>
  <w:num w:numId="44" w16cid:durableId="808278143">
    <w:abstractNumId w:val="38"/>
  </w:num>
  <w:num w:numId="45" w16cid:durableId="426846647">
    <w:abstractNumId w:val="16"/>
  </w:num>
  <w:num w:numId="46" w16cid:durableId="491027642">
    <w:abstractNumId w:val="20"/>
  </w:num>
  <w:num w:numId="47" w16cid:durableId="627855280">
    <w:abstractNumId w:val="43"/>
  </w:num>
  <w:num w:numId="48" w16cid:durableId="553587945">
    <w:abstractNumId w:val="47"/>
  </w:num>
  <w:num w:numId="49" w16cid:durableId="1539968321">
    <w:abstractNumId w:val="32"/>
  </w:num>
  <w:num w:numId="50" w16cid:durableId="288707239">
    <w:abstractNumId w:val="6"/>
  </w:num>
  <w:num w:numId="51" w16cid:durableId="1300114684">
    <w:abstractNumId w:val="32"/>
    <w:lvlOverride w:ilvl="0">
      <w:startOverride w:val="1"/>
    </w:lvlOverride>
  </w:num>
  <w:num w:numId="52" w16cid:durableId="293412116">
    <w:abstractNumId w:val="6"/>
  </w:num>
  <w:num w:numId="53" w16cid:durableId="1320233145">
    <w:abstractNumId w:val="32"/>
    <w:lvlOverride w:ilvl="0">
      <w:startOverride w:val="1"/>
    </w:lvlOverride>
  </w:num>
  <w:num w:numId="54" w16cid:durableId="1375234493">
    <w:abstractNumId w:val="6"/>
  </w:num>
  <w:num w:numId="55" w16cid:durableId="711879037">
    <w:abstractNumId w:val="32"/>
    <w:lvlOverride w:ilvl="0">
      <w:startOverride w:val="1"/>
    </w:lvlOverride>
  </w:num>
  <w:num w:numId="56" w16cid:durableId="1999384899">
    <w:abstractNumId w:val="6"/>
  </w:num>
  <w:num w:numId="57" w16cid:durableId="364525163">
    <w:abstractNumId w:val="32"/>
    <w:lvlOverride w:ilvl="0">
      <w:startOverride w:val="1"/>
    </w:lvlOverride>
  </w:num>
  <w:num w:numId="58" w16cid:durableId="1066688416">
    <w:abstractNumId w:val="32"/>
  </w:num>
  <w:num w:numId="59" w16cid:durableId="661979209">
    <w:abstractNumId w:val="6"/>
  </w:num>
  <w:num w:numId="60" w16cid:durableId="1325207777">
    <w:abstractNumId w:val="32"/>
    <w:lvlOverride w:ilvl="0">
      <w:startOverride w:val="1"/>
    </w:lvlOverride>
  </w:num>
  <w:num w:numId="61" w16cid:durableId="973366619">
    <w:abstractNumId w:val="32"/>
  </w:num>
  <w:num w:numId="62" w16cid:durableId="16718342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421827825">
    <w:abstractNumId w:val="7"/>
  </w:num>
  <w:num w:numId="64" w16cid:durableId="1846283271">
    <w:abstractNumId w:val="31"/>
  </w:num>
  <w:num w:numId="65" w16cid:durableId="1101295584">
    <w:abstractNumId w:val="37"/>
  </w:num>
  <w:num w:numId="66" w16cid:durableId="510335763">
    <w:abstractNumId w:val="41"/>
  </w:num>
  <w:num w:numId="67" w16cid:durableId="84732795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9287263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59567340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2045589836">
    <w:abstractNumId w:val="6"/>
  </w:num>
  <w:num w:numId="71" w16cid:durableId="136474638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4589748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1522259">
    <w:abstractNumId w:val="32"/>
  </w:num>
  <w:num w:numId="74" w16cid:durableId="172602295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2801882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64037578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ill Franki">
    <w15:presenceInfo w15:providerId="Windows Live" w15:userId="229380b333dae0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ctiveWritingStyle w:appName="MSWord" w:lang="en-US" w:vendorID="64" w:dllVersion="0" w:nlCheck="1" w:checkStyle="0"/>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0"/>
  <w:drawingGridHorizontalSpacing w:val="115"/>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402"/>
    <w:rsid w:val="000011AA"/>
    <w:rsid w:val="00001664"/>
    <w:rsid w:val="00002B18"/>
    <w:rsid w:val="000033CE"/>
    <w:rsid w:val="000033F0"/>
    <w:rsid w:val="00005755"/>
    <w:rsid w:val="000101B3"/>
    <w:rsid w:val="00010B51"/>
    <w:rsid w:val="000113E9"/>
    <w:rsid w:val="00011474"/>
    <w:rsid w:val="000116EF"/>
    <w:rsid w:val="00011AAF"/>
    <w:rsid w:val="0001299B"/>
    <w:rsid w:val="00012BEF"/>
    <w:rsid w:val="00012D6F"/>
    <w:rsid w:val="00013BB6"/>
    <w:rsid w:val="00014A36"/>
    <w:rsid w:val="00014D96"/>
    <w:rsid w:val="00015409"/>
    <w:rsid w:val="00016619"/>
    <w:rsid w:val="00024ACC"/>
    <w:rsid w:val="00024CA6"/>
    <w:rsid w:val="0002520C"/>
    <w:rsid w:val="0002584D"/>
    <w:rsid w:val="00025BC4"/>
    <w:rsid w:val="00026738"/>
    <w:rsid w:val="0002704F"/>
    <w:rsid w:val="000277EA"/>
    <w:rsid w:val="00027AAB"/>
    <w:rsid w:val="00027C25"/>
    <w:rsid w:val="00027C4F"/>
    <w:rsid w:val="0003077F"/>
    <w:rsid w:val="000321FA"/>
    <w:rsid w:val="000323E6"/>
    <w:rsid w:val="00032AEC"/>
    <w:rsid w:val="00033705"/>
    <w:rsid w:val="000344D2"/>
    <w:rsid w:val="0003545C"/>
    <w:rsid w:val="0003589C"/>
    <w:rsid w:val="000371B3"/>
    <w:rsid w:val="00037262"/>
    <w:rsid w:val="0004080E"/>
    <w:rsid w:val="00040AB6"/>
    <w:rsid w:val="00043C50"/>
    <w:rsid w:val="000442FC"/>
    <w:rsid w:val="00044FAE"/>
    <w:rsid w:val="000452CE"/>
    <w:rsid w:val="00045AF7"/>
    <w:rsid w:val="00045E64"/>
    <w:rsid w:val="0004768E"/>
    <w:rsid w:val="00050F5E"/>
    <w:rsid w:val="0005113B"/>
    <w:rsid w:val="0005287C"/>
    <w:rsid w:val="00052A4A"/>
    <w:rsid w:val="00054EA0"/>
    <w:rsid w:val="0005514B"/>
    <w:rsid w:val="000555A5"/>
    <w:rsid w:val="00055C20"/>
    <w:rsid w:val="000564D3"/>
    <w:rsid w:val="000565F3"/>
    <w:rsid w:val="00056976"/>
    <w:rsid w:val="00056C02"/>
    <w:rsid w:val="000570B0"/>
    <w:rsid w:val="000572AA"/>
    <w:rsid w:val="000572C8"/>
    <w:rsid w:val="00061153"/>
    <w:rsid w:val="000612F8"/>
    <w:rsid w:val="00061E42"/>
    <w:rsid w:val="000622D7"/>
    <w:rsid w:val="00062EE4"/>
    <w:rsid w:val="000632B4"/>
    <w:rsid w:val="000639FF"/>
    <w:rsid w:val="00063F1E"/>
    <w:rsid w:val="0006501B"/>
    <w:rsid w:val="00065F75"/>
    <w:rsid w:val="00066B7B"/>
    <w:rsid w:val="00067337"/>
    <w:rsid w:val="00071491"/>
    <w:rsid w:val="000722EF"/>
    <w:rsid w:val="000722F7"/>
    <w:rsid w:val="00073549"/>
    <w:rsid w:val="00073995"/>
    <w:rsid w:val="00073C9E"/>
    <w:rsid w:val="000741B7"/>
    <w:rsid w:val="0007451E"/>
    <w:rsid w:val="00074C1D"/>
    <w:rsid w:val="00074C70"/>
    <w:rsid w:val="00075D11"/>
    <w:rsid w:val="00076234"/>
    <w:rsid w:val="00077E35"/>
    <w:rsid w:val="00081831"/>
    <w:rsid w:val="00082E17"/>
    <w:rsid w:val="00084635"/>
    <w:rsid w:val="00084A59"/>
    <w:rsid w:val="000850BB"/>
    <w:rsid w:val="00085DFB"/>
    <w:rsid w:val="00085FBB"/>
    <w:rsid w:val="0008606A"/>
    <w:rsid w:val="00087804"/>
    <w:rsid w:val="00090AE0"/>
    <w:rsid w:val="000910FA"/>
    <w:rsid w:val="0009118A"/>
    <w:rsid w:val="00091C75"/>
    <w:rsid w:val="00092937"/>
    <w:rsid w:val="00093DA5"/>
    <w:rsid w:val="00094BB2"/>
    <w:rsid w:val="00094CA4"/>
    <w:rsid w:val="000957C4"/>
    <w:rsid w:val="00095D70"/>
    <w:rsid w:val="00095D80"/>
    <w:rsid w:val="000963B8"/>
    <w:rsid w:val="000965A0"/>
    <w:rsid w:val="00096D96"/>
    <w:rsid w:val="00096FDC"/>
    <w:rsid w:val="00097087"/>
    <w:rsid w:val="00097483"/>
    <w:rsid w:val="000A024F"/>
    <w:rsid w:val="000A0642"/>
    <w:rsid w:val="000A0B7B"/>
    <w:rsid w:val="000A0EFD"/>
    <w:rsid w:val="000A117D"/>
    <w:rsid w:val="000A2711"/>
    <w:rsid w:val="000A2791"/>
    <w:rsid w:val="000A44DA"/>
    <w:rsid w:val="000A45F7"/>
    <w:rsid w:val="000A517E"/>
    <w:rsid w:val="000A528C"/>
    <w:rsid w:val="000A5AD3"/>
    <w:rsid w:val="000A66A9"/>
    <w:rsid w:val="000A6E49"/>
    <w:rsid w:val="000A72D5"/>
    <w:rsid w:val="000A7513"/>
    <w:rsid w:val="000A764A"/>
    <w:rsid w:val="000A7A51"/>
    <w:rsid w:val="000B0741"/>
    <w:rsid w:val="000B0760"/>
    <w:rsid w:val="000B089C"/>
    <w:rsid w:val="000B10B6"/>
    <w:rsid w:val="000B161C"/>
    <w:rsid w:val="000B308E"/>
    <w:rsid w:val="000B3D62"/>
    <w:rsid w:val="000B46ED"/>
    <w:rsid w:val="000B4BA7"/>
    <w:rsid w:val="000B4F5D"/>
    <w:rsid w:val="000B5594"/>
    <w:rsid w:val="000B5E78"/>
    <w:rsid w:val="000B5FC1"/>
    <w:rsid w:val="000B6D77"/>
    <w:rsid w:val="000B6F14"/>
    <w:rsid w:val="000B7217"/>
    <w:rsid w:val="000B758B"/>
    <w:rsid w:val="000B78FD"/>
    <w:rsid w:val="000C05EF"/>
    <w:rsid w:val="000C1C0D"/>
    <w:rsid w:val="000C2735"/>
    <w:rsid w:val="000C2A92"/>
    <w:rsid w:val="000C2A93"/>
    <w:rsid w:val="000C3458"/>
    <w:rsid w:val="000C38A4"/>
    <w:rsid w:val="000C3B69"/>
    <w:rsid w:val="000C4EB3"/>
    <w:rsid w:val="000C5774"/>
    <w:rsid w:val="000C5AB3"/>
    <w:rsid w:val="000C5E5A"/>
    <w:rsid w:val="000C67C8"/>
    <w:rsid w:val="000C708A"/>
    <w:rsid w:val="000C7E0F"/>
    <w:rsid w:val="000D02DF"/>
    <w:rsid w:val="000D04BB"/>
    <w:rsid w:val="000D05EC"/>
    <w:rsid w:val="000D079C"/>
    <w:rsid w:val="000D0A76"/>
    <w:rsid w:val="000D0EA3"/>
    <w:rsid w:val="000D143B"/>
    <w:rsid w:val="000D1475"/>
    <w:rsid w:val="000D1DB7"/>
    <w:rsid w:val="000D2000"/>
    <w:rsid w:val="000D28A0"/>
    <w:rsid w:val="000D34CA"/>
    <w:rsid w:val="000D36A8"/>
    <w:rsid w:val="000D3770"/>
    <w:rsid w:val="000D3AB3"/>
    <w:rsid w:val="000D464D"/>
    <w:rsid w:val="000D4683"/>
    <w:rsid w:val="000D56EE"/>
    <w:rsid w:val="000D5D0B"/>
    <w:rsid w:val="000D5DB3"/>
    <w:rsid w:val="000D609B"/>
    <w:rsid w:val="000D610F"/>
    <w:rsid w:val="000D67FC"/>
    <w:rsid w:val="000D728C"/>
    <w:rsid w:val="000D745E"/>
    <w:rsid w:val="000D7C58"/>
    <w:rsid w:val="000E009B"/>
    <w:rsid w:val="000E05F6"/>
    <w:rsid w:val="000E0C23"/>
    <w:rsid w:val="000E0E19"/>
    <w:rsid w:val="000E1BE7"/>
    <w:rsid w:val="000E2DBC"/>
    <w:rsid w:val="000E3390"/>
    <w:rsid w:val="000E4EFA"/>
    <w:rsid w:val="000E5B90"/>
    <w:rsid w:val="000E5FF7"/>
    <w:rsid w:val="000E6016"/>
    <w:rsid w:val="000E6048"/>
    <w:rsid w:val="000E635F"/>
    <w:rsid w:val="000E79F8"/>
    <w:rsid w:val="000E7B87"/>
    <w:rsid w:val="000E7C94"/>
    <w:rsid w:val="000F120C"/>
    <w:rsid w:val="000F14C4"/>
    <w:rsid w:val="000F2732"/>
    <w:rsid w:val="000F2F4F"/>
    <w:rsid w:val="000F33F8"/>
    <w:rsid w:val="000F3C4C"/>
    <w:rsid w:val="000F3EDA"/>
    <w:rsid w:val="000F4DBB"/>
    <w:rsid w:val="000F630F"/>
    <w:rsid w:val="000F6FF6"/>
    <w:rsid w:val="00100FBD"/>
    <w:rsid w:val="00102074"/>
    <w:rsid w:val="0010237A"/>
    <w:rsid w:val="001023FF"/>
    <w:rsid w:val="00102C3D"/>
    <w:rsid w:val="00102E86"/>
    <w:rsid w:val="00103A8A"/>
    <w:rsid w:val="0010433C"/>
    <w:rsid w:val="001048E0"/>
    <w:rsid w:val="00104BCD"/>
    <w:rsid w:val="001050C1"/>
    <w:rsid w:val="00106585"/>
    <w:rsid w:val="00106B79"/>
    <w:rsid w:val="00106CAF"/>
    <w:rsid w:val="00110C01"/>
    <w:rsid w:val="00111656"/>
    <w:rsid w:val="0011282E"/>
    <w:rsid w:val="00112C69"/>
    <w:rsid w:val="00113C23"/>
    <w:rsid w:val="00114086"/>
    <w:rsid w:val="00114745"/>
    <w:rsid w:val="0011488F"/>
    <w:rsid w:val="00114D7F"/>
    <w:rsid w:val="00115956"/>
    <w:rsid w:val="00116C4E"/>
    <w:rsid w:val="00117343"/>
    <w:rsid w:val="00120993"/>
    <w:rsid w:val="00121753"/>
    <w:rsid w:val="001219F4"/>
    <w:rsid w:val="00121F53"/>
    <w:rsid w:val="00122217"/>
    <w:rsid w:val="001225B1"/>
    <w:rsid w:val="00122812"/>
    <w:rsid w:val="00122B38"/>
    <w:rsid w:val="00122ECC"/>
    <w:rsid w:val="001232FC"/>
    <w:rsid w:val="00123849"/>
    <w:rsid w:val="00123940"/>
    <w:rsid w:val="001259A3"/>
    <w:rsid w:val="0012608B"/>
    <w:rsid w:val="0012640E"/>
    <w:rsid w:val="00126E8B"/>
    <w:rsid w:val="00126F8F"/>
    <w:rsid w:val="001303CD"/>
    <w:rsid w:val="00130548"/>
    <w:rsid w:val="00130811"/>
    <w:rsid w:val="00131D9B"/>
    <w:rsid w:val="00132205"/>
    <w:rsid w:val="00132D5C"/>
    <w:rsid w:val="001332F9"/>
    <w:rsid w:val="001339E8"/>
    <w:rsid w:val="00135432"/>
    <w:rsid w:val="0013632E"/>
    <w:rsid w:val="001364A2"/>
    <w:rsid w:val="0013670D"/>
    <w:rsid w:val="00136E69"/>
    <w:rsid w:val="00137B88"/>
    <w:rsid w:val="0014005A"/>
    <w:rsid w:val="00140606"/>
    <w:rsid w:val="00140767"/>
    <w:rsid w:val="00140DAD"/>
    <w:rsid w:val="00141530"/>
    <w:rsid w:val="00141565"/>
    <w:rsid w:val="00141892"/>
    <w:rsid w:val="00141DE6"/>
    <w:rsid w:val="001424C2"/>
    <w:rsid w:val="001435BB"/>
    <w:rsid w:val="00144B17"/>
    <w:rsid w:val="00144CF5"/>
    <w:rsid w:val="00145A1C"/>
    <w:rsid w:val="00145D70"/>
    <w:rsid w:val="0014652A"/>
    <w:rsid w:val="001469D3"/>
    <w:rsid w:val="00146E33"/>
    <w:rsid w:val="001475FA"/>
    <w:rsid w:val="00150532"/>
    <w:rsid w:val="00150589"/>
    <w:rsid w:val="001507A6"/>
    <w:rsid w:val="00150C64"/>
    <w:rsid w:val="001517F6"/>
    <w:rsid w:val="00151CD2"/>
    <w:rsid w:val="00152774"/>
    <w:rsid w:val="001529A4"/>
    <w:rsid w:val="00152C3F"/>
    <w:rsid w:val="00153C31"/>
    <w:rsid w:val="00154778"/>
    <w:rsid w:val="00156685"/>
    <w:rsid w:val="00157698"/>
    <w:rsid w:val="00157CA7"/>
    <w:rsid w:val="001616C9"/>
    <w:rsid w:val="00162865"/>
    <w:rsid w:val="0016293C"/>
    <w:rsid w:val="00163E37"/>
    <w:rsid w:val="00164C64"/>
    <w:rsid w:val="0016569C"/>
    <w:rsid w:val="001660AE"/>
    <w:rsid w:val="001662B2"/>
    <w:rsid w:val="00166311"/>
    <w:rsid w:val="00166E2A"/>
    <w:rsid w:val="00167245"/>
    <w:rsid w:val="0017008C"/>
    <w:rsid w:val="001709F9"/>
    <w:rsid w:val="00171725"/>
    <w:rsid w:val="0017229C"/>
    <w:rsid w:val="00172B21"/>
    <w:rsid w:val="0017316C"/>
    <w:rsid w:val="001731BB"/>
    <w:rsid w:val="001732EF"/>
    <w:rsid w:val="001733F1"/>
    <w:rsid w:val="0017390B"/>
    <w:rsid w:val="00174D49"/>
    <w:rsid w:val="0017760C"/>
    <w:rsid w:val="00177883"/>
    <w:rsid w:val="0017E929"/>
    <w:rsid w:val="00182623"/>
    <w:rsid w:val="0018397C"/>
    <w:rsid w:val="0018408E"/>
    <w:rsid w:val="00184496"/>
    <w:rsid w:val="00184D93"/>
    <w:rsid w:val="001850D2"/>
    <w:rsid w:val="0018593F"/>
    <w:rsid w:val="00185BDE"/>
    <w:rsid w:val="00185E8B"/>
    <w:rsid w:val="0018640F"/>
    <w:rsid w:val="00186700"/>
    <w:rsid w:val="00186A97"/>
    <w:rsid w:val="001904B1"/>
    <w:rsid w:val="001924FC"/>
    <w:rsid w:val="001925EB"/>
    <w:rsid w:val="00192EDB"/>
    <w:rsid w:val="001930D8"/>
    <w:rsid w:val="0019424E"/>
    <w:rsid w:val="00195D3A"/>
    <w:rsid w:val="0019783B"/>
    <w:rsid w:val="001A0093"/>
    <w:rsid w:val="001A2338"/>
    <w:rsid w:val="001A2E71"/>
    <w:rsid w:val="001A32F1"/>
    <w:rsid w:val="001A3925"/>
    <w:rsid w:val="001A6745"/>
    <w:rsid w:val="001A6E3D"/>
    <w:rsid w:val="001B156F"/>
    <w:rsid w:val="001B1E3E"/>
    <w:rsid w:val="001B1FA0"/>
    <w:rsid w:val="001B20CC"/>
    <w:rsid w:val="001B3177"/>
    <w:rsid w:val="001B3688"/>
    <w:rsid w:val="001B3816"/>
    <w:rsid w:val="001B3B11"/>
    <w:rsid w:val="001B467E"/>
    <w:rsid w:val="001B5556"/>
    <w:rsid w:val="001B595B"/>
    <w:rsid w:val="001B5B05"/>
    <w:rsid w:val="001B5BA0"/>
    <w:rsid w:val="001B620D"/>
    <w:rsid w:val="001B62E6"/>
    <w:rsid w:val="001B64D0"/>
    <w:rsid w:val="001B6F2F"/>
    <w:rsid w:val="001B725D"/>
    <w:rsid w:val="001B7703"/>
    <w:rsid w:val="001C0876"/>
    <w:rsid w:val="001C2CA2"/>
    <w:rsid w:val="001C365D"/>
    <w:rsid w:val="001C52E6"/>
    <w:rsid w:val="001C553A"/>
    <w:rsid w:val="001C5BC4"/>
    <w:rsid w:val="001C6C8C"/>
    <w:rsid w:val="001C7919"/>
    <w:rsid w:val="001D09AA"/>
    <w:rsid w:val="001D0CB6"/>
    <w:rsid w:val="001D0D56"/>
    <w:rsid w:val="001D1C3C"/>
    <w:rsid w:val="001D2308"/>
    <w:rsid w:val="001D2862"/>
    <w:rsid w:val="001D3CCA"/>
    <w:rsid w:val="001D4074"/>
    <w:rsid w:val="001D4AE0"/>
    <w:rsid w:val="001D5A62"/>
    <w:rsid w:val="001D5F4F"/>
    <w:rsid w:val="001D739A"/>
    <w:rsid w:val="001E0388"/>
    <w:rsid w:val="001E0AA0"/>
    <w:rsid w:val="001E0DE0"/>
    <w:rsid w:val="001E1708"/>
    <w:rsid w:val="001E19FC"/>
    <w:rsid w:val="001E4999"/>
    <w:rsid w:val="001E51BD"/>
    <w:rsid w:val="001E576A"/>
    <w:rsid w:val="001E5BF7"/>
    <w:rsid w:val="001E619D"/>
    <w:rsid w:val="001E6452"/>
    <w:rsid w:val="001E65DF"/>
    <w:rsid w:val="001F1657"/>
    <w:rsid w:val="001F18F7"/>
    <w:rsid w:val="001F1C34"/>
    <w:rsid w:val="001F2108"/>
    <w:rsid w:val="001F282B"/>
    <w:rsid w:val="001F41A7"/>
    <w:rsid w:val="001F47A4"/>
    <w:rsid w:val="001F4DB3"/>
    <w:rsid w:val="001F4DCB"/>
    <w:rsid w:val="001F588D"/>
    <w:rsid w:val="001F59D5"/>
    <w:rsid w:val="001F61B4"/>
    <w:rsid w:val="001F67BF"/>
    <w:rsid w:val="001F6DDB"/>
    <w:rsid w:val="001F7858"/>
    <w:rsid w:val="001F7B87"/>
    <w:rsid w:val="0020121F"/>
    <w:rsid w:val="00202875"/>
    <w:rsid w:val="00202CC3"/>
    <w:rsid w:val="002035F8"/>
    <w:rsid w:val="00203DE6"/>
    <w:rsid w:val="00204FDC"/>
    <w:rsid w:val="002056B0"/>
    <w:rsid w:val="00205B1B"/>
    <w:rsid w:val="00206ADA"/>
    <w:rsid w:val="002071F9"/>
    <w:rsid w:val="0020753E"/>
    <w:rsid w:val="00207B3D"/>
    <w:rsid w:val="002100E0"/>
    <w:rsid w:val="00210669"/>
    <w:rsid w:val="002120F3"/>
    <w:rsid w:val="002121E7"/>
    <w:rsid w:val="002125E9"/>
    <w:rsid w:val="00212E55"/>
    <w:rsid w:val="00213EB1"/>
    <w:rsid w:val="0021411B"/>
    <w:rsid w:val="00216A10"/>
    <w:rsid w:val="00220751"/>
    <w:rsid w:val="00222B0A"/>
    <w:rsid w:val="00222E59"/>
    <w:rsid w:val="00223460"/>
    <w:rsid w:val="00223FA2"/>
    <w:rsid w:val="0022431F"/>
    <w:rsid w:val="002244B8"/>
    <w:rsid w:val="00224A65"/>
    <w:rsid w:val="00224DF7"/>
    <w:rsid w:val="00224F73"/>
    <w:rsid w:val="0022549C"/>
    <w:rsid w:val="002262DB"/>
    <w:rsid w:val="00226B76"/>
    <w:rsid w:val="002308F9"/>
    <w:rsid w:val="00230AD0"/>
    <w:rsid w:val="00230F9D"/>
    <w:rsid w:val="002311E1"/>
    <w:rsid w:val="002318E0"/>
    <w:rsid w:val="00232088"/>
    <w:rsid w:val="00232B0C"/>
    <w:rsid w:val="00234619"/>
    <w:rsid w:val="0023521C"/>
    <w:rsid w:val="00237A5D"/>
    <w:rsid w:val="00237DC8"/>
    <w:rsid w:val="00237E5C"/>
    <w:rsid w:val="00240234"/>
    <w:rsid w:val="0024153B"/>
    <w:rsid w:val="00241E11"/>
    <w:rsid w:val="00241EFC"/>
    <w:rsid w:val="00242B8A"/>
    <w:rsid w:val="00242D95"/>
    <w:rsid w:val="00243BEA"/>
    <w:rsid w:val="00243DBA"/>
    <w:rsid w:val="00243F88"/>
    <w:rsid w:val="0024452F"/>
    <w:rsid w:val="00244582"/>
    <w:rsid w:val="002457F1"/>
    <w:rsid w:val="0024646A"/>
    <w:rsid w:val="00247556"/>
    <w:rsid w:val="0024765F"/>
    <w:rsid w:val="00250384"/>
    <w:rsid w:val="00250758"/>
    <w:rsid w:val="00250E1D"/>
    <w:rsid w:val="0025358E"/>
    <w:rsid w:val="00253840"/>
    <w:rsid w:val="00253853"/>
    <w:rsid w:val="002539D9"/>
    <w:rsid w:val="00253C5F"/>
    <w:rsid w:val="002545C4"/>
    <w:rsid w:val="0025573E"/>
    <w:rsid w:val="00255A84"/>
    <w:rsid w:val="00256455"/>
    <w:rsid w:val="00257ADE"/>
    <w:rsid w:val="0026132E"/>
    <w:rsid w:val="002613C3"/>
    <w:rsid w:val="0026278F"/>
    <w:rsid w:val="00262DA7"/>
    <w:rsid w:val="00262E34"/>
    <w:rsid w:val="002633B5"/>
    <w:rsid w:val="002638E2"/>
    <w:rsid w:val="00263F36"/>
    <w:rsid w:val="00265D2D"/>
    <w:rsid w:val="00266106"/>
    <w:rsid w:val="002669A1"/>
    <w:rsid w:val="002675DB"/>
    <w:rsid w:val="002707EE"/>
    <w:rsid w:val="00271D28"/>
    <w:rsid w:val="00272B42"/>
    <w:rsid w:val="00272F9A"/>
    <w:rsid w:val="00273456"/>
    <w:rsid w:val="00273907"/>
    <w:rsid w:val="0027415D"/>
    <w:rsid w:val="002751B8"/>
    <w:rsid w:val="002769C0"/>
    <w:rsid w:val="00277793"/>
    <w:rsid w:val="0028012F"/>
    <w:rsid w:val="0028057D"/>
    <w:rsid w:val="00282F82"/>
    <w:rsid w:val="002834B3"/>
    <w:rsid w:val="0028396E"/>
    <w:rsid w:val="00283F34"/>
    <w:rsid w:val="00287174"/>
    <w:rsid w:val="002875EC"/>
    <w:rsid w:val="00291052"/>
    <w:rsid w:val="00291163"/>
    <w:rsid w:val="00291F7A"/>
    <w:rsid w:val="00293AAC"/>
    <w:rsid w:val="0029434C"/>
    <w:rsid w:val="00294F0E"/>
    <w:rsid w:val="002950A0"/>
    <w:rsid w:val="002952E2"/>
    <w:rsid w:val="002958D5"/>
    <w:rsid w:val="002966FE"/>
    <w:rsid w:val="00296D9E"/>
    <w:rsid w:val="00297493"/>
    <w:rsid w:val="002A0510"/>
    <w:rsid w:val="002A055F"/>
    <w:rsid w:val="002A20A8"/>
    <w:rsid w:val="002A23CD"/>
    <w:rsid w:val="002A31E3"/>
    <w:rsid w:val="002A4626"/>
    <w:rsid w:val="002A5E83"/>
    <w:rsid w:val="002A60F1"/>
    <w:rsid w:val="002A6F13"/>
    <w:rsid w:val="002A70FB"/>
    <w:rsid w:val="002A7595"/>
    <w:rsid w:val="002B09C6"/>
    <w:rsid w:val="002B0BA1"/>
    <w:rsid w:val="002B2685"/>
    <w:rsid w:val="002B289C"/>
    <w:rsid w:val="002B308F"/>
    <w:rsid w:val="002B5F51"/>
    <w:rsid w:val="002B6226"/>
    <w:rsid w:val="002B65CC"/>
    <w:rsid w:val="002B6DEE"/>
    <w:rsid w:val="002B6F08"/>
    <w:rsid w:val="002B7219"/>
    <w:rsid w:val="002B723B"/>
    <w:rsid w:val="002B7AB8"/>
    <w:rsid w:val="002B7CC7"/>
    <w:rsid w:val="002B7F62"/>
    <w:rsid w:val="002C0473"/>
    <w:rsid w:val="002C1223"/>
    <w:rsid w:val="002C142F"/>
    <w:rsid w:val="002C1BEB"/>
    <w:rsid w:val="002C1D84"/>
    <w:rsid w:val="002C3158"/>
    <w:rsid w:val="002C34EF"/>
    <w:rsid w:val="002C5688"/>
    <w:rsid w:val="002C568D"/>
    <w:rsid w:val="002C7736"/>
    <w:rsid w:val="002D0477"/>
    <w:rsid w:val="002D0658"/>
    <w:rsid w:val="002D1A7D"/>
    <w:rsid w:val="002D1C60"/>
    <w:rsid w:val="002D1DBE"/>
    <w:rsid w:val="002D2C3E"/>
    <w:rsid w:val="002D3102"/>
    <w:rsid w:val="002D3974"/>
    <w:rsid w:val="002D4B11"/>
    <w:rsid w:val="002D4F80"/>
    <w:rsid w:val="002D59EB"/>
    <w:rsid w:val="002D5C54"/>
    <w:rsid w:val="002D5D95"/>
    <w:rsid w:val="002D7C63"/>
    <w:rsid w:val="002D7DCD"/>
    <w:rsid w:val="002D7ECE"/>
    <w:rsid w:val="002E002A"/>
    <w:rsid w:val="002E1634"/>
    <w:rsid w:val="002E1897"/>
    <w:rsid w:val="002E2CC6"/>
    <w:rsid w:val="002E4167"/>
    <w:rsid w:val="002E4774"/>
    <w:rsid w:val="002E4A9D"/>
    <w:rsid w:val="002E4FF0"/>
    <w:rsid w:val="002E628E"/>
    <w:rsid w:val="002E761A"/>
    <w:rsid w:val="002E78D9"/>
    <w:rsid w:val="002E7F7F"/>
    <w:rsid w:val="002F0771"/>
    <w:rsid w:val="002F0871"/>
    <w:rsid w:val="002F0E42"/>
    <w:rsid w:val="002F1714"/>
    <w:rsid w:val="002F2A45"/>
    <w:rsid w:val="002F2ECD"/>
    <w:rsid w:val="002F34B0"/>
    <w:rsid w:val="002F46D0"/>
    <w:rsid w:val="002F508A"/>
    <w:rsid w:val="002F69FB"/>
    <w:rsid w:val="002F6F93"/>
    <w:rsid w:val="002F7951"/>
    <w:rsid w:val="002F7BEB"/>
    <w:rsid w:val="00300AB2"/>
    <w:rsid w:val="00300D47"/>
    <w:rsid w:val="00300F71"/>
    <w:rsid w:val="00301169"/>
    <w:rsid w:val="003017B8"/>
    <w:rsid w:val="00303C07"/>
    <w:rsid w:val="003044A9"/>
    <w:rsid w:val="00305038"/>
    <w:rsid w:val="0030582A"/>
    <w:rsid w:val="00305E55"/>
    <w:rsid w:val="00306434"/>
    <w:rsid w:val="003079F4"/>
    <w:rsid w:val="0031145D"/>
    <w:rsid w:val="0031177F"/>
    <w:rsid w:val="00312903"/>
    <w:rsid w:val="0031330D"/>
    <w:rsid w:val="00313835"/>
    <w:rsid w:val="003139C2"/>
    <w:rsid w:val="003148AA"/>
    <w:rsid w:val="003166A3"/>
    <w:rsid w:val="00316FD7"/>
    <w:rsid w:val="0031719A"/>
    <w:rsid w:val="00320063"/>
    <w:rsid w:val="00320B75"/>
    <w:rsid w:val="00321534"/>
    <w:rsid w:val="00321F74"/>
    <w:rsid w:val="00323BCC"/>
    <w:rsid w:val="003268A9"/>
    <w:rsid w:val="00326A47"/>
    <w:rsid w:val="00327B53"/>
    <w:rsid w:val="003308EF"/>
    <w:rsid w:val="003316A6"/>
    <w:rsid w:val="00331FF4"/>
    <w:rsid w:val="0033206F"/>
    <w:rsid w:val="00332B8D"/>
    <w:rsid w:val="00332FB2"/>
    <w:rsid w:val="0033308B"/>
    <w:rsid w:val="003341FB"/>
    <w:rsid w:val="003359A0"/>
    <w:rsid w:val="003359EA"/>
    <w:rsid w:val="00340D4D"/>
    <w:rsid w:val="003426BD"/>
    <w:rsid w:val="00342DCE"/>
    <w:rsid w:val="0034400C"/>
    <w:rsid w:val="0034487D"/>
    <w:rsid w:val="0034562B"/>
    <w:rsid w:val="00346AED"/>
    <w:rsid w:val="00346D45"/>
    <w:rsid w:val="00347A10"/>
    <w:rsid w:val="0035016A"/>
    <w:rsid w:val="0035074D"/>
    <w:rsid w:val="00351624"/>
    <w:rsid w:val="003535B7"/>
    <w:rsid w:val="00353677"/>
    <w:rsid w:val="00355D4C"/>
    <w:rsid w:val="00356B91"/>
    <w:rsid w:val="00357158"/>
    <w:rsid w:val="003601C3"/>
    <w:rsid w:val="00360F0B"/>
    <w:rsid w:val="00361685"/>
    <w:rsid w:val="0036204C"/>
    <w:rsid w:val="00362CD5"/>
    <w:rsid w:val="0036386A"/>
    <w:rsid w:val="00364FEA"/>
    <w:rsid w:val="00365622"/>
    <w:rsid w:val="00366AA7"/>
    <w:rsid w:val="00366E7F"/>
    <w:rsid w:val="00367C3C"/>
    <w:rsid w:val="00370055"/>
    <w:rsid w:val="003700B7"/>
    <w:rsid w:val="003716F4"/>
    <w:rsid w:val="00371A01"/>
    <w:rsid w:val="00372682"/>
    <w:rsid w:val="00372FB6"/>
    <w:rsid w:val="00373169"/>
    <w:rsid w:val="00373550"/>
    <w:rsid w:val="00374096"/>
    <w:rsid w:val="003740B8"/>
    <w:rsid w:val="0037636D"/>
    <w:rsid w:val="00377213"/>
    <w:rsid w:val="003801BC"/>
    <w:rsid w:val="003804EF"/>
    <w:rsid w:val="00380B3A"/>
    <w:rsid w:val="00381539"/>
    <w:rsid w:val="003819A1"/>
    <w:rsid w:val="003819A5"/>
    <w:rsid w:val="003827FA"/>
    <w:rsid w:val="003832E5"/>
    <w:rsid w:val="00383E70"/>
    <w:rsid w:val="00386018"/>
    <w:rsid w:val="00386290"/>
    <w:rsid w:val="00386869"/>
    <w:rsid w:val="00386977"/>
    <w:rsid w:val="00387585"/>
    <w:rsid w:val="003901AB"/>
    <w:rsid w:val="00391DE5"/>
    <w:rsid w:val="00392F14"/>
    <w:rsid w:val="00393874"/>
    <w:rsid w:val="00393E7B"/>
    <w:rsid w:val="00395005"/>
    <w:rsid w:val="00395039"/>
    <w:rsid w:val="00395202"/>
    <w:rsid w:val="0039585C"/>
    <w:rsid w:val="00396064"/>
    <w:rsid w:val="00396E7B"/>
    <w:rsid w:val="00396F60"/>
    <w:rsid w:val="003A04AB"/>
    <w:rsid w:val="003A0A99"/>
    <w:rsid w:val="003A2A45"/>
    <w:rsid w:val="003A2F68"/>
    <w:rsid w:val="003A2FC0"/>
    <w:rsid w:val="003A5592"/>
    <w:rsid w:val="003A5B6F"/>
    <w:rsid w:val="003A5D01"/>
    <w:rsid w:val="003A6914"/>
    <w:rsid w:val="003A697F"/>
    <w:rsid w:val="003A7851"/>
    <w:rsid w:val="003B0133"/>
    <w:rsid w:val="003B01CA"/>
    <w:rsid w:val="003B02FE"/>
    <w:rsid w:val="003B04EC"/>
    <w:rsid w:val="003B0B3A"/>
    <w:rsid w:val="003B0BB3"/>
    <w:rsid w:val="003B0FB9"/>
    <w:rsid w:val="003B1657"/>
    <w:rsid w:val="003B320C"/>
    <w:rsid w:val="003B47F9"/>
    <w:rsid w:val="003B5421"/>
    <w:rsid w:val="003B57CD"/>
    <w:rsid w:val="003B5A11"/>
    <w:rsid w:val="003B62FD"/>
    <w:rsid w:val="003B6601"/>
    <w:rsid w:val="003B660E"/>
    <w:rsid w:val="003B6B30"/>
    <w:rsid w:val="003B6D05"/>
    <w:rsid w:val="003C0478"/>
    <w:rsid w:val="003C16E5"/>
    <w:rsid w:val="003C2257"/>
    <w:rsid w:val="003C2297"/>
    <w:rsid w:val="003C29DE"/>
    <w:rsid w:val="003C2D97"/>
    <w:rsid w:val="003C3D52"/>
    <w:rsid w:val="003C40A6"/>
    <w:rsid w:val="003C4987"/>
    <w:rsid w:val="003C4A5C"/>
    <w:rsid w:val="003C53AA"/>
    <w:rsid w:val="003C559C"/>
    <w:rsid w:val="003C5DA5"/>
    <w:rsid w:val="003C5F8A"/>
    <w:rsid w:val="003D02B9"/>
    <w:rsid w:val="003D0950"/>
    <w:rsid w:val="003D0BE9"/>
    <w:rsid w:val="003D0EF3"/>
    <w:rsid w:val="003D212A"/>
    <w:rsid w:val="003D2A79"/>
    <w:rsid w:val="003D2CAF"/>
    <w:rsid w:val="003D32C2"/>
    <w:rsid w:val="003D41AA"/>
    <w:rsid w:val="003D4901"/>
    <w:rsid w:val="003D5404"/>
    <w:rsid w:val="003D5BFA"/>
    <w:rsid w:val="003D6091"/>
    <w:rsid w:val="003D68C0"/>
    <w:rsid w:val="003D79D4"/>
    <w:rsid w:val="003E08AB"/>
    <w:rsid w:val="003E0DFB"/>
    <w:rsid w:val="003E168D"/>
    <w:rsid w:val="003E1929"/>
    <w:rsid w:val="003E205F"/>
    <w:rsid w:val="003E267C"/>
    <w:rsid w:val="003E2E11"/>
    <w:rsid w:val="003E38BF"/>
    <w:rsid w:val="003E4835"/>
    <w:rsid w:val="003E4CD0"/>
    <w:rsid w:val="003E5258"/>
    <w:rsid w:val="003E5C90"/>
    <w:rsid w:val="003E6306"/>
    <w:rsid w:val="003E6E4C"/>
    <w:rsid w:val="003F11C2"/>
    <w:rsid w:val="003F1CD1"/>
    <w:rsid w:val="003F2FEF"/>
    <w:rsid w:val="003F3425"/>
    <w:rsid w:val="003F3C89"/>
    <w:rsid w:val="003F67CB"/>
    <w:rsid w:val="0040166B"/>
    <w:rsid w:val="00401BD8"/>
    <w:rsid w:val="00402606"/>
    <w:rsid w:val="00402AEA"/>
    <w:rsid w:val="00403653"/>
    <w:rsid w:val="0040562B"/>
    <w:rsid w:val="004065CD"/>
    <w:rsid w:val="0040738E"/>
    <w:rsid w:val="00407989"/>
    <w:rsid w:val="00407EEE"/>
    <w:rsid w:val="004115EC"/>
    <w:rsid w:val="004122FA"/>
    <w:rsid w:val="0041256D"/>
    <w:rsid w:val="00413461"/>
    <w:rsid w:val="00413839"/>
    <w:rsid w:val="00414C14"/>
    <w:rsid w:val="00415635"/>
    <w:rsid w:val="0041565B"/>
    <w:rsid w:val="00415931"/>
    <w:rsid w:val="004161DE"/>
    <w:rsid w:val="00416AB1"/>
    <w:rsid w:val="004176A8"/>
    <w:rsid w:val="00417947"/>
    <w:rsid w:val="00417EFE"/>
    <w:rsid w:val="00417F3C"/>
    <w:rsid w:val="00420484"/>
    <w:rsid w:val="00420585"/>
    <w:rsid w:val="004218F4"/>
    <w:rsid w:val="00421A43"/>
    <w:rsid w:val="0042273F"/>
    <w:rsid w:val="004237A9"/>
    <w:rsid w:val="00423DF7"/>
    <w:rsid w:val="00424279"/>
    <w:rsid w:val="004254B9"/>
    <w:rsid w:val="00425766"/>
    <w:rsid w:val="00425907"/>
    <w:rsid w:val="00425D78"/>
    <w:rsid w:val="00425F94"/>
    <w:rsid w:val="004260A3"/>
    <w:rsid w:val="0042661D"/>
    <w:rsid w:val="004276A5"/>
    <w:rsid w:val="00431B47"/>
    <w:rsid w:val="00431C36"/>
    <w:rsid w:val="0043381E"/>
    <w:rsid w:val="0043393B"/>
    <w:rsid w:val="00433E5F"/>
    <w:rsid w:val="00433F51"/>
    <w:rsid w:val="0043444F"/>
    <w:rsid w:val="004349A9"/>
    <w:rsid w:val="0043511D"/>
    <w:rsid w:val="00435EE4"/>
    <w:rsid w:val="004365EE"/>
    <w:rsid w:val="004369F3"/>
    <w:rsid w:val="00436DE2"/>
    <w:rsid w:val="00436F7B"/>
    <w:rsid w:val="0043782B"/>
    <w:rsid w:val="0043792A"/>
    <w:rsid w:val="004404EA"/>
    <w:rsid w:val="00441A27"/>
    <w:rsid w:val="00441CB1"/>
    <w:rsid w:val="00441F3A"/>
    <w:rsid w:val="00442356"/>
    <w:rsid w:val="00442744"/>
    <w:rsid w:val="00443400"/>
    <w:rsid w:val="00443A9B"/>
    <w:rsid w:val="00444363"/>
    <w:rsid w:val="00446C30"/>
    <w:rsid w:val="00446E14"/>
    <w:rsid w:val="004472C5"/>
    <w:rsid w:val="00447577"/>
    <w:rsid w:val="00451636"/>
    <w:rsid w:val="00451B5B"/>
    <w:rsid w:val="00451F65"/>
    <w:rsid w:val="00452D0E"/>
    <w:rsid w:val="00453191"/>
    <w:rsid w:val="0045339A"/>
    <w:rsid w:val="0045348A"/>
    <w:rsid w:val="00453FE4"/>
    <w:rsid w:val="004541ED"/>
    <w:rsid w:val="00454F13"/>
    <w:rsid w:val="00455201"/>
    <w:rsid w:val="00456562"/>
    <w:rsid w:val="00457B59"/>
    <w:rsid w:val="00461026"/>
    <w:rsid w:val="00461A9E"/>
    <w:rsid w:val="00462602"/>
    <w:rsid w:val="00463547"/>
    <w:rsid w:val="00463C14"/>
    <w:rsid w:val="004646EE"/>
    <w:rsid w:val="00464997"/>
    <w:rsid w:val="00464BB0"/>
    <w:rsid w:val="00465C9D"/>
    <w:rsid w:val="00465D99"/>
    <w:rsid w:val="004669FF"/>
    <w:rsid w:val="00467843"/>
    <w:rsid w:val="00470190"/>
    <w:rsid w:val="004707EA"/>
    <w:rsid w:val="00474FAE"/>
    <w:rsid w:val="00474FE7"/>
    <w:rsid w:val="00475D9A"/>
    <w:rsid w:val="00475DFF"/>
    <w:rsid w:val="004762AC"/>
    <w:rsid w:val="004767A4"/>
    <w:rsid w:val="00476843"/>
    <w:rsid w:val="00476889"/>
    <w:rsid w:val="004770B2"/>
    <w:rsid w:val="0048171F"/>
    <w:rsid w:val="00482244"/>
    <w:rsid w:val="00482386"/>
    <w:rsid w:val="004827CB"/>
    <w:rsid w:val="00483126"/>
    <w:rsid w:val="0048356E"/>
    <w:rsid w:val="00483792"/>
    <w:rsid w:val="004837F6"/>
    <w:rsid w:val="0048386D"/>
    <w:rsid w:val="00483BDE"/>
    <w:rsid w:val="00483C88"/>
    <w:rsid w:val="00483E6B"/>
    <w:rsid w:val="00485114"/>
    <w:rsid w:val="00486AFF"/>
    <w:rsid w:val="00486B8D"/>
    <w:rsid w:val="004903E9"/>
    <w:rsid w:val="004907C7"/>
    <w:rsid w:val="00490A5E"/>
    <w:rsid w:val="0049250D"/>
    <w:rsid w:val="00494F83"/>
    <w:rsid w:val="0049517D"/>
    <w:rsid w:val="00495804"/>
    <w:rsid w:val="00496492"/>
    <w:rsid w:val="00496A03"/>
    <w:rsid w:val="0049775F"/>
    <w:rsid w:val="00497AFB"/>
    <w:rsid w:val="004A0132"/>
    <w:rsid w:val="004A0AD0"/>
    <w:rsid w:val="004A1680"/>
    <w:rsid w:val="004A1AF7"/>
    <w:rsid w:val="004A2062"/>
    <w:rsid w:val="004A20BC"/>
    <w:rsid w:val="004A2E8F"/>
    <w:rsid w:val="004A38A7"/>
    <w:rsid w:val="004A42D9"/>
    <w:rsid w:val="004A4305"/>
    <w:rsid w:val="004A4DA5"/>
    <w:rsid w:val="004A5A67"/>
    <w:rsid w:val="004A5A71"/>
    <w:rsid w:val="004A7467"/>
    <w:rsid w:val="004B0014"/>
    <w:rsid w:val="004B0F0F"/>
    <w:rsid w:val="004B0FDC"/>
    <w:rsid w:val="004B2931"/>
    <w:rsid w:val="004B2FE2"/>
    <w:rsid w:val="004B3EB3"/>
    <w:rsid w:val="004B48DD"/>
    <w:rsid w:val="004B4BAD"/>
    <w:rsid w:val="004B5987"/>
    <w:rsid w:val="004B5B09"/>
    <w:rsid w:val="004B7074"/>
    <w:rsid w:val="004B7602"/>
    <w:rsid w:val="004C05C0"/>
    <w:rsid w:val="004C0736"/>
    <w:rsid w:val="004C0BD6"/>
    <w:rsid w:val="004C0F17"/>
    <w:rsid w:val="004C0FFB"/>
    <w:rsid w:val="004C1564"/>
    <w:rsid w:val="004C2667"/>
    <w:rsid w:val="004C2867"/>
    <w:rsid w:val="004C2B72"/>
    <w:rsid w:val="004C2FF9"/>
    <w:rsid w:val="004C3807"/>
    <w:rsid w:val="004C3E08"/>
    <w:rsid w:val="004C4AA6"/>
    <w:rsid w:val="004C504F"/>
    <w:rsid w:val="004C5465"/>
    <w:rsid w:val="004C63F1"/>
    <w:rsid w:val="004C689A"/>
    <w:rsid w:val="004C6FA8"/>
    <w:rsid w:val="004C78E9"/>
    <w:rsid w:val="004C7D54"/>
    <w:rsid w:val="004C7D6E"/>
    <w:rsid w:val="004C7DE8"/>
    <w:rsid w:val="004D008F"/>
    <w:rsid w:val="004D0310"/>
    <w:rsid w:val="004D29C4"/>
    <w:rsid w:val="004D29C5"/>
    <w:rsid w:val="004D2AAD"/>
    <w:rsid w:val="004D304A"/>
    <w:rsid w:val="004D3C0E"/>
    <w:rsid w:val="004D5A15"/>
    <w:rsid w:val="004D7E8E"/>
    <w:rsid w:val="004E051B"/>
    <w:rsid w:val="004E1A4B"/>
    <w:rsid w:val="004E201C"/>
    <w:rsid w:val="004E2087"/>
    <w:rsid w:val="004E22F4"/>
    <w:rsid w:val="004E285C"/>
    <w:rsid w:val="004E2DF3"/>
    <w:rsid w:val="004E33DB"/>
    <w:rsid w:val="004E3BCF"/>
    <w:rsid w:val="004E427F"/>
    <w:rsid w:val="004E4961"/>
    <w:rsid w:val="004E4C6B"/>
    <w:rsid w:val="004E4C92"/>
    <w:rsid w:val="004E5262"/>
    <w:rsid w:val="004E6D81"/>
    <w:rsid w:val="004E6E9A"/>
    <w:rsid w:val="004E6FAB"/>
    <w:rsid w:val="004E7CCE"/>
    <w:rsid w:val="004F05F9"/>
    <w:rsid w:val="004F092D"/>
    <w:rsid w:val="004F2245"/>
    <w:rsid w:val="004F2655"/>
    <w:rsid w:val="004F265D"/>
    <w:rsid w:val="004F2748"/>
    <w:rsid w:val="004F3429"/>
    <w:rsid w:val="004F4419"/>
    <w:rsid w:val="004F54C0"/>
    <w:rsid w:val="004F5BFE"/>
    <w:rsid w:val="004F6990"/>
    <w:rsid w:val="00500562"/>
    <w:rsid w:val="00501F88"/>
    <w:rsid w:val="005020EF"/>
    <w:rsid w:val="005025DB"/>
    <w:rsid w:val="00502EC8"/>
    <w:rsid w:val="005034E2"/>
    <w:rsid w:val="00503579"/>
    <w:rsid w:val="005044A1"/>
    <w:rsid w:val="00507157"/>
    <w:rsid w:val="005075FE"/>
    <w:rsid w:val="005106F1"/>
    <w:rsid w:val="00510E97"/>
    <w:rsid w:val="00511BA0"/>
    <w:rsid w:val="005122FC"/>
    <w:rsid w:val="00512C99"/>
    <w:rsid w:val="0051354E"/>
    <w:rsid w:val="005135E4"/>
    <w:rsid w:val="00513EEB"/>
    <w:rsid w:val="0051439A"/>
    <w:rsid w:val="005143A2"/>
    <w:rsid w:val="005144F9"/>
    <w:rsid w:val="00514969"/>
    <w:rsid w:val="005162CF"/>
    <w:rsid w:val="00516ECE"/>
    <w:rsid w:val="00517EB3"/>
    <w:rsid w:val="0052075E"/>
    <w:rsid w:val="0052125F"/>
    <w:rsid w:val="00522065"/>
    <w:rsid w:val="005225B2"/>
    <w:rsid w:val="0052389D"/>
    <w:rsid w:val="00523B84"/>
    <w:rsid w:val="005243D8"/>
    <w:rsid w:val="00524A69"/>
    <w:rsid w:val="00524DA7"/>
    <w:rsid w:val="0052595F"/>
    <w:rsid w:val="00525AF3"/>
    <w:rsid w:val="00525E2F"/>
    <w:rsid w:val="0052678D"/>
    <w:rsid w:val="0052683F"/>
    <w:rsid w:val="00526FD2"/>
    <w:rsid w:val="00527160"/>
    <w:rsid w:val="00527189"/>
    <w:rsid w:val="005277D0"/>
    <w:rsid w:val="0053013D"/>
    <w:rsid w:val="00530837"/>
    <w:rsid w:val="0053087E"/>
    <w:rsid w:val="005320BD"/>
    <w:rsid w:val="00532E2F"/>
    <w:rsid w:val="005332E6"/>
    <w:rsid w:val="005334E4"/>
    <w:rsid w:val="00533798"/>
    <w:rsid w:val="0053436D"/>
    <w:rsid w:val="005348BC"/>
    <w:rsid w:val="005350FB"/>
    <w:rsid w:val="0053576E"/>
    <w:rsid w:val="0053648B"/>
    <w:rsid w:val="00536BB3"/>
    <w:rsid w:val="005372EA"/>
    <w:rsid w:val="005411A2"/>
    <w:rsid w:val="00541587"/>
    <w:rsid w:val="00541657"/>
    <w:rsid w:val="00541A75"/>
    <w:rsid w:val="00542019"/>
    <w:rsid w:val="005426FC"/>
    <w:rsid w:val="00542FDE"/>
    <w:rsid w:val="00543787"/>
    <w:rsid w:val="00544788"/>
    <w:rsid w:val="0054618F"/>
    <w:rsid w:val="00546FDA"/>
    <w:rsid w:val="005473E9"/>
    <w:rsid w:val="00547983"/>
    <w:rsid w:val="00547BB9"/>
    <w:rsid w:val="005506FD"/>
    <w:rsid w:val="005508B1"/>
    <w:rsid w:val="00550CB6"/>
    <w:rsid w:val="00550FBA"/>
    <w:rsid w:val="005517F2"/>
    <w:rsid w:val="005519B9"/>
    <w:rsid w:val="00554072"/>
    <w:rsid w:val="0055495B"/>
    <w:rsid w:val="00555692"/>
    <w:rsid w:val="00555851"/>
    <w:rsid w:val="005573A6"/>
    <w:rsid w:val="00557474"/>
    <w:rsid w:val="0055765A"/>
    <w:rsid w:val="0055765F"/>
    <w:rsid w:val="0055794A"/>
    <w:rsid w:val="00557D90"/>
    <w:rsid w:val="00560354"/>
    <w:rsid w:val="00561267"/>
    <w:rsid w:val="005614A8"/>
    <w:rsid w:val="00561E0C"/>
    <w:rsid w:val="00562448"/>
    <w:rsid w:val="00562587"/>
    <w:rsid w:val="005634C0"/>
    <w:rsid w:val="0056465C"/>
    <w:rsid w:val="0056479A"/>
    <w:rsid w:val="00565E22"/>
    <w:rsid w:val="00566AFB"/>
    <w:rsid w:val="00567448"/>
    <w:rsid w:val="00567CFD"/>
    <w:rsid w:val="00567E8E"/>
    <w:rsid w:val="00570D26"/>
    <w:rsid w:val="00570ECE"/>
    <w:rsid w:val="00571B20"/>
    <w:rsid w:val="00572C61"/>
    <w:rsid w:val="005732E8"/>
    <w:rsid w:val="00575904"/>
    <w:rsid w:val="00575C1F"/>
    <w:rsid w:val="00577542"/>
    <w:rsid w:val="00580637"/>
    <w:rsid w:val="00581A1C"/>
    <w:rsid w:val="00581FDF"/>
    <w:rsid w:val="0058299F"/>
    <w:rsid w:val="00582FEC"/>
    <w:rsid w:val="00583DD9"/>
    <w:rsid w:val="00585D68"/>
    <w:rsid w:val="00585DAC"/>
    <w:rsid w:val="005862BF"/>
    <w:rsid w:val="00586462"/>
    <w:rsid w:val="00590179"/>
    <w:rsid w:val="00592311"/>
    <w:rsid w:val="00592FEE"/>
    <w:rsid w:val="0059300F"/>
    <w:rsid w:val="00593F1A"/>
    <w:rsid w:val="0059488B"/>
    <w:rsid w:val="00594A93"/>
    <w:rsid w:val="00594CC7"/>
    <w:rsid w:val="00595A82"/>
    <w:rsid w:val="00597DCB"/>
    <w:rsid w:val="005A0C75"/>
    <w:rsid w:val="005A0D50"/>
    <w:rsid w:val="005A0F76"/>
    <w:rsid w:val="005A150C"/>
    <w:rsid w:val="005A1E26"/>
    <w:rsid w:val="005A2968"/>
    <w:rsid w:val="005A3789"/>
    <w:rsid w:val="005A3F83"/>
    <w:rsid w:val="005A66E9"/>
    <w:rsid w:val="005A73B7"/>
    <w:rsid w:val="005B066B"/>
    <w:rsid w:val="005B06EE"/>
    <w:rsid w:val="005B0A17"/>
    <w:rsid w:val="005B0F9B"/>
    <w:rsid w:val="005B1385"/>
    <w:rsid w:val="005B18C0"/>
    <w:rsid w:val="005B2529"/>
    <w:rsid w:val="005B3954"/>
    <w:rsid w:val="005B3B53"/>
    <w:rsid w:val="005B40A4"/>
    <w:rsid w:val="005B49B1"/>
    <w:rsid w:val="005B4A23"/>
    <w:rsid w:val="005B62EB"/>
    <w:rsid w:val="005B6F70"/>
    <w:rsid w:val="005B7C7D"/>
    <w:rsid w:val="005C17F5"/>
    <w:rsid w:val="005C229C"/>
    <w:rsid w:val="005C2B6A"/>
    <w:rsid w:val="005C49DD"/>
    <w:rsid w:val="005C4FAE"/>
    <w:rsid w:val="005C7457"/>
    <w:rsid w:val="005C7B31"/>
    <w:rsid w:val="005C7D96"/>
    <w:rsid w:val="005D0FAD"/>
    <w:rsid w:val="005D19DD"/>
    <w:rsid w:val="005D1A02"/>
    <w:rsid w:val="005D1E54"/>
    <w:rsid w:val="005D25A4"/>
    <w:rsid w:val="005D2743"/>
    <w:rsid w:val="005D386B"/>
    <w:rsid w:val="005D54A3"/>
    <w:rsid w:val="005D59EA"/>
    <w:rsid w:val="005D5B36"/>
    <w:rsid w:val="005D6254"/>
    <w:rsid w:val="005D6BFD"/>
    <w:rsid w:val="005D7124"/>
    <w:rsid w:val="005D7281"/>
    <w:rsid w:val="005D7B7E"/>
    <w:rsid w:val="005D7C0F"/>
    <w:rsid w:val="005E21A1"/>
    <w:rsid w:val="005E303F"/>
    <w:rsid w:val="005E32B6"/>
    <w:rsid w:val="005E3F06"/>
    <w:rsid w:val="005E42E0"/>
    <w:rsid w:val="005E544C"/>
    <w:rsid w:val="005E5C24"/>
    <w:rsid w:val="005E6617"/>
    <w:rsid w:val="005E6834"/>
    <w:rsid w:val="005E7DF5"/>
    <w:rsid w:val="005F10FB"/>
    <w:rsid w:val="005F22B4"/>
    <w:rsid w:val="005F3B2F"/>
    <w:rsid w:val="005F6F20"/>
    <w:rsid w:val="005F6F25"/>
    <w:rsid w:val="005F743F"/>
    <w:rsid w:val="00600137"/>
    <w:rsid w:val="006003DD"/>
    <w:rsid w:val="0060100C"/>
    <w:rsid w:val="00603249"/>
    <w:rsid w:val="006036EE"/>
    <w:rsid w:val="00605A08"/>
    <w:rsid w:val="006070CD"/>
    <w:rsid w:val="00607D5A"/>
    <w:rsid w:val="0061035D"/>
    <w:rsid w:val="00610AA8"/>
    <w:rsid w:val="00611242"/>
    <w:rsid w:val="006114B5"/>
    <w:rsid w:val="00611674"/>
    <w:rsid w:val="00611AF4"/>
    <w:rsid w:val="0061270D"/>
    <w:rsid w:val="0061374C"/>
    <w:rsid w:val="00613920"/>
    <w:rsid w:val="00615844"/>
    <w:rsid w:val="00616216"/>
    <w:rsid w:val="006163DD"/>
    <w:rsid w:val="0061699A"/>
    <w:rsid w:val="00616CE9"/>
    <w:rsid w:val="00616EC0"/>
    <w:rsid w:val="00617E7A"/>
    <w:rsid w:val="006201B4"/>
    <w:rsid w:val="00620921"/>
    <w:rsid w:val="00621D92"/>
    <w:rsid w:val="00621E01"/>
    <w:rsid w:val="00621F24"/>
    <w:rsid w:val="00623680"/>
    <w:rsid w:val="0062417C"/>
    <w:rsid w:val="00624C04"/>
    <w:rsid w:val="00624C32"/>
    <w:rsid w:val="006261ED"/>
    <w:rsid w:val="006277D5"/>
    <w:rsid w:val="00630371"/>
    <w:rsid w:val="00630B30"/>
    <w:rsid w:val="00630D61"/>
    <w:rsid w:val="006314DA"/>
    <w:rsid w:val="00631687"/>
    <w:rsid w:val="00631C7C"/>
    <w:rsid w:val="0063294B"/>
    <w:rsid w:val="00632A8A"/>
    <w:rsid w:val="00632F9A"/>
    <w:rsid w:val="0063380C"/>
    <w:rsid w:val="00633DED"/>
    <w:rsid w:val="006358D4"/>
    <w:rsid w:val="00635957"/>
    <w:rsid w:val="0063673C"/>
    <w:rsid w:val="006375F8"/>
    <w:rsid w:val="00640EA3"/>
    <w:rsid w:val="006414AB"/>
    <w:rsid w:val="00641FAA"/>
    <w:rsid w:val="00642C7A"/>
    <w:rsid w:val="00642EFD"/>
    <w:rsid w:val="00643AA7"/>
    <w:rsid w:val="0064466C"/>
    <w:rsid w:val="00644864"/>
    <w:rsid w:val="006450C2"/>
    <w:rsid w:val="006463B5"/>
    <w:rsid w:val="00646986"/>
    <w:rsid w:val="00646A34"/>
    <w:rsid w:val="00646EAE"/>
    <w:rsid w:val="006470DB"/>
    <w:rsid w:val="006477C1"/>
    <w:rsid w:val="0065017B"/>
    <w:rsid w:val="00650435"/>
    <w:rsid w:val="00650481"/>
    <w:rsid w:val="00650A99"/>
    <w:rsid w:val="00652093"/>
    <w:rsid w:val="00652776"/>
    <w:rsid w:val="00652A2D"/>
    <w:rsid w:val="006534BB"/>
    <w:rsid w:val="00653C00"/>
    <w:rsid w:val="00653E40"/>
    <w:rsid w:val="00654965"/>
    <w:rsid w:val="00654E3B"/>
    <w:rsid w:val="0065585D"/>
    <w:rsid w:val="00656C64"/>
    <w:rsid w:val="0066023B"/>
    <w:rsid w:val="006602FF"/>
    <w:rsid w:val="00661215"/>
    <w:rsid w:val="00661672"/>
    <w:rsid w:val="0066200D"/>
    <w:rsid w:val="006624A5"/>
    <w:rsid w:val="00663269"/>
    <w:rsid w:val="00663773"/>
    <w:rsid w:val="00664B3A"/>
    <w:rsid w:val="00664F3B"/>
    <w:rsid w:val="0066567F"/>
    <w:rsid w:val="006661BA"/>
    <w:rsid w:val="006663A3"/>
    <w:rsid w:val="006669AE"/>
    <w:rsid w:val="00666B20"/>
    <w:rsid w:val="006713F9"/>
    <w:rsid w:val="0067145F"/>
    <w:rsid w:val="00673319"/>
    <w:rsid w:val="006735F6"/>
    <w:rsid w:val="00673F15"/>
    <w:rsid w:val="006749F8"/>
    <w:rsid w:val="00674E72"/>
    <w:rsid w:val="00675E43"/>
    <w:rsid w:val="00675F69"/>
    <w:rsid w:val="006770A3"/>
    <w:rsid w:val="00677D1F"/>
    <w:rsid w:val="0068056F"/>
    <w:rsid w:val="006808A8"/>
    <w:rsid w:val="00680B00"/>
    <w:rsid w:val="00681003"/>
    <w:rsid w:val="0068214A"/>
    <w:rsid w:val="00683436"/>
    <w:rsid w:val="00683D27"/>
    <w:rsid w:val="006846D0"/>
    <w:rsid w:val="00685C20"/>
    <w:rsid w:val="00686213"/>
    <w:rsid w:val="00686899"/>
    <w:rsid w:val="00686A4F"/>
    <w:rsid w:val="00686CA1"/>
    <w:rsid w:val="00686FD5"/>
    <w:rsid w:val="006915BA"/>
    <w:rsid w:val="00692AAD"/>
    <w:rsid w:val="006933BF"/>
    <w:rsid w:val="00693641"/>
    <w:rsid w:val="006939C7"/>
    <w:rsid w:val="006941A8"/>
    <w:rsid w:val="006944E6"/>
    <w:rsid w:val="00695422"/>
    <w:rsid w:val="006961BF"/>
    <w:rsid w:val="006966DC"/>
    <w:rsid w:val="00696856"/>
    <w:rsid w:val="006A0E78"/>
    <w:rsid w:val="006A1404"/>
    <w:rsid w:val="006A1979"/>
    <w:rsid w:val="006A3DEC"/>
    <w:rsid w:val="006A4819"/>
    <w:rsid w:val="006A486E"/>
    <w:rsid w:val="006A7556"/>
    <w:rsid w:val="006B0130"/>
    <w:rsid w:val="006B1519"/>
    <w:rsid w:val="006B2113"/>
    <w:rsid w:val="006B2310"/>
    <w:rsid w:val="006B4054"/>
    <w:rsid w:val="006B5DAB"/>
    <w:rsid w:val="006B6351"/>
    <w:rsid w:val="006B6785"/>
    <w:rsid w:val="006B6AE8"/>
    <w:rsid w:val="006B71B8"/>
    <w:rsid w:val="006B7E26"/>
    <w:rsid w:val="006B7ED8"/>
    <w:rsid w:val="006C024B"/>
    <w:rsid w:val="006C059F"/>
    <w:rsid w:val="006C08E7"/>
    <w:rsid w:val="006C0B2F"/>
    <w:rsid w:val="006C0C4B"/>
    <w:rsid w:val="006C0DF4"/>
    <w:rsid w:val="006C13A2"/>
    <w:rsid w:val="006C147C"/>
    <w:rsid w:val="006C2892"/>
    <w:rsid w:val="006C3B6A"/>
    <w:rsid w:val="006C3BDA"/>
    <w:rsid w:val="006C44E5"/>
    <w:rsid w:val="006C47C1"/>
    <w:rsid w:val="006C4A24"/>
    <w:rsid w:val="006C4D8F"/>
    <w:rsid w:val="006C58E2"/>
    <w:rsid w:val="006C62E1"/>
    <w:rsid w:val="006C638C"/>
    <w:rsid w:val="006D124D"/>
    <w:rsid w:val="006D31DB"/>
    <w:rsid w:val="006D39DA"/>
    <w:rsid w:val="006D3ACD"/>
    <w:rsid w:val="006D4426"/>
    <w:rsid w:val="006D4A0C"/>
    <w:rsid w:val="006D4A24"/>
    <w:rsid w:val="006D51C9"/>
    <w:rsid w:val="006D61B4"/>
    <w:rsid w:val="006D6CFE"/>
    <w:rsid w:val="006D717D"/>
    <w:rsid w:val="006D7F0F"/>
    <w:rsid w:val="006E19F3"/>
    <w:rsid w:val="006E212B"/>
    <w:rsid w:val="006E2836"/>
    <w:rsid w:val="006E2A57"/>
    <w:rsid w:val="006E2F9D"/>
    <w:rsid w:val="006E3C82"/>
    <w:rsid w:val="006E4E5F"/>
    <w:rsid w:val="006E5894"/>
    <w:rsid w:val="006E5A32"/>
    <w:rsid w:val="006E5CB4"/>
    <w:rsid w:val="006E5E59"/>
    <w:rsid w:val="006E5EB3"/>
    <w:rsid w:val="006E6036"/>
    <w:rsid w:val="006E6338"/>
    <w:rsid w:val="006E720E"/>
    <w:rsid w:val="006E725E"/>
    <w:rsid w:val="006E7C13"/>
    <w:rsid w:val="006F145C"/>
    <w:rsid w:val="006F2169"/>
    <w:rsid w:val="006F2A10"/>
    <w:rsid w:val="006F3881"/>
    <w:rsid w:val="006F41B9"/>
    <w:rsid w:val="006F41CA"/>
    <w:rsid w:val="006F4DAE"/>
    <w:rsid w:val="006F55C7"/>
    <w:rsid w:val="006F627B"/>
    <w:rsid w:val="006F62EC"/>
    <w:rsid w:val="006F75D5"/>
    <w:rsid w:val="006F799B"/>
    <w:rsid w:val="006F7E6F"/>
    <w:rsid w:val="007008E2"/>
    <w:rsid w:val="00701644"/>
    <w:rsid w:val="00701735"/>
    <w:rsid w:val="0070186C"/>
    <w:rsid w:val="0070290C"/>
    <w:rsid w:val="007040FE"/>
    <w:rsid w:val="00704194"/>
    <w:rsid w:val="0070496F"/>
    <w:rsid w:val="007062F3"/>
    <w:rsid w:val="00706BA0"/>
    <w:rsid w:val="00706C20"/>
    <w:rsid w:val="00707B5E"/>
    <w:rsid w:val="00707C78"/>
    <w:rsid w:val="007104AD"/>
    <w:rsid w:val="00710D78"/>
    <w:rsid w:val="00710E7C"/>
    <w:rsid w:val="00711AEA"/>
    <w:rsid w:val="00711B98"/>
    <w:rsid w:val="00711EC6"/>
    <w:rsid w:val="00713EB6"/>
    <w:rsid w:val="00714735"/>
    <w:rsid w:val="00715EDF"/>
    <w:rsid w:val="00716FDD"/>
    <w:rsid w:val="00717F97"/>
    <w:rsid w:val="00720310"/>
    <w:rsid w:val="007212B2"/>
    <w:rsid w:val="0072184E"/>
    <w:rsid w:val="00721A47"/>
    <w:rsid w:val="00722443"/>
    <w:rsid w:val="00723145"/>
    <w:rsid w:val="00723C62"/>
    <w:rsid w:val="00723E19"/>
    <w:rsid w:val="00724007"/>
    <w:rsid w:val="00724F41"/>
    <w:rsid w:val="0072584A"/>
    <w:rsid w:val="0072603E"/>
    <w:rsid w:val="00730523"/>
    <w:rsid w:val="00730696"/>
    <w:rsid w:val="007312AC"/>
    <w:rsid w:val="00731563"/>
    <w:rsid w:val="00732264"/>
    <w:rsid w:val="00732379"/>
    <w:rsid w:val="0073251B"/>
    <w:rsid w:val="00732B37"/>
    <w:rsid w:val="007335F7"/>
    <w:rsid w:val="00734282"/>
    <w:rsid w:val="00735718"/>
    <w:rsid w:val="007360B6"/>
    <w:rsid w:val="00736763"/>
    <w:rsid w:val="007377E3"/>
    <w:rsid w:val="00737A18"/>
    <w:rsid w:val="0074082B"/>
    <w:rsid w:val="0074139D"/>
    <w:rsid w:val="00741FB9"/>
    <w:rsid w:val="00742BCB"/>
    <w:rsid w:val="00742C2E"/>
    <w:rsid w:val="00743101"/>
    <w:rsid w:val="00743F71"/>
    <w:rsid w:val="0074406F"/>
    <w:rsid w:val="007447AE"/>
    <w:rsid w:val="00745088"/>
    <w:rsid w:val="0074606F"/>
    <w:rsid w:val="0074607D"/>
    <w:rsid w:val="00746677"/>
    <w:rsid w:val="007467C7"/>
    <w:rsid w:val="007467EF"/>
    <w:rsid w:val="00747A5E"/>
    <w:rsid w:val="007507D6"/>
    <w:rsid w:val="00750BBA"/>
    <w:rsid w:val="00753065"/>
    <w:rsid w:val="007533BC"/>
    <w:rsid w:val="00754672"/>
    <w:rsid w:val="0075545A"/>
    <w:rsid w:val="00756506"/>
    <w:rsid w:val="00756C88"/>
    <w:rsid w:val="00756CB7"/>
    <w:rsid w:val="0075778B"/>
    <w:rsid w:val="00757EC5"/>
    <w:rsid w:val="00760490"/>
    <w:rsid w:val="00761379"/>
    <w:rsid w:val="00761ADC"/>
    <w:rsid w:val="00761F65"/>
    <w:rsid w:val="00762196"/>
    <w:rsid w:val="007623DF"/>
    <w:rsid w:val="00762C64"/>
    <w:rsid w:val="00763340"/>
    <w:rsid w:val="007635D8"/>
    <w:rsid w:val="007636B5"/>
    <w:rsid w:val="00763BD0"/>
    <w:rsid w:val="00763FBB"/>
    <w:rsid w:val="00764CD1"/>
    <w:rsid w:val="00765857"/>
    <w:rsid w:val="00766C9D"/>
    <w:rsid w:val="007702D1"/>
    <w:rsid w:val="00770ABB"/>
    <w:rsid w:val="007711E8"/>
    <w:rsid w:val="007720A0"/>
    <w:rsid w:val="00772D29"/>
    <w:rsid w:val="007741D9"/>
    <w:rsid w:val="00774D63"/>
    <w:rsid w:val="0077516F"/>
    <w:rsid w:val="0077533A"/>
    <w:rsid w:val="007763AE"/>
    <w:rsid w:val="00776664"/>
    <w:rsid w:val="00776926"/>
    <w:rsid w:val="007775A1"/>
    <w:rsid w:val="007779D7"/>
    <w:rsid w:val="00777B81"/>
    <w:rsid w:val="00777F5C"/>
    <w:rsid w:val="00780358"/>
    <w:rsid w:val="007807A0"/>
    <w:rsid w:val="007816CA"/>
    <w:rsid w:val="0078247C"/>
    <w:rsid w:val="007828CA"/>
    <w:rsid w:val="00782B26"/>
    <w:rsid w:val="00782CD2"/>
    <w:rsid w:val="00783448"/>
    <w:rsid w:val="00783578"/>
    <w:rsid w:val="007849A1"/>
    <w:rsid w:val="007854E0"/>
    <w:rsid w:val="0078652F"/>
    <w:rsid w:val="007872CE"/>
    <w:rsid w:val="007877E8"/>
    <w:rsid w:val="00787D3A"/>
    <w:rsid w:val="007903C6"/>
    <w:rsid w:val="00791384"/>
    <w:rsid w:val="00791890"/>
    <w:rsid w:val="007926BE"/>
    <w:rsid w:val="00792940"/>
    <w:rsid w:val="007930A4"/>
    <w:rsid w:val="00793483"/>
    <w:rsid w:val="00793AFD"/>
    <w:rsid w:val="00793BB2"/>
    <w:rsid w:val="00793EFD"/>
    <w:rsid w:val="00794C3A"/>
    <w:rsid w:val="00794ED7"/>
    <w:rsid w:val="00795AFC"/>
    <w:rsid w:val="007962DE"/>
    <w:rsid w:val="007A04F3"/>
    <w:rsid w:val="007A1D0D"/>
    <w:rsid w:val="007A1ED0"/>
    <w:rsid w:val="007A272D"/>
    <w:rsid w:val="007A329A"/>
    <w:rsid w:val="007A38CA"/>
    <w:rsid w:val="007A455A"/>
    <w:rsid w:val="007A49F4"/>
    <w:rsid w:val="007A530A"/>
    <w:rsid w:val="007A6279"/>
    <w:rsid w:val="007A700A"/>
    <w:rsid w:val="007A763E"/>
    <w:rsid w:val="007B02CB"/>
    <w:rsid w:val="007B0A29"/>
    <w:rsid w:val="007B1093"/>
    <w:rsid w:val="007B1A8E"/>
    <w:rsid w:val="007B28D3"/>
    <w:rsid w:val="007B2B30"/>
    <w:rsid w:val="007B3297"/>
    <w:rsid w:val="007B33C6"/>
    <w:rsid w:val="007B35CA"/>
    <w:rsid w:val="007B3944"/>
    <w:rsid w:val="007B3B2A"/>
    <w:rsid w:val="007B3C82"/>
    <w:rsid w:val="007B563F"/>
    <w:rsid w:val="007C0233"/>
    <w:rsid w:val="007C116E"/>
    <w:rsid w:val="007C231C"/>
    <w:rsid w:val="007C2E9E"/>
    <w:rsid w:val="007C3854"/>
    <w:rsid w:val="007C3B18"/>
    <w:rsid w:val="007C503B"/>
    <w:rsid w:val="007C6D21"/>
    <w:rsid w:val="007D03D4"/>
    <w:rsid w:val="007D052D"/>
    <w:rsid w:val="007D0532"/>
    <w:rsid w:val="007D1207"/>
    <w:rsid w:val="007D20C4"/>
    <w:rsid w:val="007D2E0B"/>
    <w:rsid w:val="007D38EC"/>
    <w:rsid w:val="007D4007"/>
    <w:rsid w:val="007D4243"/>
    <w:rsid w:val="007D57E3"/>
    <w:rsid w:val="007D5D7B"/>
    <w:rsid w:val="007D5DA8"/>
    <w:rsid w:val="007D5E3D"/>
    <w:rsid w:val="007D6B08"/>
    <w:rsid w:val="007D7577"/>
    <w:rsid w:val="007D7C0D"/>
    <w:rsid w:val="007D7FB5"/>
    <w:rsid w:val="007E00DB"/>
    <w:rsid w:val="007E0285"/>
    <w:rsid w:val="007E02CE"/>
    <w:rsid w:val="007E03D2"/>
    <w:rsid w:val="007E069B"/>
    <w:rsid w:val="007E1F6C"/>
    <w:rsid w:val="007E22F4"/>
    <w:rsid w:val="007E33CF"/>
    <w:rsid w:val="007E4F79"/>
    <w:rsid w:val="007E5A81"/>
    <w:rsid w:val="007E6313"/>
    <w:rsid w:val="007E7EA8"/>
    <w:rsid w:val="007F0F9D"/>
    <w:rsid w:val="007F1015"/>
    <w:rsid w:val="007F1600"/>
    <w:rsid w:val="007F3627"/>
    <w:rsid w:val="007F37B5"/>
    <w:rsid w:val="007F59CD"/>
    <w:rsid w:val="007F6BC0"/>
    <w:rsid w:val="007F74CA"/>
    <w:rsid w:val="00800EF7"/>
    <w:rsid w:val="008017F9"/>
    <w:rsid w:val="00801BA2"/>
    <w:rsid w:val="00802E75"/>
    <w:rsid w:val="00803255"/>
    <w:rsid w:val="008036DB"/>
    <w:rsid w:val="008039D2"/>
    <w:rsid w:val="00804190"/>
    <w:rsid w:val="00804EB1"/>
    <w:rsid w:val="008050C1"/>
    <w:rsid w:val="00805977"/>
    <w:rsid w:val="00806FED"/>
    <w:rsid w:val="00807133"/>
    <w:rsid w:val="0080763E"/>
    <w:rsid w:val="00810A66"/>
    <w:rsid w:val="00810CA0"/>
    <w:rsid w:val="00811241"/>
    <w:rsid w:val="00811A6E"/>
    <w:rsid w:val="00812343"/>
    <w:rsid w:val="00812C35"/>
    <w:rsid w:val="008166CB"/>
    <w:rsid w:val="00817156"/>
    <w:rsid w:val="00817F57"/>
    <w:rsid w:val="008201F4"/>
    <w:rsid w:val="008203FF"/>
    <w:rsid w:val="00820402"/>
    <w:rsid w:val="00820800"/>
    <w:rsid w:val="00820D1F"/>
    <w:rsid w:val="0082279A"/>
    <w:rsid w:val="00822EC3"/>
    <w:rsid w:val="008233E3"/>
    <w:rsid w:val="0082351C"/>
    <w:rsid w:val="00823894"/>
    <w:rsid w:val="00823E5B"/>
    <w:rsid w:val="00825188"/>
    <w:rsid w:val="00826ECA"/>
    <w:rsid w:val="00827196"/>
    <w:rsid w:val="00827790"/>
    <w:rsid w:val="00827FE7"/>
    <w:rsid w:val="00830A66"/>
    <w:rsid w:val="008310CB"/>
    <w:rsid w:val="008314C2"/>
    <w:rsid w:val="008327CB"/>
    <w:rsid w:val="0083322B"/>
    <w:rsid w:val="0083330D"/>
    <w:rsid w:val="00834BE9"/>
    <w:rsid w:val="00836142"/>
    <w:rsid w:val="00836327"/>
    <w:rsid w:val="0084014D"/>
    <w:rsid w:val="00840326"/>
    <w:rsid w:val="0084085C"/>
    <w:rsid w:val="00841242"/>
    <w:rsid w:val="008413CF"/>
    <w:rsid w:val="00841BE4"/>
    <w:rsid w:val="00841C34"/>
    <w:rsid w:val="008420E8"/>
    <w:rsid w:val="0084306E"/>
    <w:rsid w:val="0084339C"/>
    <w:rsid w:val="00843573"/>
    <w:rsid w:val="008454FC"/>
    <w:rsid w:val="008456AC"/>
    <w:rsid w:val="0084575E"/>
    <w:rsid w:val="008461D9"/>
    <w:rsid w:val="0084652D"/>
    <w:rsid w:val="008466D0"/>
    <w:rsid w:val="008510E6"/>
    <w:rsid w:val="008514D4"/>
    <w:rsid w:val="0085291D"/>
    <w:rsid w:val="00852DB0"/>
    <w:rsid w:val="008540D9"/>
    <w:rsid w:val="00854394"/>
    <w:rsid w:val="00854CC3"/>
    <w:rsid w:val="0085512A"/>
    <w:rsid w:val="00855A6F"/>
    <w:rsid w:val="00856E41"/>
    <w:rsid w:val="008573DA"/>
    <w:rsid w:val="008574FC"/>
    <w:rsid w:val="00860048"/>
    <w:rsid w:val="008601CC"/>
    <w:rsid w:val="008601E4"/>
    <w:rsid w:val="008608B8"/>
    <w:rsid w:val="00860F62"/>
    <w:rsid w:val="00861043"/>
    <w:rsid w:val="00861C0E"/>
    <w:rsid w:val="008622F8"/>
    <w:rsid w:val="0086461C"/>
    <w:rsid w:val="008649B0"/>
    <w:rsid w:val="00865F69"/>
    <w:rsid w:val="008662AD"/>
    <w:rsid w:val="0086657D"/>
    <w:rsid w:val="00870347"/>
    <w:rsid w:val="008711B2"/>
    <w:rsid w:val="008716CF"/>
    <w:rsid w:val="008722CF"/>
    <w:rsid w:val="00872E4A"/>
    <w:rsid w:val="0087326C"/>
    <w:rsid w:val="008758FA"/>
    <w:rsid w:val="008778E2"/>
    <w:rsid w:val="00880AFD"/>
    <w:rsid w:val="00880DB0"/>
    <w:rsid w:val="00883598"/>
    <w:rsid w:val="008836C2"/>
    <w:rsid w:val="008841A8"/>
    <w:rsid w:val="00884213"/>
    <w:rsid w:val="00884CF5"/>
    <w:rsid w:val="00885B87"/>
    <w:rsid w:val="0088610B"/>
    <w:rsid w:val="00887504"/>
    <w:rsid w:val="008902B3"/>
    <w:rsid w:val="008926F0"/>
    <w:rsid w:val="008946AA"/>
    <w:rsid w:val="00894ADE"/>
    <w:rsid w:val="00894E63"/>
    <w:rsid w:val="00894F71"/>
    <w:rsid w:val="0089524E"/>
    <w:rsid w:val="008952D0"/>
    <w:rsid w:val="0089544E"/>
    <w:rsid w:val="0089690B"/>
    <w:rsid w:val="008A114C"/>
    <w:rsid w:val="008A13F2"/>
    <w:rsid w:val="008A1D1A"/>
    <w:rsid w:val="008A25E5"/>
    <w:rsid w:val="008A2C5C"/>
    <w:rsid w:val="008A2E0D"/>
    <w:rsid w:val="008A3D37"/>
    <w:rsid w:val="008A51F1"/>
    <w:rsid w:val="008A55EE"/>
    <w:rsid w:val="008A6795"/>
    <w:rsid w:val="008A690A"/>
    <w:rsid w:val="008A78B0"/>
    <w:rsid w:val="008A7D00"/>
    <w:rsid w:val="008B042C"/>
    <w:rsid w:val="008B26B7"/>
    <w:rsid w:val="008B271D"/>
    <w:rsid w:val="008B2996"/>
    <w:rsid w:val="008B4141"/>
    <w:rsid w:val="008B41AB"/>
    <w:rsid w:val="008B60B8"/>
    <w:rsid w:val="008B6AC9"/>
    <w:rsid w:val="008B6FBF"/>
    <w:rsid w:val="008B7029"/>
    <w:rsid w:val="008B74A0"/>
    <w:rsid w:val="008B7898"/>
    <w:rsid w:val="008C0252"/>
    <w:rsid w:val="008C0A11"/>
    <w:rsid w:val="008C23C5"/>
    <w:rsid w:val="008C3052"/>
    <w:rsid w:val="008C3F0D"/>
    <w:rsid w:val="008C45E4"/>
    <w:rsid w:val="008C471E"/>
    <w:rsid w:val="008C5EAD"/>
    <w:rsid w:val="008C5F4D"/>
    <w:rsid w:val="008C6732"/>
    <w:rsid w:val="008C7003"/>
    <w:rsid w:val="008D064E"/>
    <w:rsid w:val="008D07F1"/>
    <w:rsid w:val="008D1066"/>
    <w:rsid w:val="008D3669"/>
    <w:rsid w:val="008D5C5D"/>
    <w:rsid w:val="008D6C96"/>
    <w:rsid w:val="008D73CE"/>
    <w:rsid w:val="008D76E1"/>
    <w:rsid w:val="008D77B4"/>
    <w:rsid w:val="008E0790"/>
    <w:rsid w:val="008E0D92"/>
    <w:rsid w:val="008E2248"/>
    <w:rsid w:val="008E2790"/>
    <w:rsid w:val="008E37DD"/>
    <w:rsid w:val="008E5076"/>
    <w:rsid w:val="008E7399"/>
    <w:rsid w:val="008E7427"/>
    <w:rsid w:val="008E7641"/>
    <w:rsid w:val="008F06A6"/>
    <w:rsid w:val="008F07D8"/>
    <w:rsid w:val="008F09BD"/>
    <w:rsid w:val="008F0ABC"/>
    <w:rsid w:val="008F1E49"/>
    <w:rsid w:val="008F23EF"/>
    <w:rsid w:val="008F27FA"/>
    <w:rsid w:val="008F46FC"/>
    <w:rsid w:val="008F4A4A"/>
    <w:rsid w:val="008F5348"/>
    <w:rsid w:val="008F5420"/>
    <w:rsid w:val="008F56CC"/>
    <w:rsid w:val="008F5913"/>
    <w:rsid w:val="008F6A5E"/>
    <w:rsid w:val="008F6D96"/>
    <w:rsid w:val="008F70C9"/>
    <w:rsid w:val="008F766A"/>
    <w:rsid w:val="009006A2"/>
    <w:rsid w:val="0090124E"/>
    <w:rsid w:val="00901258"/>
    <w:rsid w:val="00901D14"/>
    <w:rsid w:val="0090337D"/>
    <w:rsid w:val="0090369E"/>
    <w:rsid w:val="00903B4A"/>
    <w:rsid w:val="0090487D"/>
    <w:rsid w:val="00905CE1"/>
    <w:rsid w:val="00906EFF"/>
    <w:rsid w:val="009106BC"/>
    <w:rsid w:val="0091106C"/>
    <w:rsid w:val="00911F90"/>
    <w:rsid w:val="009124A6"/>
    <w:rsid w:val="00912C08"/>
    <w:rsid w:val="009137B2"/>
    <w:rsid w:val="00914A54"/>
    <w:rsid w:val="009153D9"/>
    <w:rsid w:val="0091613B"/>
    <w:rsid w:val="00917180"/>
    <w:rsid w:val="009172C3"/>
    <w:rsid w:val="009172D6"/>
    <w:rsid w:val="009179E7"/>
    <w:rsid w:val="00917CD6"/>
    <w:rsid w:val="009204AE"/>
    <w:rsid w:val="00920F36"/>
    <w:rsid w:val="009211A0"/>
    <w:rsid w:val="00921B29"/>
    <w:rsid w:val="00921FCF"/>
    <w:rsid w:val="00922B3E"/>
    <w:rsid w:val="00923089"/>
    <w:rsid w:val="00924531"/>
    <w:rsid w:val="0092526D"/>
    <w:rsid w:val="00925353"/>
    <w:rsid w:val="00925F8B"/>
    <w:rsid w:val="00926240"/>
    <w:rsid w:val="00926768"/>
    <w:rsid w:val="00926B58"/>
    <w:rsid w:val="009271F9"/>
    <w:rsid w:val="009275C3"/>
    <w:rsid w:val="00927D58"/>
    <w:rsid w:val="00930628"/>
    <w:rsid w:val="009306E6"/>
    <w:rsid w:val="00930802"/>
    <w:rsid w:val="0093083A"/>
    <w:rsid w:val="009318AD"/>
    <w:rsid w:val="00931BD0"/>
    <w:rsid w:val="00931C2B"/>
    <w:rsid w:val="009326AC"/>
    <w:rsid w:val="00932B0F"/>
    <w:rsid w:val="00933745"/>
    <w:rsid w:val="00933A23"/>
    <w:rsid w:val="00934C63"/>
    <w:rsid w:val="00935762"/>
    <w:rsid w:val="00936856"/>
    <w:rsid w:val="00936C55"/>
    <w:rsid w:val="00936FF5"/>
    <w:rsid w:val="009370FD"/>
    <w:rsid w:val="00941897"/>
    <w:rsid w:val="00941B63"/>
    <w:rsid w:val="009420A5"/>
    <w:rsid w:val="009420F2"/>
    <w:rsid w:val="00946DE6"/>
    <w:rsid w:val="00946F98"/>
    <w:rsid w:val="0094779F"/>
    <w:rsid w:val="00947D24"/>
    <w:rsid w:val="00947E8F"/>
    <w:rsid w:val="00950EE2"/>
    <w:rsid w:val="0095279F"/>
    <w:rsid w:val="009529FF"/>
    <w:rsid w:val="00952B28"/>
    <w:rsid w:val="00952FF2"/>
    <w:rsid w:val="009536C2"/>
    <w:rsid w:val="009543EF"/>
    <w:rsid w:val="00955590"/>
    <w:rsid w:val="009558DD"/>
    <w:rsid w:val="00956E49"/>
    <w:rsid w:val="0095717F"/>
    <w:rsid w:val="009577ED"/>
    <w:rsid w:val="009600A8"/>
    <w:rsid w:val="00960180"/>
    <w:rsid w:val="009611E8"/>
    <w:rsid w:val="00962363"/>
    <w:rsid w:val="00964005"/>
    <w:rsid w:val="00964731"/>
    <w:rsid w:val="00964D41"/>
    <w:rsid w:val="00966C84"/>
    <w:rsid w:val="00967104"/>
    <w:rsid w:val="00967438"/>
    <w:rsid w:val="009679C3"/>
    <w:rsid w:val="00970E8B"/>
    <w:rsid w:val="00970F13"/>
    <w:rsid w:val="00971163"/>
    <w:rsid w:val="00972B3D"/>
    <w:rsid w:val="0097489D"/>
    <w:rsid w:val="00974A8A"/>
    <w:rsid w:val="0097527F"/>
    <w:rsid w:val="00975745"/>
    <w:rsid w:val="00976D8B"/>
    <w:rsid w:val="0097765D"/>
    <w:rsid w:val="00977B62"/>
    <w:rsid w:val="00977BE4"/>
    <w:rsid w:val="0098026E"/>
    <w:rsid w:val="00983661"/>
    <w:rsid w:val="00984667"/>
    <w:rsid w:val="00985058"/>
    <w:rsid w:val="00986934"/>
    <w:rsid w:val="00986D33"/>
    <w:rsid w:val="009872EB"/>
    <w:rsid w:val="00990E6C"/>
    <w:rsid w:val="00991D21"/>
    <w:rsid w:val="0099269E"/>
    <w:rsid w:val="009926A2"/>
    <w:rsid w:val="009946A8"/>
    <w:rsid w:val="00995107"/>
    <w:rsid w:val="00995D96"/>
    <w:rsid w:val="00995FD7"/>
    <w:rsid w:val="009968F2"/>
    <w:rsid w:val="00996DA9"/>
    <w:rsid w:val="00996EB0"/>
    <w:rsid w:val="00997790"/>
    <w:rsid w:val="00997ACB"/>
    <w:rsid w:val="00997EC2"/>
    <w:rsid w:val="009A049B"/>
    <w:rsid w:val="009A1791"/>
    <w:rsid w:val="009A1C11"/>
    <w:rsid w:val="009A20F2"/>
    <w:rsid w:val="009A2AE9"/>
    <w:rsid w:val="009A3819"/>
    <w:rsid w:val="009A3855"/>
    <w:rsid w:val="009A507A"/>
    <w:rsid w:val="009A6793"/>
    <w:rsid w:val="009A6C4B"/>
    <w:rsid w:val="009A6D8E"/>
    <w:rsid w:val="009A750F"/>
    <w:rsid w:val="009B0004"/>
    <w:rsid w:val="009B027E"/>
    <w:rsid w:val="009B0F2C"/>
    <w:rsid w:val="009B0F8F"/>
    <w:rsid w:val="009B101F"/>
    <w:rsid w:val="009B1158"/>
    <w:rsid w:val="009B14F4"/>
    <w:rsid w:val="009B1876"/>
    <w:rsid w:val="009B2438"/>
    <w:rsid w:val="009B2BBF"/>
    <w:rsid w:val="009B2FB1"/>
    <w:rsid w:val="009B313F"/>
    <w:rsid w:val="009B3EDD"/>
    <w:rsid w:val="009B5A9C"/>
    <w:rsid w:val="009B6D88"/>
    <w:rsid w:val="009B6EA5"/>
    <w:rsid w:val="009B765F"/>
    <w:rsid w:val="009C1954"/>
    <w:rsid w:val="009C228C"/>
    <w:rsid w:val="009C25DC"/>
    <w:rsid w:val="009C3A07"/>
    <w:rsid w:val="009C50FE"/>
    <w:rsid w:val="009C5E95"/>
    <w:rsid w:val="009C63F8"/>
    <w:rsid w:val="009C70E3"/>
    <w:rsid w:val="009D0482"/>
    <w:rsid w:val="009D1069"/>
    <w:rsid w:val="009D108D"/>
    <w:rsid w:val="009D1A7A"/>
    <w:rsid w:val="009D221D"/>
    <w:rsid w:val="009D259B"/>
    <w:rsid w:val="009D26BE"/>
    <w:rsid w:val="009D29E3"/>
    <w:rsid w:val="009D2DBD"/>
    <w:rsid w:val="009D314A"/>
    <w:rsid w:val="009D4539"/>
    <w:rsid w:val="009D54F1"/>
    <w:rsid w:val="009D58AC"/>
    <w:rsid w:val="009D5BE8"/>
    <w:rsid w:val="009D5D51"/>
    <w:rsid w:val="009D5F53"/>
    <w:rsid w:val="009D605C"/>
    <w:rsid w:val="009D699F"/>
    <w:rsid w:val="009D6C8C"/>
    <w:rsid w:val="009D6CF2"/>
    <w:rsid w:val="009D740E"/>
    <w:rsid w:val="009D7447"/>
    <w:rsid w:val="009D7C9C"/>
    <w:rsid w:val="009D7E65"/>
    <w:rsid w:val="009E054E"/>
    <w:rsid w:val="009E0644"/>
    <w:rsid w:val="009E1B32"/>
    <w:rsid w:val="009E2312"/>
    <w:rsid w:val="009E2341"/>
    <w:rsid w:val="009E3994"/>
    <w:rsid w:val="009E4A4E"/>
    <w:rsid w:val="009E4AFC"/>
    <w:rsid w:val="009E58AD"/>
    <w:rsid w:val="009E58CA"/>
    <w:rsid w:val="009E77F4"/>
    <w:rsid w:val="009F02C0"/>
    <w:rsid w:val="009F03D7"/>
    <w:rsid w:val="009F1044"/>
    <w:rsid w:val="009F1CB3"/>
    <w:rsid w:val="009F1FAE"/>
    <w:rsid w:val="009F246C"/>
    <w:rsid w:val="009F3110"/>
    <w:rsid w:val="009F36D2"/>
    <w:rsid w:val="009F3790"/>
    <w:rsid w:val="009F44D4"/>
    <w:rsid w:val="009F4D58"/>
    <w:rsid w:val="009F5277"/>
    <w:rsid w:val="009F5913"/>
    <w:rsid w:val="009F5D90"/>
    <w:rsid w:val="009F64A9"/>
    <w:rsid w:val="00A01876"/>
    <w:rsid w:val="00A023E0"/>
    <w:rsid w:val="00A02B03"/>
    <w:rsid w:val="00A03E9E"/>
    <w:rsid w:val="00A045A7"/>
    <w:rsid w:val="00A04992"/>
    <w:rsid w:val="00A04B6A"/>
    <w:rsid w:val="00A05489"/>
    <w:rsid w:val="00A05661"/>
    <w:rsid w:val="00A05A5C"/>
    <w:rsid w:val="00A0641C"/>
    <w:rsid w:val="00A06826"/>
    <w:rsid w:val="00A0704E"/>
    <w:rsid w:val="00A1009B"/>
    <w:rsid w:val="00A101C1"/>
    <w:rsid w:val="00A11934"/>
    <w:rsid w:val="00A13002"/>
    <w:rsid w:val="00A14206"/>
    <w:rsid w:val="00A14A5F"/>
    <w:rsid w:val="00A15556"/>
    <w:rsid w:val="00A15FEF"/>
    <w:rsid w:val="00A16537"/>
    <w:rsid w:val="00A16D91"/>
    <w:rsid w:val="00A16E1D"/>
    <w:rsid w:val="00A20DE2"/>
    <w:rsid w:val="00A20DF1"/>
    <w:rsid w:val="00A2107E"/>
    <w:rsid w:val="00A2310F"/>
    <w:rsid w:val="00A23D75"/>
    <w:rsid w:val="00A244DD"/>
    <w:rsid w:val="00A24519"/>
    <w:rsid w:val="00A24624"/>
    <w:rsid w:val="00A24648"/>
    <w:rsid w:val="00A24699"/>
    <w:rsid w:val="00A246E5"/>
    <w:rsid w:val="00A251EC"/>
    <w:rsid w:val="00A25301"/>
    <w:rsid w:val="00A26AFA"/>
    <w:rsid w:val="00A31042"/>
    <w:rsid w:val="00A31A1A"/>
    <w:rsid w:val="00A31EC7"/>
    <w:rsid w:val="00A32975"/>
    <w:rsid w:val="00A329B9"/>
    <w:rsid w:val="00A32C00"/>
    <w:rsid w:val="00A32FFF"/>
    <w:rsid w:val="00A3455D"/>
    <w:rsid w:val="00A3474F"/>
    <w:rsid w:val="00A35814"/>
    <w:rsid w:val="00A36874"/>
    <w:rsid w:val="00A36C07"/>
    <w:rsid w:val="00A402FC"/>
    <w:rsid w:val="00A4035A"/>
    <w:rsid w:val="00A40CE9"/>
    <w:rsid w:val="00A40E2C"/>
    <w:rsid w:val="00A4121D"/>
    <w:rsid w:val="00A41F14"/>
    <w:rsid w:val="00A423A0"/>
    <w:rsid w:val="00A42615"/>
    <w:rsid w:val="00A42E6F"/>
    <w:rsid w:val="00A4346A"/>
    <w:rsid w:val="00A44CE3"/>
    <w:rsid w:val="00A45A69"/>
    <w:rsid w:val="00A45CA0"/>
    <w:rsid w:val="00A461A3"/>
    <w:rsid w:val="00A46C38"/>
    <w:rsid w:val="00A47255"/>
    <w:rsid w:val="00A47775"/>
    <w:rsid w:val="00A513F4"/>
    <w:rsid w:val="00A51496"/>
    <w:rsid w:val="00A519A2"/>
    <w:rsid w:val="00A51A70"/>
    <w:rsid w:val="00A5227D"/>
    <w:rsid w:val="00A524A5"/>
    <w:rsid w:val="00A5382C"/>
    <w:rsid w:val="00A5429D"/>
    <w:rsid w:val="00A54576"/>
    <w:rsid w:val="00A54B5A"/>
    <w:rsid w:val="00A5556B"/>
    <w:rsid w:val="00A56437"/>
    <w:rsid w:val="00A57264"/>
    <w:rsid w:val="00A57CFE"/>
    <w:rsid w:val="00A600CD"/>
    <w:rsid w:val="00A604BF"/>
    <w:rsid w:val="00A61235"/>
    <w:rsid w:val="00A615A0"/>
    <w:rsid w:val="00A61F56"/>
    <w:rsid w:val="00A62AD7"/>
    <w:rsid w:val="00A63342"/>
    <w:rsid w:val="00A6392E"/>
    <w:rsid w:val="00A63CAD"/>
    <w:rsid w:val="00A63E39"/>
    <w:rsid w:val="00A64037"/>
    <w:rsid w:val="00A641DA"/>
    <w:rsid w:val="00A645F8"/>
    <w:rsid w:val="00A64E35"/>
    <w:rsid w:val="00A652C1"/>
    <w:rsid w:val="00A65CE4"/>
    <w:rsid w:val="00A65FC4"/>
    <w:rsid w:val="00A6616A"/>
    <w:rsid w:val="00A662D2"/>
    <w:rsid w:val="00A6670A"/>
    <w:rsid w:val="00A674FA"/>
    <w:rsid w:val="00A71025"/>
    <w:rsid w:val="00A71065"/>
    <w:rsid w:val="00A72599"/>
    <w:rsid w:val="00A73389"/>
    <w:rsid w:val="00A75D9E"/>
    <w:rsid w:val="00A7608A"/>
    <w:rsid w:val="00A76307"/>
    <w:rsid w:val="00A763AF"/>
    <w:rsid w:val="00A76529"/>
    <w:rsid w:val="00A808FF"/>
    <w:rsid w:val="00A8105D"/>
    <w:rsid w:val="00A816F4"/>
    <w:rsid w:val="00A817C4"/>
    <w:rsid w:val="00A81D4A"/>
    <w:rsid w:val="00A82DEB"/>
    <w:rsid w:val="00A8390C"/>
    <w:rsid w:val="00A843AD"/>
    <w:rsid w:val="00A84815"/>
    <w:rsid w:val="00A84DF5"/>
    <w:rsid w:val="00A85C43"/>
    <w:rsid w:val="00A8613B"/>
    <w:rsid w:val="00A86391"/>
    <w:rsid w:val="00A865B6"/>
    <w:rsid w:val="00A901FF"/>
    <w:rsid w:val="00A909BC"/>
    <w:rsid w:val="00A90AC8"/>
    <w:rsid w:val="00A91D6A"/>
    <w:rsid w:val="00A92EBF"/>
    <w:rsid w:val="00A93525"/>
    <w:rsid w:val="00A93CD1"/>
    <w:rsid w:val="00A958F4"/>
    <w:rsid w:val="00A95C24"/>
    <w:rsid w:val="00A95CA1"/>
    <w:rsid w:val="00A95EF8"/>
    <w:rsid w:val="00A9613B"/>
    <w:rsid w:val="00A97A3C"/>
    <w:rsid w:val="00AA0051"/>
    <w:rsid w:val="00AA11C2"/>
    <w:rsid w:val="00AA1278"/>
    <w:rsid w:val="00AA2906"/>
    <w:rsid w:val="00AA2AE6"/>
    <w:rsid w:val="00AA402D"/>
    <w:rsid w:val="00AA447C"/>
    <w:rsid w:val="00AA48D8"/>
    <w:rsid w:val="00AA4949"/>
    <w:rsid w:val="00AA5664"/>
    <w:rsid w:val="00AA671B"/>
    <w:rsid w:val="00AA6C23"/>
    <w:rsid w:val="00AA6F12"/>
    <w:rsid w:val="00AA748A"/>
    <w:rsid w:val="00AB0D18"/>
    <w:rsid w:val="00AB0ED3"/>
    <w:rsid w:val="00AB10C2"/>
    <w:rsid w:val="00AB12E4"/>
    <w:rsid w:val="00AB1BF9"/>
    <w:rsid w:val="00AB1DE3"/>
    <w:rsid w:val="00AB1F05"/>
    <w:rsid w:val="00AB3AD7"/>
    <w:rsid w:val="00AB3D15"/>
    <w:rsid w:val="00AB46C1"/>
    <w:rsid w:val="00AB5BDA"/>
    <w:rsid w:val="00AB7273"/>
    <w:rsid w:val="00AB7A8F"/>
    <w:rsid w:val="00AC0764"/>
    <w:rsid w:val="00AC09B9"/>
    <w:rsid w:val="00AC1519"/>
    <w:rsid w:val="00AC25F9"/>
    <w:rsid w:val="00AC29D4"/>
    <w:rsid w:val="00AC2BD3"/>
    <w:rsid w:val="00AC3126"/>
    <w:rsid w:val="00AC3368"/>
    <w:rsid w:val="00AC3429"/>
    <w:rsid w:val="00AC3A6F"/>
    <w:rsid w:val="00AC3B2B"/>
    <w:rsid w:val="00AC5971"/>
    <w:rsid w:val="00AC7807"/>
    <w:rsid w:val="00AC7B8B"/>
    <w:rsid w:val="00AD1EF3"/>
    <w:rsid w:val="00AD4CE6"/>
    <w:rsid w:val="00AD5A54"/>
    <w:rsid w:val="00AD5A99"/>
    <w:rsid w:val="00AD5C0B"/>
    <w:rsid w:val="00AD7EA3"/>
    <w:rsid w:val="00AE0045"/>
    <w:rsid w:val="00AE1C4B"/>
    <w:rsid w:val="00AE1E47"/>
    <w:rsid w:val="00AE25D6"/>
    <w:rsid w:val="00AE2736"/>
    <w:rsid w:val="00AE2F4A"/>
    <w:rsid w:val="00AE3FE5"/>
    <w:rsid w:val="00AE4769"/>
    <w:rsid w:val="00AE4AC7"/>
    <w:rsid w:val="00AE54FF"/>
    <w:rsid w:val="00AE6024"/>
    <w:rsid w:val="00AE65B6"/>
    <w:rsid w:val="00AE6675"/>
    <w:rsid w:val="00AE66CE"/>
    <w:rsid w:val="00AF0010"/>
    <w:rsid w:val="00AF09DE"/>
    <w:rsid w:val="00AF13A0"/>
    <w:rsid w:val="00AF1CE0"/>
    <w:rsid w:val="00AF1EAC"/>
    <w:rsid w:val="00AF2F70"/>
    <w:rsid w:val="00AF4D9C"/>
    <w:rsid w:val="00AF581B"/>
    <w:rsid w:val="00AF6269"/>
    <w:rsid w:val="00B003AE"/>
    <w:rsid w:val="00B0067F"/>
    <w:rsid w:val="00B0109B"/>
    <w:rsid w:val="00B019E9"/>
    <w:rsid w:val="00B01FD5"/>
    <w:rsid w:val="00B021FB"/>
    <w:rsid w:val="00B02AB1"/>
    <w:rsid w:val="00B033FC"/>
    <w:rsid w:val="00B03DE2"/>
    <w:rsid w:val="00B04D1F"/>
    <w:rsid w:val="00B058A3"/>
    <w:rsid w:val="00B05AE9"/>
    <w:rsid w:val="00B061A8"/>
    <w:rsid w:val="00B06C4D"/>
    <w:rsid w:val="00B1053D"/>
    <w:rsid w:val="00B107FA"/>
    <w:rsid w:val="00B11207"/>
    <w:rsid w:val="00B11D09"/>
    <w:rsid w:val="00B136B4"/>
    <w:rsid w:val="00B14A08"/>
    <w:rsid w:val="00B14E6C"/>
    <w:rsid w:val="00B15088"/>
    <w:rsid w:val="00B15519"/>
    <w:rsid w:val="00B16272"/>
    <w:rsid w:val="00B1737B"/>
    <w:rsid w:val="00B216EB"/>
    <w:rsid w:val="00B23AE9"/>
    <w:rsid w:val="00B248B5"/>
    <w:rsid w:val="00B24DE7"/>
    <w:rsid w:val="00B24EE8"/>
    <w:rsid w:val="00B2520F"/>
    <w:rsid w:val="00B26E73"/>
    <w:rsid w:val="00B3157D"/>
    <w:rsid w:val="00B31A4B"/>
    <w:rsid w:val="00B31C38"/>
    <w:rsid w:val="00B329EA"/>
    <w:rsid w:val="00B32D2E"/>
    <w:rsid w:val="00B33243"/>
    <w:rsid w:val="00B33BE1"/>
    <w:rsid w:val="00B353DF"/>
    <w:rsid w:val="00B35731"/>
    <w:rsid w:val="00B35D55"/>
    <w:rsid w:val="00B36642"/>
    <w:rsid w:val="00B36989"/>
    <w:rsid w:val="00B37265"/>
    <w:rsid w:val="00B37488"/>
    <w:rsid w:val="00B379CE"/>
    <w:rsid w:val="00B37F55"/>
    <w:rsid w:val="00B40552"/>
    <w:rsid w:val="00B412D3"/>
    <w:rsid w:val="00B41E12"/>
    <w:rsid w:val="00B42102"/>
    <w:rsid w:val="00B42D22"/>
    <w:rsid w:val="00B4391E"/>
    <w:rsid w:val="00B43F20"/>
    <w:rsid w:val="00B44194"/>
    <w:rsid w:val="00B4428D"/>
    <w:rsid w:val="00B44662"/>
    <w:rsid w:val="00B45309"/>
    <w:rsid w:val="00B458DE"/>
    <w:rsid w:val="00B4646D"/>
    <w:rsid w:val="00B46EE3"/>
    <w:rsid w:val="00B47DC0"/>
    <w:rsid w:val="00B47EB4"/>
    <w:rsid w:val="00B51401"/>
    <w:rsid w:val="00B51752"/>
    <w:rsid w:val="00B517DA"/>
    <w:rsid w:val="00B51B56"/>
    <w:rsid w:val="00B520A1"/>
    <w:rsid w:val="00B528E6"/>
    <w:rsid w:val="00B53003"/>
    <w:rsid w:val="00B53E53"/>
    <w:rsid w:val="00B5403C"/>
    <w:rsid w:val="00B55E5C"/>
    <w:rsid w:val="00B579A8"/>
    <w:rsid w:val="00B57AA0"/>
    <w:rsid w:val="00B61379"/>
    <w:rsid w:val="00B627B9"/>
    <w:rsid w:val="00B64736"/>
    <w:rsid w:val="00B6537E"/>
    <w:rsid w:val="00B65D36"/>
    <w:rsid w:val="00B66019"/>
    <w:rsid w:val="00B66881"/>
    <w:rsid w:val="00B66D1A"/>
    <w:rsid w:val="00B67B05"/>
    <w:rsid w:val="00B7092C"/>
    <w:rsid w:val="00B70A06"/>
    <w:rsid w:val="00B70C2A"/>
    <w:rsid w:val="00B737A6"/>
    <w:rsid w:val="00B7388B"/>
    <w:rsid w:val="00B755D3"/>
    <w:rsid w:val="00B75636"/>
    <w:rsid w:val="00B757CE"/>
    <w:rsid w:val="00B76244"/>
    <w:rsid w:val="00B76629"/>
    <w:rsid w:val="00B76C69"/>
    <w:rsid w:val="00B8027B"/>
    <w:rsid w:val="00B805D9"/>
    <w:rsid w:val="00B80B16"/>
    <w:rsid w:val="00B80B45"/>
    <w:rsid w:val="00B80FFF"/>
    <w:rsid w:val="00B8147F"/>
    <w:rsid w:val="00B822B5"/>
    <w:rsid w:val="00B8256A"/>
    <w:rsid w:val="00B82DCF"/>
    <w:rsid w:val="00B830D2"/>
    <w:rsid w:val="00B835EB"/>
    <w:rsid w:val="00B83781"/>
    <w:rsid w:val="00B8464D"/>
    <w:rsid w:val="00B8529A"/>
    <w:rsid w:val="00B85EBF"/>
    <w:rsid w:val="00B90081"/>
    <w:rsid w:val="00B90125"/>
    <w:rsid w:val="00B90214"/>
    <w:rsid w:val="00B914A9"/>
    <w:rsid w:val="00B9190B"/>
    <w:rsid w:val="00B91D90"/>
    <w:rsid w:val="00B92F35"/>
    <w:rsid w:val="00B93000"/>
    <w:rsid w:val="00B931DE"/>
    <w:rsid w:val="00B93705"/>
    <w:rsid w:val="00B93B34"/>
    <w:rsid w:val="00B94D0E"/>
    <w:rsid w:val="00B9548E"/>
    <w:rsid w:val="00B95A1D"/>
    <w:rsid w:val="00B95CDA"/>
    <w:rsid w:val="00B95E8D"/>
    <w:rsid w:val="00B96B87"/>
    <w:rsid w:val="00B97462"/>
    <w:rsid w:val="00B97B94"/>
    <w:rsid w:val="00B97EF6"/>
    <w:rsid w:val="00BA0307"/>
    <w:rsid w:val="00BA0F46"/>
    <w:rsid w:val="00BA18D1"/>
    <w:rsid w:val="00BA25C0"/>
    <w:rsid w:val="00BA2D95"/>
    <w:rsid w:val="00BA32A8"/>
    <w:rsid w:val="00BA446A"/>
    <w:rsid w:val="00BA49D7"/>
    <w:rsid w:val="00BA4F86"/>
    <w:rsid w:val="00BA55D4"/>
    <w:rsid w:val="00BA5D09"/>
    <w:rsid w:val="00BA5FA9"/>
    <w:rsid w:val="00BA7582"/>
    <w:rsid w:val="00BA75F0"/>
    <w:rsid w:val="00BA7EC3"/>
    <w:rsid w:val="00BB0415"/>
    <w:rsid w:val="00BB2EC5"/>
    <w:rsid w:val="00BB2FA2"/>
    <w:rsid w:val="00BB3A37"/>
    <w:rsid w:val="00BB3BB6"/>
    <w:rsid w:val="00BB430E"/>
    <w:rsid w:val="00BB435F"/>
    <w:rsid w:val="00BB537E"/>
    <w:rsid w:val="00BB57B6"/>
    <w:rsid w:val="00BB6526"/>
    <w:rsid w:val="00BB6DBF"/>
    <w:rsid w:val="00BB7614"/>
    <w:rsid w:val="00BC02EF"/>
    <w:rsid w:val="00BC0A22"/>
    <w:rsid w:val="00BC0B6B"/>
    <w:rsid w:val="00BC0ED8"/>
    <w:rsid w:val="00BC101C"/>
    <w:rsid w:val="00BC2253"/>
    <w:rsid w:val="00BC2B79"/>
    <w:rsid w:val="00BC35D7"/>
    <w:rsid w:val="00BC396A"/>
    <w:rsid w:val="00BC3B00"/>
    <w:rsid w:val="00BC5693"/>
    <w:rsid w:val="00BC5CC3"/>
    <w:rsid w:val="00BC7069"/>
    <w:rsid w:val="00BC708B"/>
    <w:rsid w:val="00BC7A55"/>
    <w:rsid w:val="00BD1965"/>
    <w:rsid w:val="00BD2E1D"/>
    <w:rsid w:val="00BD2E8E"/>
    <w:rsid w:val="00BD2FDE"/>
    <w:rsid w:val="00BD4790"/>
    <w:rsid w:val="00BD5980"/>
    <w:rsid w:val="00BD5DFC"/>
    <w:rsid w:val="00BD600A"/>
    <w:rsid w:val="00BD626A"/>
    <w:rsid w:val="00BD6422"/>
    <w:rsid w:val="00BD6AB8"/>
    <w:rsid w:val="00BE112D"/>
    <w:rsid w:val="00BE27E9"/>
    <w:rsid w:val="00BE4EBF"/>
    <w:rsid w:val="00BE6659"/>
    <w:rsid w:val="00BE6D3C"/>
    <w:rsid w:val="00BE794B"/>
    <w:rsid w:val="00BF0221"/>
    <w:rsid w:val="00BF2146"/>
    <w:rsid w:val="00BF22E3"/>
    <w:rsid w:val="00BF2658"/>
    <w:rsid w:val="00BF319B"/>
    <w:rsid w:val="00BF3BDB"/>
    <w:rsid w:val="00BF473B"/>
    <w:rsid w:val="00BF622B"/>
    <w:rsid w:val="00BF643B"/>
    <w:rsid w:val="00BF7269"/>
    <w:rsid w:val="00C00798"/>
    <w:rsid w:val="00C01659"/>
    <w:rsid w:val="00C02D68"/>
    <w:rsid w:val="00C03259"/>
    <w:rsid w:val="00C03280"/>
    <w:rsid w:val="00C03B98"/>
    <w:rsid w:val="00C04A95"/>
    <w:rsid w:val="00C04D7D"/>
    <w:rsid w:val="00C05113"/>
    <w:rsid w:val="00C05B6A"/>
    <w:rsid w:val="00C05FFB"/>
    <w:rsid w:val="00C06ECA"/>
    <w:rsid w:val="00C0761B"/>
    <w:rsid w:val="00C10610"/>
    <w:rsid w:val="00C1112B"/>
    <w:rsid w:val="00C11385"/>
    <w:rsid w:val="00C117EB"/>
    <w:rsid w:val="00C1296C"/>
    <w:rsid w:val="00C12F79"/>
    <w:rsid w:val="00C136B1"/>
    <w:rsid w:val="00C15AC7"/>
    <w:rsid w:val="00C174DF"/>
    <w:rsid w:val="00C200DA"/>
    <w:rsid w:val="00C20392"/>
    <w:rsid w:val="00C21248"/>
    <w:rsid w:val="00C21A0E"/>
    <w:rsid w:val="00C21BBC"/>
    <w:rsid w:val="00C21F1B"/>
    <w:rsid w:val="00C22514"/>
    <w:rsid w:val="00C2268C"/>
    <w:rsid w:val="00C23128"/>
    <w:rsid w:val="00C243FE"/>
    <w:rsid w:val="00C24C7B"/>
    <w:rsid w:val="00C255E3"/>
    <w:rsid w:val="00C25AB8"/>
    <w:rsid w:val="00C267CA"/>
    <w:rsid w:val="00C27227"/>
    <w:rsid w:val="00C2735B"/>
    <w:rsid w:val="00C27753"/>
    <w:rsid w:val="00C309E5"/>
    <w:rsid w:val="00C32214"/>
    <w:rsid w:val="00C32F78"/>
    <w:rsid w:val="00C34135"/>
    <w:rsid w:val="00C34252"/>
    <w:rsid w:val="00C34844"/>
    <w:rsid w:val="00C3674A"/>
    <w:rsid w:val="00C36BD2"/>
    <w:rsid w:val="00C42088"/>
    <w:rsid w:val="00C42DC0"/>
    <w:rsid w:val="00C43F21"/>
    <w:rsid w:val="00C457C5"/>
    <w:rsid w:val="00C45C9D"/>
    <w:rsid w:val="00C4740C"/>
    <w:rsid w:val="00C47AF5"/>
    <w:rsid w:val="00C507B6"/>
    <w:rsid w:val="00C508D3"/>
    <w:rsid w:val="00C51497"/>
    <w:rsid w:val="00C51F43"/>
    <w:rsid w:val="00C52450"/>
    <w:rsid w:val="00C524C3"/>
    <w:rsid w:val="00C52ECC"/>
    <w:rsid w:val="00C53B73"/>
    <w:rsid w:val="00C540A6"/>
    <w:rsid w:val="00C551C3"/>
    <w:rsid w:val="00C55891"/>
    <w:rsid w:val="00C56A1B"/>
    <w:rsid w:val="00C5732C"/>
    <w:rsid w:val="00C574BA"/>
    <w:rsid w:val="00C6041C"/>
    <w:rsid w:val="00C60E8F"/>
    <w:rsid w:val="00C612E6"/>
    <w:rsid w:val="00C62CAD"/>
    <w:rsid w:val="00C632DD"/>
    <w:rsid w:val="00C640EC"/>
    <w:rsid w:val="00C6447A"/>
    <w:rsid w:val="00C651C8"/>
    <w:rsid w:val="00C65214"/>
    <w:rsid w:val="00C65EA8"/>
    <w:rsid w:val="00C67494"/>
    <w:rsid w:val="00C678CD"/>
    <w:rsid w:val="00C71BBD"/>
    <w:rsid w:val="00C72C6E"/>
    <w:rsid w:val="00C73D9C"/>
    <w:rsid w:val="00C74A53"/>
    <w:rsid w:val="00C74E25"/>
    <w:rsid w:val="00C750DA"/>
    <w:rsid w:val="00C75B9A"/>
    <w:rsid w:val="00C76689"/>
    <w:rsid w:val="00C76B46"/>
    <w:rsid w:val="00C76F05"/>
    <w:rsid w:val="00C801C7"/>
    <w:rsid w:val="00C80C9C"/>
    <w:rsid w:val="00C8304E"/>
    <w:rsid w:val="00C832C9"/>
    <w:rsid w:val="00C83BBD"/>
    <w:rsid w:val="00C83F33"/>
    <w:rsid w:val="00C84FE9"/>
    <w:rsid w:val="00C85AA2"/>
    <w:rsid w:val="00C8742D"/>
    <w:rsid w:val="00C900D2"/>
    <w:rsid w:val="00C9046E"/>
    <w:rsid w:val="00C90836"/>
    <w:rsid w:val="00C90AC4"/>
    <w:rsid w:val="00C90F47"/>
    <w:rsid w:val="00C91893"/>
    <w:rsid w:val="00C923AF"/>
    <w:rsid w:val="00C94410"/>
    <w:rsid w:val="00C95304"/>
    <w:rsid w:val="00C9533B"/>
    <w:rsid w:val="00C972AC"/>
    <w:rsid w:val="00C972B5"/>
    <w:rsid w:val="00C97658"/>
    <w:rsid w:val="00C9768F"/>
    <w:rsid w:val="00C978C7"/>
    <w:rsid w:val="00CA0134"/>
    <w:rsid w:val="00CA02BB"/>
    <w:rsid w:val="00CA0A95"/>
    <w:rsid w:val="00CA0BE8"/>
    <w:rsid w:val="00CA199D"/>
    <w:rsid w:val="00CA2FA5"/>
    <w:rsid w:val="00CA5031"/>
    <w:rsid w:val="00CA5CFC"/>
    <w:rsid w:val="00CA68C5"/>
    <w:rsid w:val="00CA6BFF"/>
    <w:rsid w:val="00CA6C57"/>
    <w:rsid w:val="00CA6DF8"/>
    <w:rsid w:val="00CA782A"/>
    <w:rsid w:val="00CB1DD9"/>
    <w:rsid w:val="00CB3DB4"/>
    <w:rsid w:val="00CB43B9"/>
    <w:rsid w:val="00CB573F"/>
    <w:rsid w:val="00CB5AE8"/>
    <w:rsid w:val="00CB604F"/>
    <w:rsid w:val="00CB729B"/>
    <w:rsid w:val="00CB7361"/>
    <w:rsid w:val="00CB7530"/>
    <w:rsid w:val="00CC02D3"/>
    <w:rsid w:val="00CC0382"/>
    <w:rsid w:val="00CC08AF"/>
    <w:rsid w:val="00CC0BCB"/>
    <w:rsid w:val="00CC150A"/>
    <w:rsid w:val="00CC1624"/>
    <w:rsid w:val="00CC1E94"/>
    <w:rsid w:val="00CC1EBB"/>
    <w:rsid w:val="00CC27EA"/>
    <w:rsid w:val="00CC2864"/>
    <w:rsid w:val="00CC2C69"/>
    <w:rsid w:val="00CC3930"/>
    <w:rsid w:val="00CC421E"/>
    <w:rsid w:val="00CC47CA"/>
    <w:rsid w:val="00CC4C98"/>
    <w:rsid w:val="00CC4DBF"/>
    <w:rsid w:val="00CC64B8"/>
    <w:rsid w:val="00CC6827"/>
    <w:rsid w:val="00CC6E29"/>
    <w:rsid w:val="00CC77FE"/>
    <w:rsid w:val="00CD0C13"/>
    <w:rsid w:val="00CD12DE"/>
    <w:rsid w:val="00CD3898"/>
    <w:rsid w:val="00CD3E8E"/>
    <w:rsid w:val="00CD43BF"/>
    <w:rsid w:val="00CD4E88"/>
    <w:rsid w:val="00CD4F27"/>
    <w:rsid w:val="00CD50F9"/>
    <w:rsid w:val="00CD5165"/>
    <w:rsid w:val="00CD5319"/>
    <w:rsid w:val="00CD569F"/>
    <w:rsid w:val="00CD765A"/>
    <w:rsid w:val="00CE23F0"/>
    <w:rsid w:val="00CE2D48"/>
    <w:rsid w:val="00CE31A4"/>
    <w:rsid w:val="00CE3F68"/>
    <w:rsid w:val="00CE477C"/>
    <w:rsid w:val="00CE6383"/>
    <w:rsid w:val="00CE699E"/>
    <w:rsid w:val="00CE6E44"/>
    <w:rsid w:val="00CE7530"/>
    <w:rsid w:val="00CE7E14"/>
    <w:rsid w:val="00CF1A57"/>
    <w:rsid w:val="00CF1FA1"/>
    <w:rsid w:val="00CF27FC"/>
    <w:rsid w:val="00CF35D4"/>
    <w:rsid w:val="00CF498A"/>
    <w:rsid w:val="00CF6BFB"/>
    <w:rsid w:val="00CF7898"/>
    <w:rsid w:val="00D00E2E"/>
    <w:rsid w:val="00D00FF9"/>
    <w:rsid w:val="00D01033"/>
    <w:rsid w:val="00D028CC"/>
    <w:rsid w:val="00D03C46"/>
    <w:rsid w:val="00D03D1B"/>
    <w:rsid w:val="00D04F61"/>
    <w:rsid w:val="00D066C1"/>
    <w:rsid w:val="00D10AC4"/>
    <w:rsid w:val="00D10EA6"/>
    <w:rsid w:val="00D11E3F"/>
    <w:rsid w:val="00D1266F"/>
    <w:rsid w:val="00D12CB5"/>
    <w:rsid w:val="00D12EE0"/>
    <w:rsid w:val="00D13265"/>
    <w:rsid w:val="00D13D09"/>
    <w:rsid w:val="00D141CD"/>
    <w:rsid w:val="00D1463C"/>
    <w:rsid w:val="00D16AB3"/>
    <w:rsid w:val="00D1749B"/>
    <w:rsid w:val="00D20510"/>
    <w:rsid w:val="00D20B33"/>
    <w:rsid w:val="00D21AC1"/>
    <w:rsid w:val="00D21DDE"/>
    <w:rsid w:val="00D22DE3"/>
    <w:rsid w:val="00D244D9"/>
    <w:rsid w:val="00D25A86"/>
    <w:rsid w:val="00D263E7"/>
    <w:rsid w:val="00D30C00"/>
    <w:rsid w:val="00D317BB"/>
    <w:rsid w:val="00D33BD6"/>
    <w:rsid w:val="00D34417"/>
    <w:rsid w:val="00D34C00"/>
    <w:rsid w:val="00D3548D"/>
    <w:rsid w:val="00D35D0C"/>
    <w:rsid w:val="00D365C4"/>
    <w:rsid w:val="00D3692E"/>
    <w:rsid w:val="00D3748F"/>
    <w:rsid w:val="00D37579"/>
    <w:rsid w:val="00D401AA"/>
    <w:rsid w:val="00D4032E"/>
    <w:rsid w:val="00D42619"/>
    <w:rsid w:val="00D43107"/>
    <w:rsid w:val="00D4336E"/>
    <w:rsid w:val="00D43720"/>
    <w:rsid w:val="00D43756"/>
    <w:rsid w:val="00D44603"/>
    <w:rsid w:val="00D44D16"/>
    <w:rsid w:val="00D45B4E"/>
    <w:rsid w:val="00D46356"/>
    <w:rsid w:val="00D46F66"/>
    <w:rsid w:val="00D474D2"/>
    <w:rsid w:val="00D4773D"/>
    <w:rsid w:val="00D47EA1"/>
    <w:rsid w:val="00D500C7"/>
    <w:rsid w:val="00D50458"/>
    <w:rsid w:val="00D5053D"/>
    <w:rsid w:val="00D50A3C"/>
    <w:rsid w:val="00D50F24"/>
    <w:rsid w:val="00D51AB0"/>
    <w:rsid w:val="00D51C68"/>
    <w:rsid w:val="00D51D0E"/>
    <w:rsid w:val="00D5289A"/>
    <w:rsid w:val="00D52B91"/>
    <w:rsid w:val="00D53673"/>
    <w:rsid w:val="00D5654C"/>
    <w:rsid w:val="00D56F0A"/>
    <w:rsid w:val="00D5730C"/>
    <w:rsid w:val="00D57996"/>
    <w:rsid w:val="00D57CAF"/>
    <w:rsid w:val="00D57E43"/>
    <w:rsid w:val="00D57EDD"/>
    <w:rsid w:val="00D60287"/>
    <w:rsid w:val="00D60320"/>
    <w:rsid w:val="00D60680"/>
    <w:rsid w:val="00D62024"/>
    <w:rsid w:val="00D62C7B"/>
    <w:rsid w:val="00D634CA"/>
    <w:rsid w:val="00D643CC"/>
    <w:rsid w:val="00D647D0"/>
    <w:rsid w:val="00D648D5"/>
    <w:rsid w:val="00D65616"/>
    <w:rsid w:val="00D663B9"/>
    <w:rsid w:val="00D66722"/>
    <w:rsid w:val="00D66C50"/>
    <w:rsid w:val="00D66E18"/>
    <w:rsid w:val="00D67D06"/>
    <w:rsid w:val="00D70E4F"/>
    <w:rsid w:val="00D7133F"/>
    <w:rsid w:val="00D71CA3"/>
    <w:rsid w:val="00D7218D"/>
    <w:rsid w:val="00D72879"/>
    <w:rsid w:val="00D73C77"/>
    <w:rsid w:val="00D73F28"/>
    <w:rsid w:val="00D74376"/>
    <w:rsid w:val="00D7484D"/>
    <w:rsid w:val="00D74D0A"/>
    <w:rsid w:val="00D77194"/>
    <w:rsid w:val="00D777CE"/>
    <w:rsid w:val="00D80F4E"/>
    <w:rsid w:val="00D814EA"/>
    <w:rsid w:val="00D81C35"/>
    <w:rsid w:val="00D82AAF"/>
    <w:rsid w:val="00D84B53"/>
    <w:rsid w:val="00D850A5"/>
    <w:rsid w:val="00D85F98"/>
    <w:rsid w:val="00D86051"/>
    <w:rsid w:val="00D9011D"/>
    <w:rsid w:val="00D917AF"/>
    <w:rsid w:val="00D93610"/>
    <w:rsid w:val="00D9389B"/>
    <w:rsid w:val="00D948B9"/>
    <w:rsid w:val="00D949FC"/>
    <w:rsid w:val="00D9506E"/>
    <w:rsid w:val="00D952A9"/>
    <w:rsid w:val="00D95F50"/>
    <w:rsid w:val="00D966C1"/>
    <w:rsid w:val="00D9672D"/>
    <w:rsid w:val="00D96C08"/>
    <w:rsid w:val="00D97A62"/>
    <w:rsid w:val="00D97BC1"/>
    <w:rsid w:val="00DA0C14"/>
    <w:rsid w:val="00DA16EE"/>
    <w:rsid w:val="00DA18E3"/>
    <w:rsid w:val="00DA1DCA"/>
    <w:rsid w:val="00DA21C9"/>
    <w:rsid w:val="00DA25B4"/>
    <w:rsid w:val="00DA4B2C"/>
    <w:rsid w:val="00DA50CF"/>
    <w:rsid w:val="00DA5FC4"/>
    <w:rsid w:val="00DA64BA"/>
    <w:rsid w:val="00DA685B"/>
    <w:rsid w:val="00DA746B"/>
    <w:rsid w:val="00DA778C"/>
    <w:rsid w:val="00DA79A8"/>
    <w:rsid w:val="00DB051F"/>
    <w:rsid w:val="00DB0A9C"/>
    <w:rsid w:val="00DB342E"/>
    <w:rsid w:val="00DB4741"/>
    <w:rsid w:val="00DB4A30"/>
    <w:rsid w:val="00DB5529"/>
    <w:rsid w:val="00DB6942"/>
    <w:rsid w:val="00DB6A4A"/>
    <w:rsid w:val="00DB6D28"/>
    <w:rsid w:val="00DC01C4"/>
    <w:rsid w:val="00DC0FE1"/>
    <w:rsid w:val="00DC115A"/>
    <w:rsid w:val="00DC11CB"/>
    <w:rsid w:val="00DC1675"/>
    <w:rsid w:val="00DC23C2"/>
    <w:rsid w:val="00DC26C0"/>
    <w:rsid w:val="00DC298A"/>
    <w:rsid w:val="00DC2CA2"/>
    <w:rsid w:val="00DC305C"/>
    <w:rsid w:val="00DC4521"/>
    <w:rsid w:val="00DC4612"/>
    <w:rsid w:val="00DC465D"/>
    <w:rsid w:val="00DC4AAF"/>
    <w:rsid w:val="00DC4B38"/>
    <w:rsid w:val="00DC536C"/>
    <w:rsid w:val="00DC57AF"/>
    <w:rsid w:val="00DC5BA1"/>
    <w:rsid w:val="00DC6042"/>
    <w:rsid w:val="00DC7851"/>
    <w:rsid w:val="00DC79A1"/>
    <w:rsid w:val="00DD0287"/>
    <w:rsid w:val="00DD13F1"/>
    <w:rsid w:val="00DD1E4D"/>
    <w:rsid w:val="00DD26D7"/>
    <w:rsid w:val="00DD2890"/>
    <w:rsid w:val="00DD2A15"/>
    <w:rsid w:val="00DD31C1"/>
    <w:rsid w:val="00DD3246"/>
    <w:rsid w:val="00DD3AD1"/>
    <w:rsid w:val="00DD4E50"/>
    <w:rsid w:val="00DD5719"/>
    <w:rsid w:val="00DD5870"/>
    <w:rsid w:val="00DD5D1F"/>
    <w:rsid w:val="00DD647E"/>
    <w:rsid w:val="00DD6C77"/>
    <w:rsid w:val="00DE05DE"/>
    <w:rsid w:val="00DE14D5"/>
    <w:rsid w:val="00DE1C03"/>
    <w:rsid w:val="00DE4F47"/>
    <w:rsid w:val="00DE575D"/>
    <w:rsid w:val="00DE6256"/>
    <w:rsid w:val="00DE6663"/>
    <w:rsid w:val="00DE6766"/>
    <w:rsid w:val="00DE69FB"/>
    <w:rsid w:val="00DE7261"/>
    <w:rsid w:val="00DF019B"/>
    <w:rsid w:val="00DF0320"/>
    <w:rsid w:val="00DF1BF5"/>
    <w:rsid w:val="00DF2394"/>
    <w:rsid w:val="00DF2521"/>
    <w:rsid w:val="00DF3ADE"/>
    <w:rsid w:val="00DF5376"/>
    <w:rsid w:val="00DF725E"/>
    <w:rsid w:val="00DF76FF"/>
    <w:rsid w:val="00DF7FA3"/>
    <w:rsid w:val="00E00485"/>
    <w:rsid w:val="00E0119C"/>
    <w:rsid w:val="00E01707"/>
    <w:rsid w:val="00E01CA5"/>
    <w:rsid w:val="00E021CF"/>
    <w:rsid w:val="00E0280C"/>
    <w:rsid w:val="00E02BDE"/>
    <w:rsid w:val="00E03018"/>
    <w:rsid w:val="00E04568"/>
    <w:rsid w:val="00E05473"/>
    <w:rsid w:val="00E06960"/>
    <w:rsid w:val="00E06E21"/>
    <w:rsid w:val="00E11DFD"/>
    <w:rsid w:val="00E125EE"/>
    <w:rsid w:val="00E1357F"/>
    <w:rsid w:val="00E13801"/>
    <w:rsid w:val="00E13954"/>
    <w:rsid w:val="00E14174"/>
    <w:rsid w:val="00E157EC"/>
    <w:rsid w:val="00E15F05"/>
    <w:rsid w:val="00E16494"/>
    <w:rsid w:val="00E16A8B"/>
    <w:rsid w:val="00E16F5D"/>
    <w:rsid w:val="00E208D8"/>
    <w:rsid w:val="00E20A70"/>
    <w:rsid w:val="00E21BC2"/>
    <w:rsid w:val="00E2235C"/>
    <w:rsid w:val="00E223CA"/>
    <w:rsid w:val="00E2247D"/>
    <w:rsid w:val="00E22800"/>
    <w:rsid w:val="00E23EEF"/>
    <w:rsid w:val="00E24013"/>
    <w:rsid w:val="00E27631"/>
    <w:rsid w:val="00E27ABD"/>
    <w:rsid w:val="00E30DBB"/>
    <w:rsid w:val="00E3154E"/>
    <w:rsid w:val="00E3203A"/>
    <w:rsid w:val="00E32CBC"/>
    <w:rsid w:val="00E32D95"/>
    <w:rsid w:val="00E34042"/>
    <w:rsid w:val="00E344A0"/>
    <w:rsid w:val="00E34518"/>
    <w:rsid w:val="00E35210"/>
    <w:rsid w:val="00E35BB0"/>
    <w:rsid w:val="00E35D4A"/>
    <w:rsid w:val="00E35F03"/>
    <w:rsid w:val="00E3675E"/>
    <w:rsid w:val="00E36E4E"/>
    <w:rsid w:val="00E40121"/>
    <w:rsid w:val="00E40768"/>
    <w:rsid w:val="00E41462"/>
    <w:rsid w:val="00E42064"/>
    <w:rsid w:val="00E42914"/>
    <w:rsid w:val="00E42952"/>
    <w:rsid w:val="00E42FEC"/>
    <w:rsid w:val="00E437D2"/>
    <w:rsid w:val="00E439B9"/>
    <w:rsid w:val="00E4470F"/>
    <w:rsid w:val="00E4480A"/>
    <w:rsid w:val="00E44E60"/>
    <w:rsid w:val="00E45326"/>
    <w:rsid w:val="00E457B9"/>
    <w:rsid w:val="00E46EFF"/>
    <w:rsid w:val="00E475D7"/>
    <w:rsid w:val="00E50596"/>
    <w:rsid w:val="00E51371"/>
    <w:rsid w:val="00E547ED"/>
    <w:rsid w:val="00E5512D"/>
    <w:rsid w:val="00E566B2"/>
    <w:rsid w:val="00E57808"/>
    <w:rsid w:val="00E6029E"/>
    <w:rsid w:val="00E60687"/>
    <w:rsid w:val="00E61CDE"/>
    <w:rsid w:val="00E6246D"/>
    <w:rsid w:val="00E6349E"/>
    <w:rsid w:val="00E63DD7"/>
    <w:rsid w:val="00E649C9"/>
    <w:rsid w:val="00E65EBD"/>
    <w:rsid w:val="00E67B91"/>
    <w:rsid w:val="00E6D434"/>
    <w:rsid w:val="00E70601"/>
    <w:rsid w:val="00E71169"/>
    <w:rsid w:val="00E715C7"/>
    <w:rsid w:val="00E71B43"/>
    <w:rsid w:val="00E71C9E"/>
    <w:rsid w:val="00E721BD"/>
    <w:rsid w:val="00E73173"/>
    <w:rsid w:val="00E73EA0"/>
    <w:rsid w:val="00E757A5"/>
    <w:rsid w:val="00E75BAC"/>
    <w:rsid w:val="00E76F37"/>
    <w:rsid w:val="00E80560"/>
    <w:rsid w:val="00E8071C"/>
    <w:rsid w:val="00E80F46"/>
    <w:rsid w:val="00E82D29"/>
    <w:rsid w:val="00E82F8C"/>
    <w:rsid w:val="00E8339C"/>
    <w:rsid w:val="00E84349"/>
    <w:rsid w:val="00E84778"/>
    <w:rsid w:val="00E84C9A"/>
    <w:rsid w:val="00E85117"/>
    <w:rsid w:val="00E8538B"/>
    <w:rsid w:val="00E85959"/>
    <w:rsid w:val="00E868B1"/>
    <w:rsid w:val="00E869E2"/>
    <w:rsid w:val="00E87771"/>
    <w:rsid w:val="00E87D4D"/>
    <w:rsid w:val="00E90D9F"/>
    <w:rsid w:val="00E92F98"/>
    <w:rsid w:val="00E93A27"/>
    <w:rsid w:val="00E949AD"/>
    <w:rsid w:val="00E952D3"/>
    <w:rsid w:val="00E959BE"/>
    <w:rsid w:val="00E96E5E"/>
    <w:rsid w:val="00E96F61"/>
    <w:rsid w:val="00E97869"/>
    <w:rsid w:val="00EA05E4"/>
    <w:rsid w:val="00EA0986"/>
    <w:rsid w:val="00EA231C"/>
    <w:rsid w:val="00EA3792"/>
    <w:rsid w:val="00EA37E4"/>
    <w:rsid w:val="00EA3CC9"/>
    <w:rsid w:val="00EA44ED"/>
    <w:rsid w:val="00EA4DAE"/>
    <w:rsid w:val="00EA5091"/>
    <w:rsid w:val="00EA51D7"/>
    <w:rsid w:val="00EA66B9"/>
    <w:rsid w:val="00EA6712"/>
    <w:rsid w:val="00EA79C7"/>
    <w:rsid w:val="00EA7A09"/>
    <w:rsid w:val="00EB0E77"/>
    <w:rsid w:val="00EB1582"/>
    <w:rsid w:val="00EB221C"/>
    <w:rsid w:val="00EB22FB"/>
    <w:rsid w:val="00EB2D02"/>
    <w:rsid w:val="00EB30E9"/>
    <w:rsid w:val="00EB37D2"/>
    <w:rsid w:val="00EB384A"/>
    <w:rsid w:val="00EB42C9"/>
    <w:rsid w:val="00EB4463"/>
    <w:rsid w:val="00EB4B67"/>
    <w:rsid w:val="00EB4D77"/>
    <w:rsid w:val="00EB53E0"/>
    <w:rsid w:val="00EB5E74"/>
    <w:rsid w:val="00EB6248"/>
    <w:rsid w:val="00EB67D1"/>
    <w:rsid w:val="00EB73A1"/>
    <w:rsid w:val="00EB7D0C"/>
    <w:rsid w:val="00EC01A6"/>
    <w:rsid w:val="00EC0231"/>
    <w:rsid w:val="00EC10E0"/>
    <w:rsid w:val="00EC11C7"/>
    <w:rsid w:val="00EC11EB"/>
    <w:rsid w:val="00EC18B2"/>
    <w:rsid w:val="00EC1D14"/>
    <w:rsid w:val="00EC2A55"/>
    <w:rsid w:val="00EC2AC1"/>
    <w:rsid w:val="00EC453C"/>
    <w:rsid w:val="00EC4AA4"/>
    <w:rsid w:val="00EC4F08"/>
    <w:rsid w:val="00EC5A44"/>
    <w:rsid w:val="00EC5C7C"/>
    <w:rsid w:val="00EC5CA5"/>
    <w:rsid w:val="00EC6287"/>
    <w:rsid w:val="00EC6689"/>
    <w:rsid w:val="00ED0A26"/>
    <w:rsid w:val="00ED1452"/>
    <w:rsid w:val="00ED447D"/>
    <w:rsid w:val="00ED476A"/>
    <w:rsid w:val="00ED5A69"/>
    <w:rsid w:val="00ED61AB"/>
    <w:rsid w:val="00ED6255"/>
    <w:rsid w:val="00ED6A4A"/>
    <w:rsid w:val="00ED6BA5"/>
    <w:rsid w:val="00ED779E"/>
    <w:rsid w:val="00ED7C6E"/>
    <w:rsid w:val="00EE00EA"/>
    <w:rsid w:val="00EE0387"/>
    <w:rsid w:val="00EE06E5"/>
    <w:rsid w:val="00EE15D9"/>
    <w:rsid w:val="00EE1938"/>
    <w:rsid w:val="00EE3AB5"/>
    <w:rsid w:val="00EE3DF1"/>
    <w:rsid w:val="00EE474B"/>
    <w:rsid w:val="00EE5796"/>
    <w:rsid w:val="00EE612E"/>
    <w:rsid w:val="00EE745B"/>
    <w:rsid w:val="00EE763A"/>
    <w:rsid w:val="00EF13F2"/>
    <w:rsid w:val="00EF1563"/>
    <w:rsid w:val="00EF16FD"/>
    <w:rsid w:val="00EF25A9"/>
    <w:rsid w:val="00EF35F3"/>
    <w:rsid w:val="00EF37B5"/>
    <w:rsid w:val="00EF3C37"/>
    <w:rsid w:val="00EF3FC4"/>
    <w:rsid w:val="00EF415B"/>
    <w:rsid w:val="00EF4DCC"/>
    <w:rsid w:val="00EF6215"/>
    <w:rsid w:val="00EF6F33"/>
    <w:rsid w:val="00EF7160"/>
    <w:rsid w:val="00F026AF"/>
    <w:rsid w:val="00F04197"/>
    <w:rsid w:val="00F05252"/>
    <w:rsid w:val="00F05C1E"/>
    <w:rsid w:val="00F069A0"/>
    <w:rsid w:val="00F071FE"/>
    <w:rsid w:val="00F07FBB"/>
    <w:rsid w:val="00F10448"/>
    <w:rsid w:val="00F10481"/>
    <w:rsid w:val="00F10816"/>
    <w:rsid w:val="00F11426"/>
    <w:rsid w:val="00F11E57"/>
    <w:rsid w:val="00F11EAB"/>
    <w:rsid w:val="00F12046"/>
    <w:rsid w:val="00F1257C"/>
    <w:rsid w:val="00F13B8B"/>
    <w:rsid w:val="00F149C4"/>
    <w:rsid w:val="00F15387"/>
    <w:rsid w:val="00F156E0"/>
    <w:rsid w:val="00F17452"/>
    <w:rsid w:val="00F17920"/>
    <w:rsid w:val="00F20294"/>
    <w:rsid w:val="00F20EC9"/>
    <w:rsid w:val="00F21327"/>
    <w:rsid w:val="00F2203C"/>
    <w:rsid w:val="00F2289D"/>
    <w:rsid w:val="00F229CA"/>
    <w:rsid w:val="00F22B93"/>
    <w:rsid w:val="00F23406"/>
    <w:rsid w:val="00F23EAC"/>
    <w:rsid w:val="00F262BD"/>
    <w:rsid w:val="00F26BDD"/>
    <w:rsid w:val="00F27310"/>
    <w:rsid w:val="00F27342"/>
    <w:rsid w:val="00F277BF"/>
    <w:rsid w:val="00F308C4"/>
    <w:rsid w:val="00F33AC6"/>
    <w:rsid w:val="00F33B23"/>
    <w:rsid w:val="00F346F5"/>
    <w:rsid w:val="00F3501D"/>
    <w:rsid w:val="00F353B9"/>
    <w:rsid w:val="00F358FF"/>
    <w:rsid w:val="00F37FBE"/>
    <w:rsid w:val="00F40B50"/>
    <w:rsid w:val="00F412B2"/>
    <w:rsid w:val="00F417F8"/>
    <w:rsid w:val="00F41FD2"/>
    <w:rsid w:val="00F422A7"/>
    <w:rsid w:val="00F42B67"/>
    <w:rsid w:val="00F42DEA"/>
    <w:rsid w:val="00F4314D"/>
    <w:rsid w:val="00F43484"/>
    <w:rsid w:val="00F45420"/>
    <w:rsid w:val="00F45C0A"/>
    <w:rsid w:val="00F45CA6"/>
    <w:rsid w:val="00F45FDC"/>
    <w:rsid w:val="00F46F2A"/>
    <w:rsid w:val="00F475CA"/>
    <w:rsid w:val="00F47A7C"/>
    <w:rsid w:val="00F50381"/>
    <w:rsid w:val="00F505FF"/>
    <w:rsid w:val="00F507B7"/>
    <w:rsid w:val="00F50BF8"/>
    <w:rsid w:val="00F52903"/>
    <w:rsid w:val="00F52B14"/>
    <w:rsid w:val="00F52D24"/>
    <w:rsid w:val="00F52E17"/>
    <w:rsid w:val="00F538D8"/>
    <w:rsid w:val="00F53C94"/>
    <w:rsid w:val="00F53FA9"/>
    <w:rsid w:val="00F54095"/>
    <w:rsid w:val="00F5483A"/>
    <w:rsid w:val="00F55452"/>
    <w:rsid w:val="00F5590E"/>
    <w:rsid w:val="00F56675"/>
    <w:rsid w:val="00F575D7"/>
    <w:rsid w:val="00F57E6C"/>
    <w:rsid w:val="00F6036E"/>
    <w:rsid w:val="00F6112A"/>
    <w:rsid w:val="00F6172E"/>
    <w:rsid w:val="00F62571"/>
    <w:rsid w:val="00F63F45"/>
    <w:rsid w:val="00F6554D"/>
    <w:rsid w:val="00F660F0"/>
    <w:rsid w:val="00F66FAB"/>
    <w:rsid w:val="00F6795A"/>
    <w:rsid w:val="00F71083"/>
    <w:rsid w:val="00F715DB"/>
    <w:rsid w:val="00F71FA5"/>
    <w:rsid w:val="00F72612"/>
    <w:rsid w:val="00F732C2"/>
    <w:rsid w:val="00F73F7F"/>
    <w:rsid w:val="00F74473"/>
    <w:rsid w:val="00F75545"/>
    <w:rsid w:val="00F75777"/>
    <w:rsid w:val="00F7669A"/>
    <w:rsid w:val="00F76E96"/>
    <w:rsid w:val="00F77079"/>
    <w:rsid w:val="00F77E4F"/>
    <w:rsid w:val="00F80892"/>
    <w:rsid w:val="00F8118F"/>
    <w:rsid w:val="00F82055"/>
    <w:rsid w:val="00F823A1"/>
    <w:rsid w:val="00F826E5"/>
    <w:rsid w:val="00F83012"/>
    <w:rsid w:val="00F8319E"/>
    <w:rsid w:val="00F83A8F"/>
    <w:rsid w:val="00F83BE2"/>
    <w:rsid w:val="00F83CA0"/>
    <w:rsid w:val="00F8481A"/>
    <w:rsid w:val="00F85611"/>
    <w:rsid w:val="00F85F6B"/>
    <w:rsid w:val="00F86730"/>
    <w:rsid w:val="00F86F06"/>
    <w:rsid w:val="00F87222"/>
    <w:rsid w:val="00F87293"/>
    <w:rsid w:val="00F87AA9"/>
    <w:rsid w:val="00F90535"/>
    <w:rsid w:val="00F90B85"/>
    <w:rsid w:val="00F911A5"/>
    <w:rsid w:val="00F91D5B"/>
    <w:rsid w:val="00F92594"/>
    <w:rsid w:val="00F93FC8"/>
    <w:rsid w:val="00F9401D"/>
    <w:rsid w:val="00F942B0"/>
    <w:rsid w:val="00F94376"/>
    <w:rsid w:val="00F959A0"/>
    <w:rsid w:val="00F97870"/>
    <w:rsid w:val="00F979B5"/>
    <w:rsid w:val="00FA0812"/>
    <w:rsid w:val="00FA1CD3"/>
    <w:rsid w:val="00FA2B22"/>
    <w:rsid w:val="00FA2B61"/>
    <w:rsid w:val="00FA3AC4"/>
    <w:rsid w:val="00FA3E06"/>
    <w:rsid w:val="00FA5F5A"/>
    <w:rsid w:val="00FA6465"/>
    <w:rsid w:val="00FA72D5"/>
    <w:rsid w:val="00FA7AC1"/>
    <w:rsid w:val="00FA7DE8"/>
    <w:rsid w:val="00FB168A"/>
    <w:rsid w:val="00FB2121"/>
    <w:rsid w:val="00FB230D"/>
    <w:rsid w:val="00FB2680"/>
    <w:rsid w:val="00FB2C8F"/>
    <w:rsid w:val="00FB36E4"/>
    <w:rsid w:val="00FB5DA2"/>
    <w:rsid w:val="00FB63FE"/>
    <w:rsid w:val="00FB65D4"/>
    <w:rsid w:val="00FB79AF"/>
    <w:rsid w:val="00FB79E4"/>
    <w:rsid w:val="00FC04F0"/>
    <w:rsid w:val="00FC10C4"/>
    <w:rsid w:val="00FC1399"/>
    <w:rsid w:val="00FC2FA1"/>
    <w:rsid w:val="00FC302C"/>
    <w:rsid w:val="00FC3440"/>
    <w:rsid w:val="00FC3CB3"/>
    <w:rsid w:val="00FC5823"/>
    <w:rsid w:val="00FC62EA"/>
    <w:rsid w:val="00FC6C9B"/>
    <w:rsid w:val="00FC7382"/>
    <w:rsid w:val="00FD0639"/>
    <w:rsid w:val="00FD2691"/>
    <w:rsid w:val="00FD2795"/>
    <w:rsid w:val="00FD3260"/>
    <w:rsid w:val="00FD3713"/>
    <w:rsid w:val="00FD3A38"/>
    <w:rsid w:val="00FD3CE1"/>
    <w:rsid w:val="00FD4751"/>
    <w:rsid w:val="00FD47AE"/>
    <w:rsid w:val="00FD5025"/>
    <w:rsid w:val="00FD51B7"/>
    <w:rsid w:val="00FD5C0E"/>
    <w:rsid w:val="00FD65D8"/>
    <w:rsid w:val="00FD66A8"/>
    <w:rsid w:val="00FD6B14"/>
    <w:rsid w:val="00FD6CE6"/>
    <w:rsid w:val="00FD6D3A"/>
    <w:rsid w:val="00FD750E"/>
    <w:rsid w:val="00FD7709"/>
    <w:rsid w:val="00FD796A"/>
    <w:rsid w:val="00FD7EA3"/>
    <w:rsid w:val="00FE0B2E"/>
    <w:rsid w:val="00FE25AE"/>
    <w:rsid w:val="00FE3B45"/>
    <w:rsid w:val="00FE4317"/>
    <w:rsid w:val="00FE5473"/>
    <w:rsid w:val="00FE590B"/>
    <w:rsid w:val="00FE5917"/>
    <w:rsid w:val="00FE59D1"/>
    <w:rsid w:val="00FE625C"/>
    <w:rsid w:val="00FF0073"/>
    <w:rsid w:val="00FF06ED"/>
    <w:rsid w:val="00FF0947"/>
    <w:rsid w:val="00FF0DD2"/>
    <w:rsid w:val="00FF1531"/>
    <w:rsid w:val="00FF1847"/>
    <w:rsid w:val="00FF21E2"/>
    <w:rsid w:val="00FF2CC4"/>
    <w:rsid w:val="00FF358C"/>
    <w:rsid w:val="00FF35DA"/>
    <w:rsid w:val="00FF418C"/>
    <w:rsid w:val="00FF445D"/>
    <w:rsid w:val="00FF4BFF"/>
    <w:rsid w:val="00FF54D0"/>
    <w:rsid w:val="00FF557C"/>
    <w:rsid w:val="00FF79BE"/>
    <w:rsid w:val="00FF7C20"/>
    <w:rsid w:val="0107B49F"/>
    <w:rsid w:val="013B619D"/>
    <w:rsid w:val="016AC08A"/>
    <w:rsid w:val="018D564B"/>
    <w:rsid w:val="01BBCE50"/>
    <w:rsid w:val="01D188F7"/>
    <w:rsid w:val="01D2F840"/>
    <w:rsid w:val="01DA0EDB"/>
    <w:rsid w:val="01FEDFB2"/>
    <w:rsid w:val="0256729E"/>
    <w:rsid w:val="02657228"/>
    <w:rsid w:val="03219462"/>
    <w:rsid w:val="0343AD56"/>
    <w:rsid w:val="0373E457"/>
    <w:rsid w:val="038AC5DD"/>
    <w:rsid w:val="03D9DB94"/>
    <w:rsid w:val="03DE5EC5"/>
    <w:rsid w:val="0413FFFC"/>
    <w:rsid w:val="0420D565"/>
    <w:rsid w:val="043E8920"/>
    <w:rsid w:val="046686D3"/>
    <w:rsid w:val="04693656"/>
    <w:rsid w:val="059321D3"/>
    <w:rsid w:val="05C034D8"/>
    <w:rsid w:val="05C68C0B"/>
    <w:rsid w:val="0605EFE7"/>
    <w:rsid w:val="0623C259"/>
    <w:rsid w:val="06252C2A"/>
    <w:rsid w:val="063C49F9"/>
    <w:rsid w:val="067C22AC"/>
    <w:rsid w:val="0687B9C5"/>
    <w:rsid w:val="0689B491"/>
    <w:rsid w:val="06AC171B"/>
    <w:rsid w:val="0702EEAC"/>
    <w:rsid w:val="071F7ED1"/>
    <w:rsid w:val="0726AB40"/>
    <w:rsid w:val="07351FC6"/>
    <w:rsid w:val="07357E29"/>
    <w:rsid w:val="07424898"/>
    <w:rsid w:val="0751C526"/>
    <w:rsid w:val="07B448E1"/>
    <w:rsid w:val="07EC5618"/>
    <w:rsid w:val="081B9D12"/>
    <w:rsid w:val="08C8C753"/>
    <w:rsid w:val="08E0383C"/>
    <w:rsid w:val="08EBD83B"/>
    <w:rsid w:val="091ECF8B"/>
    <w:rsid w:val="095E75C9"/>
    <w:rsid w:val="096C57C1"/>
    <w:rsid w:val="098800D1"/>
    <w:rsid w:val="09A71D18"/>
    <w:rsid w:val="0A1A679F"/>
    <w:rsid w:val="0A32F154"/>
    <w:rsid w:val="0A70D3BF"/>
    <w:rsid w:val="0AB67D86"/>
    <w:rsid w:val="0B140ABB"/>
    <w:rsid w:val="0B772C66"/>
    <w:rsid w:val="0BCF3605"/>
    <w:rsid w:val="0BF349BC"/>
    <w:rsid w:val="0C01377F"/>
    <w:rsid w:val="0C0424FA"/>
    <w:rsid w:val="0C564BD2"/>
    <w:rsid w:val="0C8A9394"/>
    <w:rsid w:val="0CA805B4"/>
    <w:rsid w:val="0CBCE7E9"/>
    <w:rsid w:val="0CC95113"/>
    <w:rsid w:val="0CED4F6D"/>
    <w:rsid w:val="0CFB4DEF"/>
    <w:rsid w:val="0D51E300"/>
    <w:rsid w:val="0D78D789"/>
    <w:rsid w:val="0D8BEBDC"/>
    <w:rsid w:val="0DF15B5D"/>
    <w:rsid w:val="0DF7773E"/>
    <w:rsid w:val="0E3F9C45"/>
    <w:rsid w:val="0E90839F"/>
    <w:rsid w:val="0E9623BF"/>
    <w:rsid w:val="0EBC2C60"/>
    <w:rsid w:val="0EBC9473"/>
    <w:rsid w:val="0F4B40AF"/>
    <w:rsid w:val="0F6F0B24"/>
    <w:rsid w:val="0F91EBD7"/>
    <w:rsid w:val="0FF39D7D"/>
    <w:rsid w:val="0FFA9C15"/>
    <w:rsid w:val="10349F49"/>
    <w:rsid w:val="10879C41"/>
    <w:rsid w:val="10CBBB8B"/>
    <w:rsid w:val="111B6670"/>
    <w:rsid w:val="1129CC15"/>
    <w:rsid w:val="113CEAFC"/>
    <w:rsid w:val="1155C803"/>
    <w:rsid w:val="11ED49CE"/>
    <w:rsid w:val="1203127B"/>
    <w:rsid w:val="1226AA58"/>
    <w:rsid w:val="12A7D6D9"/>
    <w:rsid w:val="12E70605"/>
    <w:rsid w:val="12FB9887"/>
    <w:rsid w:val="131387AF"/>
    <w:rsid w:val="1323B157"/>
    <w:rsid w:val="1347501C"/>
    <w:rsid w:val="136B9AFA"/>
    <w:rsid w:val="13CC5E90"/>
    <w:rsid w:val="1410C555"/>
    <w:rsid w:val="1453BD82"/>
    <w:rsid w:val="1456FA6B"/>
    <w:rsid w:val="14946FC2"/>
    <w:rsid w:val="149D3A28"/>
    <w:rsid w:val="14A354A8"/>
    <w:rsid w:val="14C2C7CD"/>
    <w:rsid w:val="14C67363"/>
    <w:rsid w:val="14E8D239"/>
    <w:rsid w:val="154ACEA7"/>
    <w:rsid w:val="156CBD88"/>
    <w:rsid w:val="159D6263"/>
    <w:rsid w:val="15A1C9F8"/>
    <w:rsid w:val="1633E0E6"/>
    <w:rsid w:val="16456FD1"/>
    <w:rsid w:val="1677B1CF"/>
    <w:rsid w:val="167BD7EC"/>
    <w:rsid w:val="169E4BA4"/>
    <w:rsid w:val="173932C4"/>
    <w:rsid w:val="173F96AF"/>
    <w:rsid w:val="179897F8"/>
    <w:rsid w:val="17A8E258"/>
    <w:rsid w:val="17A9242B"/>
    <w:rsid w:val="17B5CE8D"/>
    <w:rsid w:val="17E5706E"/>
    <w:rsid w:val="17E65841"/>
    <w:rsid w:val="181BA674"/>
    <w:rsid w:val="183E308E"/>
    <w:rsid w:val="18E1B1FD"/>
    <w:rsid w:val="18EB97AF"/>
    <w:rsid w:val="19ACC895"/>
    <w:rsid w:val="19C0B957"/>
    <w:rsid w:val="1A40AFCA"/>
    <w:rsid w:val="1A5E3954"/>
    <w:rsid w:val="1AACDF88"/>
    <w:rsid w:val="1AB5AFA7"/>
    <w:rsid w:val="1ADD8919"/>
    <w:rsid w:val="1B3909F8"/>
    <w:rsid w:val="1B5CA8F3"/>
    <w:rsid w:val="1B5F47AC"/>
    <w:rsid w:val="1B7C9460"/>
    <w:rsid w:val="1BBAD2C6"/>
    <w:rsid w:val="1BCE4F61"/>
    <w:rsid w:val="1BE032A6"/>
    <w:rsid w:val="1BE4C391"/>
    <w:rsid w:val="1C0CA3E7"/>
    <w:rsid w:val="1C5D92CA"/>
    <w:rsid w:val="1C6D025E"/>
    <w:rsid w:val="1C81046F"/>
    <w:rsid w:val="1C99DF66"/>
    <w:rsid w:val="1C9C2FBF"/>
    <w:rsid w:val="1CB25C24"/>
    <w:rsid w:val="1D3F0CEA"/>
    <w:rsid w:val="1DA46B69"/>
    <w:rsid w:val="1DA958FD"/>
    <w:rsid w:val="1E2ED4F6"/>
    <w:rsid w:val="1E73FFA7"/>
    <w:rsid w:val="1EF4D870"/>
    <w:rsid w:val="1F92F3BF"/>
    <w:rsid w:val="1FAD1B1E"/>
    <w:rsid w:val="1FE06347"/>
    <w:rsid w:val="203DE80C"/>
    <w:rsid w:val="20502D2B"/>
    <w:rsid w:val="208B9F1E"/>
    <w:rsid w:val="20C899A2"/>
    <w:rsid w:val="2116AEC4"/>
    <w:rsid w:val="215370BF"/>
    <w:rsid w:val="21EC1005"/>
    <w:rsid w:val="2222A784"/>
    <w:rsid w:val="227C3D62"/>
    <w:rsid w:val="22DFF70D"/>
    <w:rsid w:val="23226D6C"/>
    <w:rsid w:val="23713B56"/>
    <w:rsid w:val="23BA7860"/>
    <w:rsid w:val="23C646D4"/>
    <w:rsid w:val="23EC347B"/>
    <w:rsid w:val="23F13D8B"/>
    <w:rsid w:val="2451C8AC"/>
    <w:rsid w:val="24673EE5"/>
    <w:rsid w:val="2474A628"/>
    <w:rsid w:val="24DCF5C9"/>
    <w:rsid w:val="25321E07"/>
    <w:rsid w:val="257E8D15"/>
    <w:rsid w:val="25BE6337"/>
    <w:rsid w:val="25F32DC4"/>
    <w:rsid w:val="260C0E38"/>
    <w:rsid w:val="260F2654"/>
    <w:rsid w:val="26232E92"/>
    <w:rsid w:val="26B3AC70"/>
    <w:rsid w:val="26C091EA"/>
    <w:rsid w:val="273F1CA9"/>
    <w:rsid w:val="275052AD"/>
    <w:rsid w:val="27812EAD"/>
    <w:rsid w:val="2788520B"/>
    <w:rsid w:val="28F0B0E3"/>
    <w:rsid w:val="290A1522"/>
    <w:rsid w:val="295B7C8D"/>
    <w:rsid w:val="29E2422A"/>
    <w:rsid w:val="2A35AA6B"/>
    <w:rsid w:val="2A458202"/>
    <w:rsid w:val="2A4BB4B3"/>
    <w:rsid w:val="2A790ED8"/>
    <w:rsid w:val="2ABCC4C9"/>
    <w:rsid w:val="2B46898C"/>
    <w:rsid w:val="2B6DB070"/>
    <w:rsid w:val="2B8FF889"/>
    <w:rsid w:val="2B97891F"/>
    <w:rsid w:val="2BD68BDB"/>
    <w:rsid w:val="2C121671"/>
    <w:rsid w:val="2C31F284"/>
    <w:rsid w:val="2C83C3D3"/>
    <w:rsid w:val="2C8A2A02"/>
    <w:rsid w:val="2CBA43BB"/>
    <w:rsid w:val="2CCA30B3"/>
    <w:rsid w:val="2D73112D"/>
    <w:rsid w:val="2DF013E5"/>
    <w:rsid w:val="2E0B5716"/>
    <w:rsid w:val="2E167FE3"/>
    <w:rsid w:val="2E625019"/>
    <w:rsid w:val="2E794CB0"/>
    <w:rsid w:val="2E88CCA0"/>
    <w:rsid w:val="2EB70624"/>
    <w:rsid w:val="2ECC6936"/>
    <w:rsid w:val="2ED0412C"/>
    <w:rsid w:val="2F4D7062"/>
    <w:rsid w:val="2F626634"/>
    <w:rsid w:val="2FA82C85"/>
    <w:rsid w:val="2FB714D8"/>
    <w:rsid w:val="2FC4A66C"/>
    <w:rsid w:val="2FC7C864"/>
    <w:rsid w:val="2FD0006A"/>
    <w:rsid w:val="2FE3BB6D"/>
    <w:rsid w:val="300C146C"/>
    <w:rsid w:val="301583ED"/>
    <w:rsid w:val="30203336"/>
    <w:rsid w:val="3090AF86"/>
    <w:rsid w:val="30D70E65"/>
    <w:rsid w:val="30EA9A6E"/>
    <w:rsid w:val="318297A1"/>
    <w:rsid w:val="31946532"/>
    <w:rsid w:val="31F60C6A"/>
    <w:rsid w:val="3218254F"/>
    <w:rsid w:val="3252DE73"/>
    <w:rsid w:val="3278E0D8"/>
    <w:rsid w:val="32EF3851"/>
    <w:rsid w:val="33420429"/>
    <w:rsid w:val="33513ABA"/>
    <w:rsid w:val="335D1236"/>
    <w:rsid w:val="3394295E"/>
    <w:rsid w:val="33A2E051"/>
    <w:rsid w:val="33D1BBF2"/>
    <w:rsid w:val="33E4044E"/>
    <w:rsid w:val="33E580CB"/>
    <w:rsid w:val="3425B8AC"/>
    <w:rsid w:val="343092B8"/>
    <w:rsid w:val="34A90E22"/>
    <w:rsid w:val="3512266B"/>
    <w:rsid w:val="35616D87"/>
    <w:rsid w:val="358B1732"/>
    <w:rsid w:val="35A733EC"/>
    <w:rsid w:val="35BCDE22"/>
    <w:rsid w:val="363DA7D5"/>
    <w:rsid w:val="36530614"/>
    <w:rsid w:val="368DA93B"/>
    <w:rsid w:val="36BB17B9"/>
    <w:rsid w:val="36D76DA6"/>
    <w:rsid w:val="37034BBE"/>
    <w:rsid w:val="374EA5FE"/>
    <w:rsid w:val="37761236"/>
    <w:rsid w:val="3814FA92"/>
    <w:rsid w:val="38159289"/>
    <w:rsid w:val="387101AC"/>
    <w:rsid w:val="38834965"/>
    <w:rsid w:val="38BAB395"/>
    <w:rsid w:val="38D46999"/>
    <w:rsid w:val="38F00FE2"/>
    <w:rsid w:val="3914B6E6"/>
    <w:rsid w:val="395DB4D9"/>
    <w:rsid w:val="397250F8"/>
    <w:rsid w:val="3974C7D0"/>
    <w:rsid w:val="39DC175E"/>
    <w:rsid w:val="3A0236C6"/>
    <w:rsid w:val="3A2185B0"/>
    <w:rsid w:val="3A2C5480"/>
    <w:rsid w:val="3AC62FEA"/>
    <w:rsid w:val="3B2B87E3"/>
    <w:rsid w:val="3B4AEA09"/>
    <w:rsid w:val="3B4CE32A"/>
    <w:rsid w:val="3B50079D"/>
    <w:rsid w:val="3B587E7A"/>
    <w:rsid w:val="3B64F435"/>
    <w:rsid w:val="3B7490C3"/>
    <w:rsid w:val="3C1136EE"/>
    <w:rsid w:val="3C13FC3D"/>
    <w:rsid w:val="3C3AD846"/>
    <w:rsid w:val="3C49694B"/>
    <w:rsid w:val="3C4AB529"/>
    <w:rsid w:val="3C6A9F14"/>
    <w:rsid w:val="3C794455"/>
    <w:rsid w:val="3C93565D"/>
    <w:rsid w:val="3D1B7397"/>
    <w:rsid w:val="3D73ABCC"/>
    <w:rsid w:val="3D9DAC3C"/>
    <w:rsid w:val="3DBB1B52"/>
    <w:rsid w:val="3DEE5E40"/>
    <w:rsid w:val="3E8E5730"/>
    <w:rsid w:val="3EB743F8"/>
    <w:rsid w:val="3ECDCF3B"/>
    <w:rsid w:val="3EE11D29"/>
    <w:rsid w:val="3F07E6EA"/>
    <w:rsid w:val="3F1B85A3"/>
    <w:rsid w:val="3F4C195A"/>
    <w:rsid w:val="3F595204"/>
    <w:rsid w:val="3F89F108"/>
    <w:rsid w:val="3FBE73CA"/>
    <w:rsid w:val="3FC59588"/>
    <w:rsid w:val="4019E9CB"/>
    <w:rsid w:val="404157A6"/>
    <w:rsid w:val="413EE9C6"/>
    <w:rsid w:val="4171AC80"/>
    <w:rsid w:val="419E2C11"/>
    <w:rsid w:val="4202D222"/>
    <w:rsid w:val="421BBCE8"/>
    <w:rsid w:val="4239FE10"/>
    <w:rsid w:val="42644F7E"/>
    <w:rsid w:val="427F5914"/>
    <w:rsid w:val="42F5A41C"/>
    <w:rsid w:val="4321E909"/>
    <w:rsid w:val="432BFE7C"/>
    <w:rsid w:val="4365C712"/>
    <w:rsid w:val="43786265"/>
    <w:rsid w:val="43936A85"/>
    <w:rsid w:val="43BA7868"/>
    <w:rsid w:val="43C4C8B1"/>
    <w:rsid w:val="4416ADE1"/>
    <w:rsid w:val="44512599"/>
    <w:rsid w:val="4483D156"/>
    <w:rsid w:val="448C28F8"/>
    <w:rsid w:val="450F309E"/>
    <w:rsid w:val="45395B29"/>
    <w:rsid w:val="453DCF4A"/>
    <w:rsid w:val="45A52B21"/>
    <w:rsid w:val="45C46437"/>
    <w:rsid w:val="45CC3DB9"/>
    <w:rsid w:val="45DB7E85"/>
    <w:rsid w:val="461D63DE"/>
    <w:rsid w:val="465B1716"/>
    <w:rsid w:val="46A441A0"/>
    <w:rsid w:val="46B81326"/>
    <w:rsid w:val="46DB2380"/>
    <w:rsid w:val="473F1B70"/>
    <w:rsid w:val="4756E4D5"/>
    <w:rsid w:val="4770BC14"/>
    <w:rsid w:val="47A2E354"/>
    <w:rsid w:val="4814C01E"/>
    <w:rsid w:val="4830940E"/>
    <w:rsid w:val="483B219D"/>
    <w:rsid w:val="4856B645"/>
    <w:rsid w:val="486099B5"/>
    <w:rsid w:val="4876C841"/>
    <w:rsid w:val="48A45693"/>
    <w:rsid w:val="491DEF7D"/>
    <w:rsid w:val="4941D385"/>
    <w:rsid w:val="49524295"/>
    <w:rsid w:val="49DA69A7"/>
    <w:rsid w:val="49FB14BE"/>
    <w:rsid w:val="4A1D12AE"/>
    <w:rsid w:val="4A30830A"/>
    <w:rsid w:val="4A4C679B"/>
    <w:rsid w:val="4A97A6B2"/>
    <w:rsid w:val="4AB6DD22"/>
    <w:rsid w:val="4AFF0892"/>
    <w:rsid w:val="4B450C61"/>
    <w:rsid w:val="4B6F2E58"/>
    <w:rsid w:val="4BB287E6"/>
    <w:rsid w:val="4BC34BDD"/>
    <w:rsid w:val="4C17BBAD"/>
    <w:rsid w:val="4C1FCEA1"/>
    <w:rsid w:val="4C24AC11"/>
    <w:rsid w:val="4C33F148"/>
    <w:rsid w:val="4C6023D8"/>
    <w:rsid w:val="4C725BB8"/>
    <w:rsid w:val="4CB85EFC"/>
    <w:rsid w:val="4CBDDC56"/>
    <w:rsid w:val="4D186F04"/>
    <w:rsid w:val="4D37D673"/>
    <w:rsid w:val="4D5E04A2"/>
    <w:rsid w:val="4D6E3A2F"/>
    <w:rsid w:val="4D92BC3D"/>
    <w:rsid w:val="4DA4201E"/>
    <w:rsid w:val="4E49103E"/>
    <w:rsid w:val="4E751A2E"/>
    <w:rsid w:val="4E7881BB"/>
    <w:rsid w:val="4E808B9C"/>
    <w:rsid w:val="4E9E462D"/>
    <w:rsid w:val="4EE0D840"/>
    <w:rsid w:val="4F082C80"/>
    <w:rsid w:val="4F1C6191"/>
    <w:rsid w:val="4F2D9F0D"/>
    <w:rsid w:val="4F655D0C"/>
    <w:rsid w:val="4F7BA6B7"/>
    <w:rsid w:val="4FEE01B1"/>
    <w:rsid w:val="4FF39C1A"/>
    <w:rsid w:val="500AB430"/>
    <w:rsid w:val="503BC452"/>
    <w:rsid w:val="50467EC7"/>
    <w:rsid w:val="504BC5D3"/>
    <w:rsid w:val="5091EA94"/>
    <w:rsid w:val="50B61961"/>
    <w:rsid w:val="50E1E3CE"/>
    <w:rsid w:val="50E24B05"/>
    <w:rsid w:val="50EE7EE7"/>
    <w:rsid w:val="51348B73"/>
    <w:rsid w:val="51D6E46A"/>
    <w:rsid w:val="51E5AB68"/>
    <w:rsid w:val="51E7A737"/>
    <w:rsid w:val="5249ACB4"/>
    <w:rsid w:val="52B58C41"/>
    <w:rsid w:val="52C671F9"/>
    <w:rsid w:val="52E112B1"/>
    <w:rsid w:val="5307EF08"/>
    <w:rsid w:val="53187971"/>
    <w:rsid w:val="537E0A99"/>
    <w:rsid w:val="5387286D"/>
    <w:rsid w:val="5397503D"/>
    <w:rsid w:val="53A0D8E5"/>
    <w:rsid w:val="53C10D36"/>
    <w:rsid w:val="53E2637A"/>
    <w:rsid w:val="544E1F4C"/>
    <w:rsid w:val="54815B62"/>
    <w:rsid w:val="550D7D03"/>
    <w:rsid w:val="55290463"/>
    <w:rsid w:val="553A5415"/>
    <w:rsid w:val="55619D49"/>
    <w:rsid w:val="5580C1EE"/>
    <w:rsid w:val="55A02E9C"/>
    <w:rsid w:val="55B673C7"/>
    <w:rsid w:val="55DB029F"/>
    <w:rsid w:val="55F73661"/>
    <w:rsid w:val="5623A00D"/>
    <w:rsid w:val="567B2B1D"/>
    <w:rsid w:val="5685B4BB"/>
    <w:rsid w:val="56978623"/>
    <w:rsid w:val="56B20732"/>
    <w:rsid w:val="56BA9387"/>
    <w:rsid w:val="56FBD711"/>
    <w:rsid w:val="57237D23"/>
    <w:rsid w:val="57283DDA"/>
    <w:rsid w:val="57340899"/>
    <w:rsid w:val="577B9F98"/>
    <w:rsid w:val="577F63DC"/>
    <w:rsid w:val="57D8D9BC"/>
    <w:rsid w:val="582A4B4D"/>
    <w:rsid w:val="58A1C029"/>
    <w:rsid w:val="58CF053B"/>
    <w:rsid w:val="594EE49E"/>
    <w:rsid w:val="5952DFA6"/>
    <w:rsid w:val="59B10ACC"/>
    <w:rsid w:val="59CB9FF9"/>
    <w:rsid w:val="5AA72581"/>
    <w:rsid w:val="5ADA5E3D"/>
    <w:rsid w:val="5B6EC8C9"/>
    <w:rsid w:val="5B916E7A"/>
    <w:rsid w:val="5BAC9E37"/>
    <w:rsid w:val="5BDBA2C1"/>
    <w:rsid w:val="5BFE6F57"/>
    <w:rsid w:val="5C45EFE8"/>
    <w:rsid w:val="5C4D76BE"/>
    <w:rsid w:val="5D29296E"/>
    <w:rsid w:val="5D63A2A1"/>
    <w:rsid w:val="5DA436FD"/>
    <w:rsid w:val="5DD0D1B2"/>
    <w:rsid w:val="5DDA198C"/>
    <w:rsid w:val="5E04FF1D"/>
    <w:rsid w:val="5E2C2000"/>
    <w:rsid w:val="5E48C781"/>
    <w:rsid w:val="5E889E58"/>
    <w:rsid w:val="5E8E1067"/>
    <w:rsid w:val="5EE1365B"/>
    <w:rsid w:val="5F11C6C8"/>
    <w:rsid w:val="5F308559"/>
    <w:rsid w:val="5F8F8493"/>
    <w:rsid w:val="5FA1D2D6"/>
    <w:rsid w:val="5FA556F1"/>
    <w:rsid w:val="5FC34FB9"/>
    <w:rsid w:val="5FC64F4F"/>
    <w:rsid w:val="5FD3074F"/>
    <w:rsid w:val="5FD99FDB"/>
    <w:rsid w:val="5FF5D252"/>
    <w:rsid w:val="60618486"/>
    <w:rsid w:val="60A24A9B"/>
    <w:rsid w:val="60C0CEBB"/>
    <w:rsid w:val="60EF962D"/>
    <w:rsid w:val="60EFD309"/>
    <w:rsid w:val="61B5BFDE"/>
    <w:rsid w:val="61D9468E"/>
    <w:rsid w:val="626E4BD2"/>
    <w:rsid w:val="62B99EC2"/>
    <w:rsid w:val="62C33064"/>
    <w:rsid w:val="62D3D246"/>
    <w:rsid w:val="62F73E73"/>
    <w:rsid w:val="631C1ACE"/>
    <w:rsid w:val="639373BC"/>
    <w:rsid w:val="6406B119"/>
    <w:rsid w:val="642D8FBD"/>
    <w:rsid w:val="64844A3B"/>
    <w:rsid w:val="64CEE702"/>
    <w:rsid w:val="650183B0"/>
    <w:rsid w:val="65345028"/>
    <w:rsid w:val="65458F3E"/>
    <w:rsid w:val="6565843A"/>
    <w:rsid w:val="6585573C"/>
    <w:rsid w:val="65F7D872"/>
    <w:rsid w:val="6620905D"/>
    <w:rsid w:val="662D67A6"/>
    <w:rsid w:val="6663AEFB"/>
    <w:rsid w:val="66BBA43B"/>
    <w:rsid w:val="66D0F4FA"/>
    <w:rsid w:val="66E8FCEE"/>
    <w:rsid w:val="67172873"/>
    <w:rsid w:val="677899B0"/>
    <w:rsid w:val="681C2A92"/>
    <w:rsid w:val="683E43B9"/>
    <w:rsid w:val="6844394C"/>
    <w:rsid w:val="684C4085"/>
    <w:rsid w:val="68561D46"/>
    <w:rsid w:val="68859731"/>
    <w:rsid w:val="68C08FD2"/>
    <w:rsid w:val="68EDA75C"/>
    <w:rsid w:val="69052825"/>
    <w:rsid w:val="6962FE30"/>
    <w:rsid w:val="69631AAF"/>
    <w:rsid w:val="69982C99"/>
    <w:rsid w:val="69DC8B27"/>
    <w:rsid w:val="69E097E8"/>
    <w:rsid w:val="6A12CDBD"/>
    <w:rsid w:val="6A3A8493"/>
    <w:rsid w:val="6A7016A7"/>
    <w:rsid w:val="6A94A223"/>
    <w:rsid w:val="6AFAF409"/>
    <w:rsid w:val="6B4C4354"/>
    <w:rsid w:val="6B8484A4"/>
    <w:rsid w:val="6BE95F42"/>
    <w:rsid w:val="6C024EBD"/>
    <w:rsid w:val="6D488507"/>
    <w:rsid w:val="6D6BB395"/>
    <w:rsid w:val="6DA294E6"/>
    <w:rsid w:val="6E0B30A0"/>
    <w:rsid w:val="6E3C5C1E"/>
    <w:rsid w:val="6F146F24"/>
    <w:rsid w:val="6F36F0A5"/>
    <w:rsid w:val="6F901197"/>
    <w:rsid w:val="6F954636"/>
    <w:rsid w:val="6FBB218F"/>
    <w:rsid w:val="703E3930"/>
    <w:rsid w:val="7044FB16"/>
    <w:rsid w:val="70504215"/>
    <w:rsid w:val="7080112A"/>
    <w:rsid w:val="7095AF2B"/>
    <w:rsid w:val="71795D47"/>
    <w:rsid w:val="72092E68"/>
    <w:rsid w:val="722A556F"/>
    <w:rsid w:val="724F2C61"/>
    <w:rsid w:val="72C22E28"/>
    <w:rsid w:val="7325B42A"/>
    <w:rsid w:val="732AAF35"/>
    <w:rsid w:val="73CCCCDB"/>
    <w:rsid w:val="7451271E"/>
    <w:rsid w:val="74643784"/>
    <w:rsid w:val="74899A93"/>
    <w:rsid w:val="74F642CC"/>
    <w:rsid w:val="7538013B"/>
    <w:rsid w:val="75CE13F5"/>
    <w:rsid w:val="7618C072"/>
    <w:rsid w:val="76455843"/>
    <w:rsid w:val="766E6499"/>
    <w:rsid w:val="76D9E74F"/>
    <w:rsid w:val="781C7D70"/>
    <w:rsid w:val="784D5E5B"/>
    <w:rsid w:val="7856AC1A"/>
    <w:rsid w:val="7869FB0A"/>
    <w:rsid w:val="78C7A15D"/>
    <w:rsid w:val="78E553A3"/>
    <w:rsid w:val="78E8514A"/>
    <w:rsid w:val="791EA2B1"/>
    <w:rsid w:val="79F725BE"/>
    <w:rsid w:val="7A039574"/>
    <w:rsid w:val="7A4D8573"/>
    <w:rsid w:val="7A5A346C"/>
    <w:rsid w:val="7A77F4FE"/>
    <w:rsid w:val="7ABCB479"/>
    <w:rsid w:val="7B29F90A"/>
    <w:rsid w:val="7B5BDE32"/>
    <w:rsid w:val="7B608801"/>
    <w:rsid w:val="7C023C28"/>
    <w:rsid w:val="7C281466"/>
    <w:rsid w:val="7C3F0F1E"/>
    <w:rsid w:val="7C42E5F1"/>
    <w:rsid w:val="7C6CFC17"/>
    <w:rsid w:val="7C7C480D"/>
    <w:rsid w:val="7C9D914C"/>
    <w:rsid w:val="7CB8EF92"/>
    <w:rsid w:val="7D5A9EEE"/>
    <w:rsid w:val="7D69E3FE"/>
    <w:rsid w:val="7D7D7C45"/>
    <w:rsid w:val="7D812A6A"/>
    <w:rsid w:val="7DAE17F6"/>
    <w:rsid w:val="7DC6471D"/>
    <w:rsid w:val="7E0FB3BB"/>
    <w:rsid w:val="7E4BA35B"/>
    <w:rsid w:val="7E4EFFC8"/>
    <w:rsid w:val="7E545ED1"/>
    <w:rsid w:val="7E6AC636"/>
    <w:rsid w:val="7EA4404A"/>
    <w:rsid w:val="7EB58B1B"/>
    <w:rsid w:val="7F18B15A"/>
    <w:rsid w:val="7F30C351"/>
    <w:rsid w:val="7F3E3D2B"/>
    <w:rsid w:val="7F7FF42A"/>
    <w:rsid w:val="7FAD9A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23462"/>
  <w15:docId w15:val="{D377005C-5D32-43AD-96DB-F93F39557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aramond" w:eastAsiaTheme="minorHAnsi" w:hAnsi="Garamond" w:cstheme="majorBidi"/>
        <w:kern w:val="24"/>
        <w:sz w:val="24"/>
        <w:szCs w:val="24"/>
        <w:lang w:val="en-US" w:eastAsia="en-US" w:bidi="ar-SA"/>
        <w14:ligatures w14:val="standardContextual"/>
      </w:rPr>
    </w:rPrDefault>
    <w:pPrDefault>
      <w:pPr>
        <w:spacing w:after="1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6"/>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nhideWhenUsed="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semiHidden="1" w:uiPriority="34" w:unhideWhenUsed="1" w:qFormat="1"/>
    <w:lsdException w:name="Quote" w:semiHidden="1" w:uiPriority="29" w:unhideWhenUsed="1"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B14"/>
    <w:pPr>
      <w:spacing w:before="160" w:after="0"/>
    </w:pPr>
    <w:rPr>
      <w:kern w:val="0"/>
      <w14:ligatures w14:val="none"/>
    </w:rPr>
  </w:style>
  <w:style w:type="paragraph" w:styleId="Heading1">
    <w:name w:val="heading 1"/>
    <w:basedOn w:val="Title"/>
    <w:next w:val="Subtitle"/>
    <w:link w:val="Heading1Char"/>
    <w:uiPriority w:val="9"/>
    <w:qFormat/>
    <w:rsid w:val="00A63342"/>
    <w:pPr>
      <w:pageBreakBefore/>
      <w:spacing w:after="80"/>
      <w:outlineLvl w:val="0"/>
    </w:pPr>
    <w:rPr>
      <w:rFonts w:ascii="Garamond" w:hAnsi="Garamond"/>
      <w:b/>
      <w:bCs/>
      <w:color w:val="002E58" w:themeColor="text2"/>
      <w:sz w:val="60"/>
      <w:szCs w:val="60"/>
    </w:rPr>
  </w:style>
  <w:style w:type="paragraph" w:styleId="Heading2">
    <w:name w:val="heading 2"/>
    <w:next w:val="Normal"/>
    <w:link w:val="Heading2Char"/>
    <w:uiPriority w:val="9"/>
    <w:unhideWhenUsed/>
    <w:qFormat/>
    <w:rsid w:val="00F92594"/>
    <w:pPr>
      <w:pBdr>
        <w:bottom w:val="single" w:sz="8" w:space="1" w:color="4179B8" w:themeColor="accent1"/>
      </w:pBdr>
      <w:spacing w:before="360" w:after="0"/>
      <w:outlineLvl w:val="1"/>
    </w:pPr>
    <w:rPr>
      <w:rFonts w:ascii="Century Gothic" w:eastAsiaTheme="majorEastAsia" w:hAnsi="Century Gothic" w:cstheme="minorHAnsi"/>
      <w:b/>
      <w:smallCaps/>
      <w:color w:val="203C5C" w:themeColor="accent1" w:themeShade="80"/>
      <w:sz w:val="32"/>
      <w:szCs w:val="40"/>
    </w:rPr>
  </w:style>
  <w:style w:type="paragraph" w:styleId="Heading3">
    <w:name w:val="heading 3"/>
    <w:next w:val="Normal"/>
    <w:link w:val="Heading3Char"/>
    <w:uiPriority w:val="9"/>
    <w:unhideWhenUsed/>
    <w:qFormat/>
    <w:rsid w:val="00747A5E"/>
    <w:pPr>
      <w:spacing w:before="180"/>
      <w:outlineLvl w:val="2"/>
    </w:pPr>
    <w:rPr>
      <w:rFonts w:eastAsiaTheme="majorEastAsia" w:cstheme="minorHAnsi"/>
      <w:b/>
      <w:color w:val="203C5C" w:themeColor="accent1" w:themeShade="80"/>
      <w:sz w:val="32"/>
      <w:szCs w:val="40"/>
      <w:u w:val="single"/>
    </w:rPr>
  </w:style>
  <w:style w:type="paragraph" w:styleId="Heading4">
    <w:name w:val="heading 4"/>
    <w:basedOn w:val="Heading3"/>
    <w:next w:val="Normal"/>
    <w:link w:val="Heading4Char"/>
    <w:uiPriority w:val="9"/>
    <w:unhideWhenUsed/>
    <w:qFormat/>
    <w:rsid w:val="00995FD7"/>
    <w:pPr>
      <w:spacing w:before="120" w:after="0"/>
      <w:outlineLvl w:val="3"/>
    </w:pPr>
    <w:rPr>
      <w:rFonts w:asciiTheme="minorHAnsi" w:hAnsiTheme="minorHAnsi"/>
      <w:iCs/>
      <w:color w:val="203C5C"/>
      <w:sz w:val="22"/>
      <w:szCs w:val="22"/>
      <w:u w:val="none"/>
    </w:rPr>
  </w:style>
  <w:style w:type="paragraph" w:styleId="Heading5">
    <w:name w:val="heading 5"/>
    <w:basedOn w:val="Heading4"/>
    <w:next w:val="Normal"/>
    <w:link w:val="Heading5Char"/>
    <w:uiPriority w:val="9"/>
    <w:unhideWhenUsed/>
    <w:rsid w:val="00580637"/>
    <w:pPr>
      <w:outlineLvl w:val="4"/>
    </w:pPr>
    <w:rPr>
      <w:i/>
      <w:iCs w:val="0"/>
      <w:sz w:val="24"/>
      <w:szCs w:val="24"/>
    </w:rPr>
  </w:style>
  <w:style w:type="paragraph" w:styleId="Heading6">
    <w:name w:val="heading 6"/>
    <w:basedOn w:val="Heading5"/>
    <w:next w:val="Normal"/>
    <w:link w:val="Heading6Char"/>
    <w:uiPriority w:val="9"/>
    <w:unhideWhenUsed/>
    <w:rsid w:val="009B2438"/>
    <w:pPr>
      <w:outlineLvl w:val="5"/>
    </w:pPr>
  </w:style>
  <w:style w:type="paragraph" w:styleId="Heading7">
    <w:name w:val="heading 7"/>
    <w:basedOn w:val="Heading6"/>
    <w:next w:val="Normal"/>
    <w:link w:val="Heading7Char"/>
    <w:uiPriority w:val="9"/>
    <w:unhideWhenUsed/>
    <w:rsid w:val="009B2438"/>
    <w:pPr>
      <w:outlineLvl w:val="6"/>
    </w:pPr>
  </w:style>
  <w:style w:type="paragraph" w:styleId="Heading8">
    <w:name w:val="heading 8"/>
    <w:basedOn w:val="Heading7"/>
    <w:next w:val="Normal"/>
    <w:link w:val="Heading8Char"/>
    <w:uiPriority w:val="9"/>
    <w:unhideWhenUsed/>
    <w:rsid w:val="009B2438"/>
    <w:pPr>
      <w:outlineLvl w:val="7"/>
    </w:pPr>
  </w:style>
  <w:style w:type="paragraph" w:styleId="Heading9">
    <w:name w:val="heading 9"/>
    <w:basedOn w:val="Heading8"/>
    <w:next w:val="Normal"/>
    <w:link w:val="Heading9Char"/>
    <w:uiPriority w:val="9"/>
    <w:unhideWhenUsed/>
    <w:rsid w:val="009B243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342"/>
    <w:rPr>
      <w:rFonts w:eastAsiaTheme="majorEastAsia" w:cstheme="minorHAnsi"/>
      <w:b/>
      <w:bCs/>
      <w:color w:val="002E58" w:themeColor="text2"/>
      <w:sz w:val="60"/>
      <w:szCs w:val="60"/>
    </w:rPr>
  </w:style>
  <w:style w:type="character" w:customStyle="1" w:styleId="Heading2Char">
    <w:name w:val="Heading 2 Char"/>
    <w:basedOn w:val="DefaultParagraphFont"/>
    <w:link w:val="Heading2"/>
    <w:uiPriority w:val="9"/>
    <w:rsid w:val="00F92594"/>
    <w:rPr>
      <w:rFonts w:ascii="Century Gothic" w:eastAsiaTheme="majorEastAsia" w:hAnsi="Century Gothic" w:cstheme="minorHAnsi"/>
      <w:b/>
      <w:smallCaps/>
      <w:color w:val="203C5C" w:themeColor="accent1" w:themeShade="80"/>
      <w:sz w:val="32"/>
      <w:szCs w:val="40"/>
    </w:rPr>
  </w:style>
  <w:style w:type="character" w:customStyle="1" w:styleId="Heading3Char">
    <w:name w:val="Heading 3 Char"/>
    <w:basedOn w:val="DefaultParagraphFont"/>
    <w:link w:val="Heading3"/>
    <w:uiPriority w:val="9"/>
    <w:rsid w:val="00747A5E"/>
    <w:rPr>
      <w:rFonts w:eastAsiaTheme="majorEastAsia" w:cstheme="minorHAnsi"/>
      <w:b/>
      <w:color w:val="203C5C" w:themeColor="accent1" w:themeShade="80"/>
      <w:sz w:val="32"/>
      <w:szCs w:val="40"/>
      <w:u w:val="single"/>
    </w:rPr>
  </w:style>
  <w:style w:type="paragraph" w:styleId="Footer">
    <w:name w:val="footer"/>
    <w:basedOn w:val="Header"/>
    <w:link w:val="FooterChar"/>
    <w:uiPriority w:val="99"/>
    <w:unhideWhenUsed/>
    <w:rsid w:val="00A47775"/>
    <w:pPr>
      <w:tabs>
        <w:tab w:val="right" w:pos="10080"/>
      </w:tabs>
    </w:pPr>
  </w:style>
  <w:style w:type="character" w:customStyle="1" w:styleId="FooterChar">
    <w:name w:val="Footer Char"/>
    <w:basedOn w:val="DefaultParagraphFont"/>
    <w:link w:val="Footer"/>
    <w:uiPriority w:val="99"/>
    <w:rsid w:val="00A47775"/>
    <w:rPr>
      <w:rFonts w:asciiTheme="minorHAnsi" w:hAnsiTheme="minorHAnsi"/>
      <w:caps/>
      <w:color w:val="4179B8" w:themeColor="accent1"/>
      <w:spacing w:val="26"/>
      <w:sz w:val="18"/>
    </w:rPr>
  </w:style>
  <w:style w:type="paragraph" w:styleId="Header">
    <w:name w:val="header"/>
    <w:basedOn w:val="Normal"/>
    <w:link w:val="HeaderChar"/>
    <w:uiPriority w:val="99"/>
    <w:unhideWhenUsed/>
    <w:rsid w:val="00AC29D4"/>
    <w:rPr>
      <w:rFonts w:asciiTheme="minorHAnsi" w:hAnsiTheme="minorHAnsi"/>
      <w:caps/>
      <w:color w:val="4179B8" w:themeColor="accent1"/>
      <w:spacing w:val="26"/>
      <w:sz w:val="18"/>
    </w:rPr>
  </w:style>
  <w:style w:type="character" w:customStyle="1" w:styleId="HeaderChar">
    <w:name w:val="Header Char"/>
    <w:basedOn w:val="DefaultParagraphFont"/>
    <w:link w:val="Header"/>
    <w:uiPriority w:val="99"/>
    <w:rsid w:val="00AC29D4"/>
    <w:rPr>
      <w:rFonts w:asciiTheme="minorHAnsi" w:hAnsiTheme="minorHAnsi" w:cs="Times New Roman (Headings CS)"/>
      <w:caps/>
      <w:color w:val="4179B8" w:themeColor="accent1"/>
      <w:spacing w:val="26"/>
      <w:sz w:val="18"/>
    </w:rPr>
  </w:style>
  <w:style w:type="paragraph" w:styleId="IntenseQuote">
    <w:name w:val="Intense Quote"/>
    <w:basedOn w:val="Quote"/>
    <w:link w:val="IntenseQuoteChar"/>
    <w:uiPriority w:val="30"/>
    <w:qFormat/>
    <w:rsid w:val="007F59CD"/>
  </w:style>
  <w:style w:type="character" w:customStyle="1" w:styleId="IntenseQuoteChar">
    <w:name w:val="Intense Quote Char"/>
    <w:basedOn w:val="DefaultParagraphFont"/>
    <w:link w:val="IntenseQuote"/>
    <w:uiPriority w:val="30"/>
    <w:rsid w:val="007F59CD"/>
    <w:rPr>
      <w:color w:val="404040" w:themeColor="text1" w:themeTint="BF"/>
    </w:rPr>
  </w:style>
  <w:style w:type="paragraph" w:styleId="Subtitle">
    <w:name w:val="Subtitle"/>
    <w:basedOn w:val="Normal"/>
    <w:next w:val="Normal"/>
    <w:link w:val="SubtitleChar"/>
    <w:uiPriority w:val="7"/>
    <w:rsid w:val="00ED6A4A"/>
    <w:pPr>
      <w:suppressAutoHyphens/>
      <w:spacing w:before="200" w:line="240" w:lineRule="auto"/>
    </w:pPr>
    <w:rPr>
      <w:rFonts w:asciiTheme="minorHAnsi" w:eastAsiaTheme="majorEastAsia" w:hAnsiTheme="minorHAnsi" w:cstheme="minorHAnsi"/>
      <w:caps/>
      <w:color w:val="FFFFFF" w:themeColor="background1"/>
      <w:spacing w:val="50"/>
      <w:sz w:val="32"/>
      <w:szCs w:val="28"/>
    </w:rPr>
  </w:style>
  <w:style w:type="character" w:customStyle="1" w:styleId="SubtitleChar">
    <w:name w:val="Subtitle Char"/>
    <w:basedOn w:val="DefaultParagraphFont"/>
    <w:link w:val="Subtitle"/>
    <w:uiPriority w:val="7"/>
    <w:rsid w:val="00ED6A4A"/>
    <w:rPr>
      <w:rFonts w:asciiTheme="minorHAnsi" w:eastAsiaTheme="majorEastAsia" w:hAnsiTheme="minorHAnsi" w:cstheme="minorHAnsi"/>
      <w:caps/>
      <w:color w:val="FFFFFF" w:themeColor="background1"/>
      <w:spacing w:val="50"/>
      <w:sz w:val="32"/>
      <w:szCs w:val="28"/>
    </w:rPr>
  </w:style>
  <w:style w:type="paragraph" w:styleId="Title">
    <w:name w:val="Title"/>
    <w:basedOn w:val="Normal"/>
    <w:next w:val="Subtitle"/>
    <w:link w:val="TitleChar"/>
    <w:uiPriority w:val="6"/>
    <w:rsid w:val="00ED6A4A"/>
    <w:pPr>
      <w:suppressAutoHyphens/>
      <w:spacing w:before="0" w:line="240" w:lineRule="auto"/>
    </w:pPr>
    <w:rPr>
      <w:rFonts w:ascii="Century Gothic" w:eastAsiaTheme="majorEastAsia" w:hAnsi="Century Gothic" w:cstheme="minorHAnsi"/>
      <w:color w:val="FFFFFF" w:themeColor="background1"/>
      <w:sz w:val="96"/>
      <w:szCs w:val="110"/>
    </w:rPr>
  </w:style>
  <w:style w:type="character" w:customStyle="1" w:styleId="TitleChar">
    <w:name w:val="Title Char"/>
    <w:basedOn w:val="DefaultParagraphFont"/>
    <w:link w:val="Title"/>
    <w:uiPriority w:val="6"/>
    <w:rsid w:val="00ED6A4A"/>
    <w:rPr>
      <w:rFonts w:ascii="Century Gothic" w:eastAsiaTheme="majorEastAsia" w:hAnsi="Century Gothic" w:cstheme="minorHAnsi"/>
      <w:color w:val="FFFFFF" w:themeColor="background1"/>
      <w:sz w:val="96"/>
      <w:szCs w:val="110"/>
    </w:rPr>
  </w:style>
  <w:style w:type="paragraph" w:styleId="BalloonText">
    <w:name w:val="Balloon Text"/>
    <w:basedOn w:val="Normal"/>
    <w:link w:val="BalloonTextChar"/>
    <w:uiPriority w:val="99"/>
    <w:semiHidden/>
    <w:unhideWhenUsed/>
    <w:rsid w:val="00AC29D4"/>
    <w:rPr>
      <w:rFonts w:ascii="Tahoma" w:hAnsi="Tahoma" w:cs="Tahoma"/>
      <w:sz w:val="22"/>
      <w:szCs w:val="16"/>
    </w:rPr>
  </w:style>
  <w:style w:type="character" w:customStyle="1" w:styleId="BalloonTextChar">
    <w:name w:val="Balloon Text Char"/>
    <w:basedOn w:val="DefaultParagraphFont"/>
    <w:link w:val="BalloonText"/>
    <w:uiPriority w:val="99"/>
    <w:semiHidden/>
    <w:rsid w:val="00AC29D4"/>
    <w:rPr>
      <w:rFonts w:ascii="Tahoma" w:hAnsi="Tahoma" w:cs="Tahoma"/>
      <w:color w:val="auto"/>
      <w:sz w:val="22"/>
      <w:szCs w:val="16"/>
    </w:rPr>
  </w:style>
  <w:style w:type="character" w:customStyle="1" w:styleId="Heading4Char">
    <w:name w:val="Heading 4 Char"/>
    <w:basedOn w:val="DefaultParagraphFont"/>
    <w:link w:val="Heading4"/>
    <w:uiPriority w:val="9"/>
    <w:rsid w:val="00995FD7"/>
    <w:rPr>
      <w:rFonts w:asciiTheme="minorHAnsi" w:eastAsiaTheme="majorEastAsia" w:hAnsiTheme="minorHAnsi" w:cstheme="minorHAnsi"/>
      <w:b/>
      <w:iCs/>
      <w:color w:val="203C5C"/>
      <w:sz w:val="22"/>
      <w:szCs w:val="22"/>
    </w:rPr>
  </w:style>
  <w:style w:type="character" w:customStyle="1" w:styleId="Heading5Char">
    <w:name w:val="Heading 5 Char"/>
    <w:basedOn w:val="DefaultParagraphFont"/>
    <w:link w:val="Heading5"/>
    <w:uiPriority w:val="9"/>
    <w:rsid w:val="00580637"/>
    <w:rPr>
      <w:rFonts w:asciiTheme="minorHAnsi" w:hAnsiTheme="minorHAnsi"/>
      <w:iCs/>
      <w:color w:val="203C5C" w:themeColor="accent1" w:themeShade="80"/>
    </w:rPr>
  </w:style>
  <w:style w:type="character" w:customStyle="1" w:styleId="Heading6Char">
    <w:name w:val="Heading 6 Char"/>
    <w:basedOn w:val="DefaultParagraphFont"/>
    <w:link w:val="Heading6"/>
    <w:uiPriority w:val="9"/>
    <w:rsid w:val="009B2438"/>
    <w:rPr>
      <w:rFonts w:asciiTheme="minorHAnsi" w:hAnsiTheme="minorHAnsi"/>
      <w:iCs/>
      <w:color w:val="203C5C" w:themeColor="accent1" w:themeShade="80"/>
    </w:rPr>
  </w:style>
  <w:style w:type="character" w:customStyle="1" w:styleId="Heading7Char">
    <w:name w:val="Heading 7 Char"/>
    <w:basedOn w:val="DefaultParagraphFont"/>
    <w:link w:val="Heading7"/>
    <w:uiPriority w:val="9"/>
    <w:rsid w:val="009B2438"/>
    <w:rPr>
      <w:rFonts w:asciiTheme="minorHAnsi" w:hAnsiTheme="minorHAnsi"/>
      <w:iCs/>
      <w:color w:val="203C5C" w:themeColor="accent1" w:themeShade="80"/>
    </w:rPr>
  </w:style>
  <w:style w:type="character" w:customStyle="1" w:styleId="Heading8Char">
    <w:name w:val="Heading 8 Char"/>
    <w:basedOn w:val="DefaultParagraphFont"/>
    <w:link w:val="Heading8"/>
    <w:uiPriority w:val="9"/>
    <w:rsid w:val="009B2438"/>
    <w:rPr>
      <w:rFonts w:asciiTheme="minorHAnsi" w:hAnsiTheme="minorHAnsi"/>
      <w:iCs/>
      <w:color w:val="203C5C" w:themeColor="accent1" w:themeShade="80"/>
    </w:rPr>
  </w:style>
  <w:style w:type="character" w:customStyle="1" w:styleId="Heading9Char">
    <w:name w:val="Heading 9 Char"/>
    <w:basedOn w:val="DefaultParagraphFont"/>
    <w:link w:val="Heading9"/>
    <w:uiPriority w:val="9"/>
    <w:rsid w:val="009B2438"/>
    <w:rPr>
      <w:rFonts w:asciiTheme="minorHAnsi" w:hAnsiTheme="minorHAnsi"/>
      <w:iCs/>
      <w:color w:val="203C5C" w:themeColor="accent1" w:themeShade="80"/>
    </w:rPr>
  </w:style>
  <w:style w:type="character" w:styleId="Hyperlink">
    <w:name w:val="Hyperlink"/>
    <w:basedOn w:val="DefaultParagraphFont"/>
    <w:uiPriority w:val="99"/>
    <w:unhideWhenUsed/>
    <w:rsid w:val="00840326"/>
    <w:rPr>
      <w:b w:val="0"/>
      <w:color w:val="0000FF"/>
      <w:u w:val="single" w:color="683E00" w:themeColor="background2" w:themeShade="40"/>
    </w:rPr>
  </w:style>
  <w:style w:type="paragraph" w:styleId="List">
    <w:name w:val="List"/>
    <w:basedOn w:val="Normal"/>
    <w:uiPriority w:val="99"/>
    <w:unhideWhenUsed/>
    <w:rsid w:val="00C02D68"/>
    <w:pPr>
      <w:numPr>
        <w:numId w:val="73"/>
      </w:numPr>
      <w:spacing w:before="40"/>
    </w:pPr>
  </w:style>
  <w:style w:type="paragraph" w:styleId="List2">
    <w:name w:val="List 2"/>
    <w:basedOn w:val="List"/>
    <w:uiPriority w:val="99"/>
    <w:unhideWhenUsed/>
    <w:rsid w:val="00B517DA"/>
    <w:pPr>
      <w:ind w:left="720"/>
    </w:pPr>
  </w:style>
  <w:style w:type="numbering" w:customStyle="1" w:styleId="MedianListStyle">
    <w:name w:val="Median List Style"/>
    <w:uiPriority w:val="99"/>
    <w:rsid w:val="00AC29D4"/>
    <w:pPr>
      <w:numPr>
        <w:numId w:val="10"/>
      </w:numPr>
    </w:pPr>
  </w:style>
  <w:style w:type="table" w:styleId="TableGrid">
    <w:name w:val="Table Grid"/>
    <w:basedOn w:val="TableNormal"/>
    <w:uiPriority w:val="1"/>
    <w:rsid w:val="00AC29D4"/>
    <w:pPr>
      <w:spacing w:after="0" w:line="240" w:lineRule="auto"/>
    </w:pPr>
    <w:rPr>
      <w:rFonts w:cs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unhideWhenUsed/>
    <w:rsid w:val="00AC29D4"/>
    <w:pPr>
      <w:ind w:left="220" w:hanging="220"/>
    </w:pPr>
  </w:style>
  <w:style w:type="paragraph" w:styleId="TOC1">
    <w:name w:val="toc 1"/>
    <w:next w:val="Normal"/>
    <w:uiPriority w:val="39"/>
    <w:unhideWhenUsed/>
    <w:qFormat/>
    <w:rsid w:val="00486AFF"/>
    <w:pPr>
      <w:tabs>
        <w:tab w:val="right" w:leader="dot" w:pos="10080"/>
      </w:tabs>
      <w:spacing w:before="180" w:after="40"/>
    </w:pPr>
    <w:rPr>
      <w:rFonts w:asciiTheme="minorHAnsi" w:hAnsiTheme="minorHAnsi"/>
      <w:noProof/>
      <w:sz w:val="20"/>
      <w:szCs w:val="22"/>
      <w14:ligatures w14:val="none"/>
    </w:rPr>
  </w:style>
  <w:style w:type="paragraph" w:styleId="TOC2">
    <w:name w:val="toc 2"/>
    <w:basedOn w:val="TOC1"/>
    <w:next w:val="Normal"/>
    <w:uiPriority w:val="39"/>
    <w:unhideWhenUsed/>
    <w:qFormat/>
    <w:rsid w:val="0089544E"/>
    <w:pPr>
      <w:spacing w:before="0"/>
      <w:ind w:left="187"/>
    </w:pPr>
  </w:style>
  <w:style w:type="paragraph" w:styleId="TOC3">
    <w:name w:val="toc 3"/>
    <w:basedOn w:val="TOC2"/>
    <w:next w:val="Normal"/>
    <w:uiPriority w:val="39"/>
    <w:unhideWhenUsed/>
    <w:qFormat/>
    <w:rsid w:val="003F2FEF"/>
    <w:pPr>
      <w:ind w:left="360"/>
    </w:pPr>
  </w:style>
  <w:style w:type="paragraph" w:styleId="TOC4">
    <w:name w:val="toc 4"/>
    <w:basedOn w:val="Normal"/>
    <w:next w:val="Normal"/>
    <w:autoRedefine/>
    <w:uiPriority w:val="99"/>
    <w:semiHidden/>
    <w:unhideWhenUsed/>
    <w:qFormat/>
    <w:rsid w:val="00AC29D4"/>
    <w:pPr>
      <w:tabs>
        <w:tab w:val="right" w:leader="dot" w:pos="8630"/>
      </w:tabs>
      <w:spacing w:after="40"/>
      <w:ind w:left="432"/>
    </w:pPr>
    <w:rPr>
      <w:noProof/>
    </w:rPr>
  </w:style>
  <w:style w:type="paragraph" w:styleId="TOC5">
    <w:name w:val="toc 5"/>
    <w:basedOn w:val="Normal"/>
    <w:next w:val="Normal"/>
    <w:autoRedefine/>
    <w:uiPriority w:val="99"/>
    <w:semiHidden/>
    <w:unhideWhenUsed/>
    <w:qFormat/>
    <w:rsid w:val="00AC29D4"/>
    <w:pPr>
      <w:tabs>
        <w:tab w:val="right" w:leader="dot" w:pos="8630"/>
      </w:tabs>
      <w:spacing w:after="40"/>
      <w:ind w:left="576"/>
    </w:pPr>
    <w:rPr>
      <w:noProof/>
    </w:rPr>
  </w:style>
  <w:style w:type="paragraph" w:styleId="TOC6">
    <w:name w:val="toc 6"/>
    <w:basedOn w:val="Normal"/>
    <w:next w:val="Normal"/>
    <w:autoRedefine/>
    <w:uiPriority w:val="99"/>
    <w:semiHidden/>
    <w:unhideWhenUsed/>
    <w:qFormat/>
    <w:rsid w:val="00AC29D4"/>
    <w:pPr>
      <w:tabs>
        <w:tab w:val="right" w:leader="dot" w:pos="8630"/>
      </w:tabs>
      <w:spacing w:after="40"/>
      <w:ind w:left="720"/>
    </w:pPr>
    <w:rPr>
      <w:noProof/>
    </w:rPr>
  </w:style>
  <w:style w:type="paragraph" w:styleId="TOC7">
    <w:name w:val="toc 7"/>
    <w:basedOn w:val="Normal"/>
    <w:next w:val="Normal"/>
    <w:autoRedefine/>
    <w:uiPriority w:val="99"/>
    <w:semiHidden/>
    <w:unhideWhenUsed/>
    <w:qFormat/>
    <w:rsid w:val="00AC29D4"/>
    <w:pPr>
      <w:tabs>
        <w:tab w:val="right" w:leader="dot" w:pos="8630"/>
      </w:tabs>
      <w:spacing w:after="40"/>
      <w:ind w:left="864"/>
    </w:pPr>
    <w:rPr>
      <w:noProof/>
    </w:rPr>
  </w:style>
  <w:style w:type="paragraph" w:styleId="TOC8">
    <w:name w:val="toc 8"/>
    <w:basedOn w:val="Normal"/>
    <w:next w:val="Normal"/>
    <w:autoRedefine/>
    <w:uiPriority w:val="99"/>
    <w:semiHidden/>
    <w:unhideWhenUsed/>
    <w:qFormat/>
    <w:rsid w:val="00AC29D4"/>
    <w:pPr>
      <w:tabs>
        <w:tab w:val="right" w:leader="dot" w:pos="8630"/>
      </w:tabs>
      <w:spacing w:after="40"/>
      <w:ind w:left="1008"/>
    </w:pPr>
    <w:rPr>
      <w:noProof/>
    </w:rPr>
  </w:style>
  <w:style w:type="paragraph" w:styleId="TOC9">
    <w:name w:val="toc 9"/>
    <w:basedOn w:val="Normal"/>
    <w:next w:val="Normal"/>
    <w:autoRedefine/>
    <w:uiPriority w:val="99"/>
    <w:semiHidden/>
    <w:unhideWhenUsed/>
    <w:qFormat/>
    <w:rsid w:val="00AC29D4"/>
    <w:pPr>
      <w:tabs>
        <w:tab w:val="right" w:leader="dot" w:pos="8630"/>
      </w:tabs>
      <w:spacing w:after="40"/>
      <w:ind w:left="1152"/>
    </w:pPr>
    <w:rPr>
      <w:noProof/>
    </w:rPr>
  </w:style>
  <w:style w:type="paragraph" w:customStyle="1" w:styleId="FooterEven">
    <w:name w:val="Footer Even"/>
    <w:basedOn w:val="Normal"/>
    <w:uiPriority w:val="49"/>
    <w:unhideWhenUsed/>
    <w:rsid w:val="00AC29D4"/>
    <w:pPr>
      <w:pBdr>
        <w:top w:val="single" w:sz="4" w:space="1" w:color="4179B8" w:themeColor="accent1"/>
      </w:pBdr>
    </w:pPr>
    <w:rPr>
      <w:sz w:val="22"/>
    </w:rPr>
  </w:style>
  <w:style w:type="paragraph" w:customStyle="1" w:styleId="FooterOdd">
    <w:name w:val="Footer Odd"/>
    <w:basedOn w:val="Normal"/>
    <w:uiPriority w:val="49"/>
    <w:unhideWhenUsed/>
    <w:rsid w:val="00AC29D4"/>
    <w:pPr>
      <w:pBdr>
        <w:top w:val="single" w:sz="4" w:space="1" w:color="4179B8" w:themeColor="accent1"/>
      </w:pBdr>
      <w:jc w:val="right"/>
    </w:pPr>
    <w:rPr>
      <w:sz w:val="22"/>
    </w:rPr>
  </w:style>
  <w:style w:type="paragraph" w:customStyle="1" w:styleId="HeaderEven">
    <w:name w:val="Header Even"/>
    <w:basedOn w:val="Normal"/>
    <w:uiPriority w:val="49"/>
    <w:unhideWhenUsed/>
    <w:rsid w:val="00AC29D4"/>
    <w:pPr>
      <w:pBdr>
        <w:bottom w:val="single" w:sz="4" w:space="1" w:color="4179B8" w:themeColor="accent1"/>
      </w:pBdr>
    </w:pPr>
    <w:rPr>
      <w:rFonts w:eastAsia="Times New Roman"/>
      <w:b/>
      <w:sz w:val="22"/>
      <w:lang w:eastAsia="ko-KR"/>
    </w:rPr>
  </w:style>
  <w:style w:type="paragraph" w:customStyle="1" w:styleId="HeaderOdd">
    <w:name w:val="Header Odd"/>
    <w:basedOn w:val="Normal"/>
    <w:uiPriority w:val="49"/>
    <w:unhideWhenUsed/>
    <w:rsid w:val="00AC29D4"/>
    <w:pPr>
      <w:pBdr>
        <w:bottom w:val="single" w:sz="4" w:space="1" w:color="4179B8" w:themeColor="accent1"/>
      </w:pBdr>
    </w:pPr>
    <w:rPr>
      <w:rFonts w:eastAsia="Times New Roman"/>
      <w:b/>
      <w:sz w:val="22"/>
      <w:lang w:eastAsia="ko-KR"/>
    </w:rPr>
  </w:style>
  <w:style w:type="paragraph" w:styleId="Bibliography">
    <w:name w:val="Bibliography"/>
    <w:basedOn w:val="Normal"/>
    <w:next w:val="Normal"/>
    <w:uiPriority w:val="37"/>
    <w:semiHidden/>
    <w:unhideWhenUsed/>
    <w:rsid w:val="00AC29D4"/>
  </w:style>
  <w:style w:type="table" w:styleId="TableGridLight">
    <w:name w:val="Grid Table Light"/>
    <w:basedOn w:val="TableNormal"/>
    <w:uiPriority w:val="40"/>
    <w:rsid w:val="00AC29D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e">
    <w:name w:val="Date"/>
    <w:link w:val="DateChar"/>
    <w:uiPriority w:val="2"/>
    <w:qFormat/>
    <w:rsid w:val="00F92594"/>
    <w:pPr>
      <w:spacing w:after="0" w:line="240" w:lineRule="auto"/>
    </w:pPr>
    <w:rPr>
      <w:rFonts w:asciiTheme="minorHAnsi" w:hAnsiTheme="minorHAnsi" w:cstheme="minorHAnsi"/>
      <w:color w:val="FFFFFF" w:themeColor="background1"/>
      <w:sz w:val="28"/>
      <w:szCs w:val="28"/>
    </w:rPr>
  </w:style>
  <w:style w:type="character" w:customStyle="1" w:styleId="DateChar">
    <w:name w:val="Date Char"/>
    <w:basedOn w:val="DefaultParagraphFont"/>
    <w:link w:val="Date"/>
    <w:uiPriority w:val="2"/>
    <w:rsid w:val="00F92594"/>
    <w:rPr>
      <w:rFonts w:asciiTheme="minorHAnsi" w:hAnsiTheme="minorHAnsi" w:cstheme="minorHAnsi"/>
      <w:color w:val="FFFFFF" w:themeColor="background1"/>
      <w:sz w:val="28"/>
      <w:szCs w:val="28"/>
    </w:rPr>
  </w:style>
  <w:style w:type="paragraph" w:customStyle="1" w:styleId="NormalCover">
    <w:name w:val="Normal Cover"/>
    <w:next w:val="Normal"/>
    <w:link w:val="NormalCoverChar"/>
    <w:qFormat/>
    <w:rsid w:val="00B4391E"/>
    <w:pPr>
      <w:spacing w:line="312" w:lineRule="auto"/>
    </w:pPr>
    <w:rPr>
      <w:rFonts w:eastAsia="Century Gothic" w:cs="Century Gothic"/>
      <w:color w:val="FFFFFF"/>
      <w:sz w:val="28"/>
      <w:szCs w:val="28"/>
    </w:rPr>
  </w:style>
  <w:style w:type="paragraph" w:styleId="BlockText">
    <w:name w:val="Block Text"/>
    <w:basedOn w:val="Normal"/>
    <w:uiPriority w:val="99"/>
    <w:semiHidden/>
    <w:unhideWhenUsed/>
    <w:rsid w:val="00AC29D4"/>
    <w:pPr>
      <w:pBdr>
        <w:top w:val="single" w:sz="2" w:space="10" w:color="203C5C" w:themeColor="accent1" w:themeShade="80"/>
        <w:left w:val="single" w:sz="2" w:space="10" w:color="203C5C" w:themeColor="accent1" w:themeShade="80"/>
        <w:bottom w:val="single" w:sz="2" w:space="10" w:color="203C5C" w:themeColor="accent1" w:themeShade="80"/>
        <w:right w:val="single" w:sz="2" w:space="10" w:color="203C5C" w:themeColor="accent1" w:themeShade="80"/>
      </w:pBdr>
      <w:ind w:left="1152" w:right="1152"/>
    </w:pPr>
    <w:rPr>
      <w:rFonts w:eastAsiaTheme="minorEastAsia" w:cstheme="minorBidi"/>
      <w:i/>
      <w:iCs/>
      <w:color w:val="203C5C" w:themeColor="accent1" w:themeShade="80"/>
    </w:rPr>
  </w:style>
  <w:style w:type="paragraph" w:styleId="BodyText">
    <w:name w:val="Body Text"/>
    <w:basedOn w:val="Normal"/>
    <w:link w:val="BodyTextChar"/>
    <w:uiPriority w:val="99"/>
    <w:unhideWhenUsed/>
    <w:rsid w:val="00F43484"/>
  </w:style>
  <w:style w:type="character" w:customStyle="1" w:styleId="BodyTextChar">
    <w:name w:val="Body Text Char"/>
    <w:basedOn w:val="DefaultParagraphFont"/>
    <w:link w:val="BodyText"/>
    <w:uiPriority w:val="99"/>
    <w:rsid w:val="00F43484"/>
    <w:rPr>
      <w:rFonts w:ascii="Garamond" w:hAnsi="Garamond" w:cs="Times New Roman (Headings CS)"/>
      <w:color w:val="auto"/>
      <w:sz w:val="24"/>
    </w:rPr>
  </w:style>
  <w:style w:type="paragraph" w:styleId="BodyText2">
    <w:name w:val="Body Text 2"/>
    <w:basedOn w:val="Normal"/>
    <w:link w:val="BodyText2Char"/>
    <w:uiPriority w:val="99"/>
    <w:unhideWhenUsed/>
    <w:rsid w:val="00F43484"/>
  </w:style>
  <w:style w:type="character" w:customStyle="1" w:styleId="BodyText2Char">
    <w:name w:val="Body Text 2 Char"/>
    <w:basedOn w:val="DefaultParagraphFont"/>
    <w:link w:val="BodyText2"/>
    <w:uiPriority w:val="99"/>
    <w:rsid w:val="00F43484"/>
    <w:rPr>
      <w:rFonts w:ascii="Garamond" w:hAnsi="Garamond" w:cs="Times New Roman (Headings CS)"/>
      <w:color w:val="auto"/>
      <w:sz w:val="24"/>
    </w:rPr>
  </w:style>
  <w:style w:type="paragraph" w:styleId="BodyText3">
    <w:name w:val="Body Text 3"/>
    <w:basedOn w:val="Normal"/>
    <w:link w:val="BodyText3Char"/>
    <w:uiPriority w:val="99"/>
    <w:unhideWhenUsed/>
    <w:rsid w:val="00F43484"/>
  </w:style>
  <w:style w:type="character" w:customStyle="1" w:styleId="BodyText3Char">
    <w:name w:val="Body Text 3 Char"/>
    <w:basedOn w:val="DefaultParagraphFont"/>
    <w:link w:val="BodyText3"/>
    <w:uiPriority w:val="99"/>
    <w:rsid w:val="00F43484"/>
    <w:rPr>
      <w:rFonts w:ascii="Garamond" w:hAnsi="Garamond" w:cs="Times New Roman (Headings CS)"/>
      <w:color w:val="auto"/>
      <w:sz w:val="24"/>
    </w:rPr>
  </w:style>
  <w:style w:type="paragraph" w:styleId="BodyTextFirstIndent">
    <w:name w:val="Body Text First Indent"/>
    <w:basedOn w:val="Normal"/>
    <w:link w:val="BodyTextFirstIndentChar"/>
    <w:uiPriority w:val="99"/>
    <w:unhideWhenUsed/>
    <w:rsid w:val="006C4A24"/>
    <w:pPr>
      <w:ind w:firstLine="360"/>
    </w:pPr>
  </w:style>
  <w:style w:type="character" w:customStyle="1" w:styleId="BodyTextFirstIndentChar">
    <w:name w:val="Body Text First Indent Char"/>
    <w:basedOn w:val="BodyTextChar"/>
    <w:link w:val="BodyTextFirstIndent"/>
    <w:uiPriority w:val="99"/>
    <w:rsid w:val="006C4A24"/>
    <w:rPr>
      <w:rFonts w:ascii="Garamond" w:hAnsi="Garamond" w:cs="Times New Roman (Headings CS)"/>
      <w:color w:val="auto"/>
      <w:sz w:val="24"/>
    </w:rPr>
  </w:style>
  <w:style w:type="paragraph" w:styleId="BodyTextIndent">
    <w:name w:val="Body Text Indent"/>
    <w:basedOn w:val="Normal"/>
    <w:link w:val="BodyTextIndentChar"/>
    <w:uiPriority w:val="99"/>
    <w:unhideWhenUsed/>
    <w:rsid w:val="00BC0B6B"/>
    <w:pPr>
      <w:ind w:left="360"/>
    </w:pPr>
  </w:style>
  <w:style w:type="character" w:customStyle="1" w:styleId="BodyTextIndentChar">
    <w:name w:val="Body Text Indent Char"/>
    <w:basedOn w:val="DefaultParagraphFont"/>
    <w:link w:val="BodyTextIndent"/>
    <w:uiPriority w:val="99"/>
    <w:rsid w:val="00BC0B6B"/>
    <w:rPr>
      <w:rFonts w:ascii="Garamond" w:hAnsi="Garamond" w:cs="Times New Roman (Headings CS)"/>
      <w:color w:val="auto"/>
      <w:sz w:val="24"/>
    </w:rPr>
  </w:style>
  <w:style w:type="paragraph" w:styleId="BodyTextFirstIndent2">
    <w:name w:val="Body Text First Indent 2"/>
    <w:basedOn w:val="Normal"/>
    <w:link w:val="BodyTextFirstIndent2Char"/>
    <w:uiPriority w:val="99"/>
    <w:unhideWhenUsed/>
    <w:rsid w:val="00BC0B6B"/>
    <w:pPr>
      <w:ind w:firstLine="720"/>
    </w:pPr>
  </w:style>
  <w:style w:type="character" w:customStyle="1" w:styleId="BodyTextFirstIndent2Char">
    <w:name w:val="Body Text First Indent 2 Char"/>
    <w:basedOn w:val="BodyTextIndentChar"/>
    <w:link w:val="BodyTextFirstIndent2"/>
    <w:uiPriority w:val="99"/>
    <w:rsid w:val="00BC0B6B"/>
    <w:rPr>
      <w:rFonts w:ascii="Garamond" w:hAnsi="Garamond" w:cs="Times New Roman (Headings CS)"/>
      <w:color w:val="auto"/>
      <w:sz w:val="24"/>
    </w:rPr>
  </w:style>
  <w:style w:type="paragraph" w:styleId="BodyTextIndent2">
    <w:name w:val="Body Text Indent 2"/>
    <w:basedOn w:val="Normal"/>
    <w:link w:val="BodyTextIndent2Char"/>
    <w:uiPriority w:val="99"/>
    <w:unhideWhenUsed/>
    <w:rsid w:val="00567E8E"/>
    <w:pPr>
      <w:ind w:left="720"/>
    </w:pPr>
  </w:style>
  <w:style w:type="character" w:customStyle="1" w:styleId="BodyTextIndent2Char">
    <w:name w:val="Body Text Indent 2 Char"/>
    <w:basedOn w:val="DefaultParagraphFont"/>
    <w:link w:val="BodyTextIndent2"/>
    <w:uiPriority w:val="99"/>
    <w:rsid w:val="00567E8E"/>
    <w:rPr>
      <w:rFonts w:ascii="Garamond" w:hAnsi="Garamond" w:cs="Times New Roman (Headings CS)"/>
      <w:color w:val="auto"/>
      <w:sz w:val="24"/>
    </w:rPr>
  </w:style>
  <w:style w:type="paragraph" w:styleId="BodyTextIndent3">
    <w:name w:val="Body Text Indent 3"/>
    <w:basedOn w:val="Normal"/>
    <w:link w:val="BodyTextIndent3Char"/>
    <w:uiPriority w:val="99"/>
    <w:unhideWhenUsed/>
    <w:rsid w:val="00567E8E"/>
    <w:pPr>
      <w:ind w:left="1080"/>
    </w:pPr>
  </w:style>
  <w:style w:type="character" w:customStyle="1" w:styleId="BodyTextIndent3Char">
    <w:name w:val="Body Text Indent 3 Char"/>
    <w:basedOn w:val="DefaultParagraphFont"/>
    <w:link w:val="BodyTextIndent3"/>
    <w:uiPriority w:val="99"/>
    <w:rsid w:val="00567E8E"/>
    <w:rPr>
      <w:rFonts w:ascii="Garamond" w:hAnsi="Garamond" w:cs="Times New Roman (Headings CS)"/>
      <w:color w:val="auto"/>
      <w:sz w:val="24"/>
    </w:rPr>
  </w:style>
  <w:style w:type="paragraph" w:styleId="Closing">
    <w:name w:val="Closing"/>
    <w:basedOn w:val="Normal"/>
    <w:link w:val="ClosingChar"/>
    <w:uiPriority w:val="99"/>
    <w:semiHidden/>
    <w:unhideWhenUsed/>
    <w:rsid w:val="002E1634"/>
    <w:pPr>
      <w:ind w:left="4320"/>
    </w:pPr>
  </w:style>
  <w:style w:type="character" w:customStyle="1" w:styleId="ClosingChar">
    <w:name w:val="Closing Char"/>
    <w:basedOn w:val="DefaultParagraphFont"/>
    <w:link w:val="Closing"/>
    <w:uiPriority w:val="99"/>
    <w:semiHidden/>
    <w:rsid w:val="002E1634"/>
    <w:rPr>
      <w:rFonts w:ascii="Garamond" w:hAnsi="Garamond" w:cs="Times New Roman (Headings CS)"/>
      <w:color w:val="auto"/>
      <w:sz w:val="24"/>
    </w:rPr>
  </w:style>
  <w:style w:type="table" w:styleId="ColorfulGrid">
    <w:name w:val="Colorful Grid"/>
    <w:basedOn w:val="TableNormal"/>
    <w:uiPriority w:val="40"/>
    <w:semiHidden/>
    <w:unhideWhenUsed/>
    <w:rsid w:val="00AC29D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41"/>
    <w:semiHidden/>
    <w:unhideWhenUsed/>
    <w:rsid w:val="00AC29D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8E4F1" w:themeFill="accent1" w:themeFillTint="33"/>
    </w:tcPr>
    <w:tblStylePr w:type="firstRow">
      <w:rPr>
        <w:b/>
        <w:bCs/>
      </w:rPr>
      <w:tblPr/>
      <w:tcPr>
        <w:shd w:val="clear" w:color="auto" w:fill="B1C9E3" w:themeFill="accent1" w:themeFillTint="66"/>
      </w:tcPr>
    </w:tblStylePr>
    <w:tblStylePr w:type="lastRow">
      <w:rPr>
        <w:b/>
        <w:bCs/>
        <w:color w:val="000000" w:themeColor="text1"/>
      </w:rPr>
      <w:tblPr/>
      <w:tcPr>
        <w:shd w:val="clear" w:color="auto" w:fill="B1C9E3" w:themeFill="accent1" w:themeFillTint="66"/>
      </w:tcPr>
    </w:tblStylePr>
    <w:tblStylePr w:type="firstCol">
      <w:rPr>
        <w:color w:val="FFFFFF" w:themeColor="background1"/>
      </w:rPr>
      <w:tblPr/>
      <w:tcPr>
        <w:shd w:val="clear" w:color="auto" w:fill="305A89" w:themeFill="accent1" w:themeFillShade="BF"/>
      </w:tcPr>
    </w:tblStylePr>
    <w:tblStylePr w:type="lastCol">
      <w:rPr>
        <w:color w:val="FFFFFF" w:themeColor="background1"/>
      </w:rPr>
      <w:tblPr/>
      <w:tcPr>
        <w:shd w:val="clear" w:color="auto" w:fill="305A89" w:themeFill="accent1" w:themeFillShade="BF"/>
      </w:tcPr>
    </w:tblStylePr>
    <w:tblStylePr w:type="band1Vert">
      <w:tblPr/>
      <w:tcPr>
        <w:shd w:val="clear" w:color="auto" w:fill="9EBCDD" w:themeFill="accent1" w:themeFillTint="7F"/>
      </w:tcPr>
    </w:tblStylePr>
    <w:tblStylePr w:type="band1Horz">
      <w:tblPr/>
      <w:tcPr>
        <w:shd w:val="clear" w:color="auto" w:fill="9EBCDD" w:themeFill="accent1" w:themeFillTint="7F"/>
      </w:tcPr>
    </w:tblStylePr>
  </w:style>
  <w:style w:type="table" w:styleId="ColorfulGrid-Accent2">
    <w:name w:val="Colorful Grid Accent 2"/>
    <w:basedOn w:val="TableNormal"/>
    <w:uiPriority w:val="42"/>
    <w:semiHidden/>
    <w:unhideWhenUsed/>
    <w:rsid w:val="00AC29D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EEED2" w:themeFill="accent2" w:themeFillTint="33"/>
    </w:tcPr>
    <w:tblStylePr w:type="firstRow">
      <w:rPr>
        <w:b/>
        <w:bCs/>
      </w:rPr>
      <w:tblPr/>
      <w:tcPr>
        <w:shd w:val="clear" w:color="auto" w:fill="FDDEA6" w:themeFill="accent2" w:themeFillTint="66"/>
      </w:tcPr>
    </w:tblStylePr>
    <w:tblStylePr w:type="lastRow">
      <w:rPr>
        <w:b/>
        <w:bCs/>
        <w:color w:val="000000" w:themeColor="text1"/>
      </w:rPr>
      <w:tblPr/>
      <w:tcPr>
        <w:shd w:val="clear" w:color="auto" w:fill="FDDEA6" w:themeFill="accent2" w:themeFillTint="66"/>
      </w:tcPr>
    </w:tblStylePr>
    <w:tblStylePr w:type="firstCol">
      <w:rPr>
        <w:color w:val="FFFFFF" w:themeColor="background1"/>
      </w:rPr>
      <w:tblPr/>
      <w:tcPr>
        <w:shd w:val="clear" w:color="auto" w:fill="D18704" w:themeFill="accent2" w:themeFillShade="BF"/>
      </w:tcPr>
    </w:tblStylePr>
    <w:tblStylePr w:type="lastCol">
      <w:rPr>
        <w:color w:val="FFFFFF" w:themeColor="background1"/>
      </w:rPr>
      <w:tblPr/>
      <w:tcPr>
        <w:shd w:val="clear" w:color="auto" w:fill="D18704" w:themeFill="accent2" w:themeFillShade="BF"/>
      </w:tcPr>
    </w:tblStylePr>
    <w:tblStylePr w:type="band1Vert">
      <w:tblPr/>
      <w:tcPr>
        <w:shd w:val="clear" w:color="auto" w:fill="FDD590" w:themeFill="accent2" w:themeFillTint="7F"/>
      </w:tcPr>
    </w:tblStylePr>
    <w:tblStylePr w:type="band1Horz">
      <w:tblPr/>
      <w:tcPr>
        <w:shd w:val="clear" w:color="auto" w:fill="FDD590" w:themeFill="accent2" w:themeFillTint="7F"/>
      </w:tcPr>
    </w:tblStylePr>
  </w:style>
  <w:style w:type="table" w:styleId="ColorfulGrid-Accent3">
    <w:name w:val="Colorful Grid Accent 3"/>
    <w:basedOn w:val="TableNormal"/>
    <w:uiPriority w:val="43"/>
    <w:semiHidden/>
    <w:unhideWhenUsed/>
    <w:rsid w:val="00AC29D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8" w:themeFill="accent3" w:themeFillTint="33"/>
    </w:tcPr>
    <w:tblStylePr w:type="firstRow">
      <w:rPr>
        <w:b/>
        <w:bCs/>
      </w:rPr>
      <w:tblPr/>
      <w:tcPr>
        <w:shd w:val="clear" w:color="auto" w:fill="C5E0B2" w:themeFill="accent3" w:themeFillTint="66"/>
      </w:tcPr>
    </w:tblStylePr>
    <w:tblStylePr w:type="lastRow">
      <w:rPr>
        <w:b/>
        <w:bCs/>
        <w:color w:val="000000" w:themeColor="text1"/>
      </w:rPr>
      <w:tblPr/>
      <w:tcPr>
        <w:shd w:val="clear" w:color="auto" w:fill="C5E0B2" w:themeFill="accent3" w:themeFillTint="66"/>
      </w:tcPr>
    </w:tblStylePr>
    <w:tblStylePr w:type="firstCol">
      <w:rPr>
        <w:color w:val="FFFFFF" w:themeColor="background1"/>
      </w:rPr>
      <w:tblPr/>
      <w:tcPr>
        <w:shd w:val="clear" w:color="auto" w:fill="538133" w:themeFill="accent3" w:themeFillShade="BF"/>
      </w:tcPr>
    </w:tblStylePr>
    <w:tblStylePr w:type="lastCol">
      <w:rPr>
        <w:color w:val="FFFFFF" w:themeColor="background1"/>
      </w:rPr>
      <w:tblPr/>
      <w:tcPr>
        <w:shd w:val="clear" w:color="auto" w:fill="538133" w:themeFill="accent3" w:themeFillShade="BF"/>
      </w:tcPr>
    </w:tblStylePr>
    <w:tblStylePr w:type="band1Vert">
      <w:tblPr/>
      <w:tcPr>
        <w:shd w:val="clear" w:color="auto" w:fill="B7D99F" w:themeFill="accent3" w:themeFillTint="7F"/>
      </w:tcPr>
    </w:tblStylePr>
    <w:tblStylePr w:type="band1Horz">
      <w:tblPr/>
      <w:tcPr>
        <w:shd w:val="clear" w:color="auto" w:fill="B7D99F" w:themeFill="accent3" w:themeFillTint="7F"/>
      </w:tcPr>
    </w:tblStylePr>
  </w:style>
  <w:style w:type="table" w:styleId="ColorfulGrid-Accent4">
    <w:name w:val="Colorful Grid Accent 4"/>
    <w:basedOn w:val="TableNormal"/>
    <w:uiPriority w:val="44"/>
    <w:semiHidden/>
    <w:unhideWhenUsed/>
    <w:rsid w:val="00AC29D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FD3" w:themeFill="accent4" w:themeFillTint="33"/>
    </w:tcPr>
    <w:tblStylePr w:type="firstRow">
      <w:rPr>
        <w:b/>
        <w:bCs/>
      </w:rPr>
      <w:tblPr/>
      <w:tcPr>
        <w:shd w:val="clear" w:color="auto" w:fill="F5C0A7" w:themeFill="accent4" w:themeFillTint="66"/>
      </w:tcPr>
    </w:tblStylePr>
    <w:tblStylePr w:type="lastRow">
      <w:rPr>
        <w:b/>
        <w:bCs/>
        <w:color w:val="000000" w:themeColor="text1"/>
      </w:rPr>
      <w:tblPr/>
      <w:tcPr>
        <w:shd w:val="clear" w:color="auto" w:fill="F5C0A7" w:themeFill="accent4" w:themeFillTint="66"/>
      </w:tcPr>
    </w:tblStylePr>
    <w:tblStylePr w:type="firstCol">
      <w:rPr>
        <w:color w:val="FFFFFF" w:themeColor="background1"/>
      </w:rPr>
      <w:tblPr/>
      <w:tcPr>
        <w:shd w:val="clear" w:color="auto" w:fill="B34814" w:themeFill="accent4" w:themeFillShade="BF"/>
      </w:tcPr>
    </w:tblStylePr>
    <w:tblStylePr w:type="lastCol">
      <w:rPr>
        <w:color w:val="FFFFFF" w:themeColor="background1"/>
      </w:rPr>
      <w:tblPr/>
      <w:tcPr>
        <w:shd w:val="clear" w:color="auto" w:fill="B34814" w:themeFill="accent4" w:themeFillShade="BF"/>
      </w:tcPr>
    </w:tblStylePr>
    <w:tblStylePr w:type="band1Vert">
      <w:tblPr/>
      <w:tcPr>
        <w:shd w:val="clear" w:color="auto" w:fill="F2B192" w:themeFill="accent4" w:themeFillTint="7F"/>
      </w:tcPr>
    </w:tblStylePr>
    <w:tblStylePr w:type="band1Horz">
      <w:tblPr/>
      <w:tcPr>
        <w:shd w:val="clear" w:color="auto" w:fill="F2B192" w:themeFill="accent4" w:themeFillTint="7F"/>
      </w:tcPr>
    </w:tblStylePr>
  </w:style>
  <w:style w:type="table" w:styleId="ColorfulGrid-Accent5">
    <w:name w:val="Colorful Grid Accent 5"/>
    <w:basedOn w:val="TableNormal"/>
    <w:uiPriority w:val="45"/>
    <w:semiHidden/>
    <w:unhideWhenUsed/>
    <w:rsid w:val="00AC29D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4CFEF" w:themeFill="accent5" w:themeFillTint="33"/>
    </w:tcPr>
    <w:tblStylePr w:type="firstRow">
      <w:rPr>
        <w:b/>
        <w:bCs/>
      </w:rPr>
      <w:tblPr/>
      <w:tcPr>
        <w:shd w:val="clear" w:color="auto" w:fill="AAA0DF" w:themeFill="accent5" w:themeFillTint="66"/>
      </w:tcPr>
    </w:tblStylePr>
    <w:tblStylePr w:type="lastRow">
      <w:rPr>
        <w:b/>
        <w:bCs/>
        <w:color w:val="000000" w:themeColor="text1"/>
      </w:rPr>
      <w:tblPr/>
      <w:tcPr>
        <w:shd w:val="clear" w:color="auto" w:fill="AAA0DF" w:themeFill="accent5" w:themeFillTint="66"/>
      </w:tcPr>
    </w:tblStylePr>
    <w:tblStylePr w:type="firstCol">
      <w:rPr>
        <w:color w:val="FFFFFF" w:themeColor="background1"/>
      </w:rPr>
      <w:tblPr/>
      <w:tcPr>
        <w:shd w:val="clear" w:color="auto" w:fill="2F246E" w:themeFill="accent5" w:themeFillShade="BF"/>
      </w:tcPr>
    </w:tblStylePr>
    <w:tblStylePr w:type="lastCol">
      <w:rPr>
        <w:color w:val="FFFFFF" w:themeColor="background1"/>
      </w:rPr>
      <w:tblPr/>
      <w:tcPr>
        <w:shd w:val="clear" w:color="auto" w:fill="2F246E" w:themeFill="accent5" w:themeFillShade="BF"/>
      </w:tcPr>
    </w:tblStylePr>
    <w:tblStylePr w:type="band1Vert">
      <w:tblPr/>
      <w:tcPr>
        <w:shd w:val="clear" w:color="auto" w:fill="9589D7" w:themeFill="accent5" w:themeFillTint="7F"/>
      </w:tcPr>
    </w:tblStylePr>
    <w:tblStylePr w:type="band1Horz">
      <w:tblPr/>
      <w:tcPr>
        <w:shd w:val="clear" w:color="auto" w:fill="9589D7" w:themeFill="accent5" w:themeFillTint="7F"/>
      </w:tcPr>
    </w:tblStylePr>
  </w:style>
  <w:style w:type="table" w:styleId="ColorfulGrid-Accent6">
    <w:name w:val="Colorful Grid Accent 6"/>
    <w:basedOn w:val="TableNormal"/>
    <w:uiPriority w:val="46"/>
    <w:semiHidden/>
    <w:unhideWhenUsed/>
    <w:rsid w:val="00AC29D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CBD" w:themeFill="accent6" w:themeFillTint="33"/>
    </w:tcPr>
    <w:tblStylePr w:type="firstRow">
      <w:rPr>
        <w:b/>
        <w:bCs/>
      </w:rPr>
      <w:tblPr/>
      <w:tcPr>
        <w:shd w:val="clear" w:color="auto" w:fill="E59A7D" w:themeFill="accent6" w:themeFillTint="66"/>
      </w:tcPr>
    </w:tblStylePr>
    <w:tblStylePr w:type="lastRow">
      <w:rPr>
        <w:b/>
        <w:bCs/>
        <w:color w:val="000000" w:themeColor="text1"/>
      </w:rPr>
      <w:tblPr/>
      <w:tcPr>
        <w:shd w:val="clear" w:color="auto" w:fill="E59A7D" w:themeFill="accent6" w:themeFillTint="66"/>
      </w:tcPr>
    </w:tblStylePr>
    <w:tblStylePr w:type="firstCol">
      <w:rPr>
        <w:color w:val="FFFFFF" w:themeColor="background1"/>
      </w:rPr>
      <w:tblPr/>
      <w:tcPr>
        <w:shd w:val="clear" w:color="auto" w:fill="4B200F" w:themeFill="accent6" w:themeFillShade="BF"/>
      </w:tcPr>
    </w:tblStylePr>
    <w:tblStylePr w:type="lastCol">
      <w:rPr>
        <w:color w:val="FFFFFF" w:themeColor="background1"/>
      </w:rPr>
      <w:tblPr/>
      <w:tcPr>
        <w:shd w:val="clear" w:color="auto" w:fill="4B200F" w:themeFill="accent6" w:themeFillShade="BF"/>
      </w:tcPr>
    </w:tblStylePr>
    <w:tblStylePr w:type="band1Vert">
      <w:tblPr/>
      <w:tcPr>
        <w:shd w:val="clear" w:color="auto" w:fill="DF815D" w:themeFill="accent6" w:themeFillTint="7F"/>
      </w:tcPr>
    </w:tblStylePr>
    <w:tblStylePr w:type="band1Horz">
      <w:tblPr/>
      <w:tcPr>
        <w:shd w:val="clear" w:color="auto" w:fill="DF815D" w:themeFill="accent6" w:themeFillTint="7F"/>
      </w:tcPr>
    </w:tblStylePr>
  </w:style>
  <w:style w:type="table" w:styleId="ColorfulList">
    <w:name w:val="Colorful List"/>
    <w:basedOn w:val="TableNormal"/>
    <w:uiPriority w:val="40"/>
    <w:semiHidden/>
    <w:unhideWhenUsed/>
    <w:rsid w:val="00AC29D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F9004" w:themeFill="accent2" w:themeFillShade="CC"/>
      </w:tcPr>
    </w:tblStylePr>
    <w:tblStylePr w:type="lastRow">
      <w:rPr>
        <w:b/>
        <w:bCs/>
        <w:color w:val="DF900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41"/>
    <w:semiHidden/>
    <w:unhideWhenUsed/>
    <w:rsid w:val="00AC29D4"/>
    <w:pPr>
      <w:spacing w:after="0" w:line="240" w:lineRule="auto"/>
    </w:pPr>
    <w:rPr>
      <w:color w:val="000000" w:themeColor="text1"/>
    </w:rPr>
    <w:tblPr>
      <w:tblStyleRowBandSize w:val="1"/>
      <w:tblStyleColBandSize w:val="1"/>
    </w:tblPr>
    <w:tcPr>
      <w:shd w:val="clear" w:color="auto" w:fill="ECF1F8" w:themeFill="accent1" w:themeFillTint="19"/>
    </w:tcPr>
    <w:tblStylePr w:type="firstRow">
      <w:rPr>
        <w:b/>
        <w:bCs/>
        <w:color w:val="FFFFFF" w:themeColor="background1"/>
      </w:rPr>
      <w:tblPr/>
      <w:tcPr>
        <w:tcBorders>
          <w:bottom w:val="single" w:sz="12" w:space="0" w:color="FFFFFF" w:themeColor="background1"/>
        </w:tcBorders>
        <w:shd w:val="clear" w:color="auto" w:fill="DF9004" w:themeFill="accent2" w:themeFillShade="CC"/>
      </w:tcPr>
    </w:tblStylePr>
    <w:tblStylePr w:type="lastRow">
      <w:rPr>
        <w:b/>
        <w:bCs/>
        <w:color w:val="DF900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DDEE" w:themeFill="accent1" w:themeFillTint="3F"/>
      </w:tcPr>
    </w:tblStylePr>
    <w:tblStylePr w:type="band1Horz">
      <w:tblPr/>
      <w:tcPr>
        <w:shd w:val="clear" w:color="auto" w:fill="D8E4F1" w:themeFill="accent1" w:themeFillTint="33"/>
      </w:tcPr>
    </w:tblStylePr>
  </w:style>
  <w:style w:type="table" w:styleId="ColorfulList-Accent2">
    <w:name w:val="Colorful List Accent 2"/>
    <w:basedOn w:val="TableNormal"/>
    <w:uiPriority w:val="42"/>
    <w:semiHidden/>
    <w:unhideWhenUsed/>
    <w:rsid w:val="00AC29D4"/>
    <w:pPr>
      <w:spacing w:after="0" w:line="240" w:lineRule="auto"/>
    </w:pPr>
    <w:rPr>
      <w:color w:val="000000" w:themeColor="text1"/>
    </w:rPr>
    <w:tblPr>
      <w:tblStyleRowBandSize w:val="1"/>
      <w:tblStyleColBandSize w:val="1"/>
    </w:tblPr>
    <w:tcPr>
      <w:shd w:val="clear" w:color="auto" w:fill="FEF6E9" w:themeFill="accent2" w:themeFillTint="19"/>
    </w:tcPr>
    <w:tblStylePr w:type="firstRow">
      <w:rPr>
        <w:b/>
        <w:bCs/>
        <w:color w:val="FFFFFF" w:themeColor="background1"/>
      </w:rPr>
      <w:tblPr/>
      <w:tcPr>
        <w:tcBorders>
          <w:bottom w:val="single" w:sz="12" w:space="0" w:color="FFFFFF" w:themeColor="background1"/>
        </w:tcBorders>
        <w:shd w:val="clear" w:color="auto" w:fill="DF9004" w:themeFill="accent2" w:themeFillShade="CC"/>
      </w:tcPr>
    </w:tblStylePr>
    <w:tblStylePr w:type="lastRow">
      <w:rPr>
        <w:b/>
        <w:bCs/>
        <w:color w:val="DF900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AC8" w:themeFill="accent2" w:themeFillTint="3F"/>
      </w:tcPr>
    </w:tblStylePr>
    <w:tblStylePr w:type="band1Horz">
      <w:tblPr/>
      <w:tcPr>
        <w:shd w:val="clear" w:color="auto" w:fill="FEEED2" w:themeFill="accent2" w:themeFillTint="33"/>
      </w:tcPr>
    </w:tblStylePr>
  </w:style>
  <w:style w:type="table" w:styleId="ColorfulList-Accent3">
    <w:name w:val="Colorful List Accent 3"/>
    <w:basedOn w:val="TableNormal"/>
    <w:uiPriority w:val="43"/>
    <w:semiHidden/>
    <w:unhideWhenUsed/>
    <w:rsid w:val="00AC29D4"/>
    <w:pPr>
      <w:spacing w:after="0" w:line="240" w:lineRule="auto"/>
    </w:pPr>
    <w:rPr>
      <w:color w:val="000000" w:themeColor="text1"/>
    </w:rPr>
    <w:tblPr>
      <w:tblStyleRowBandSize w:val="1"/>
      <w:tblStyleColBandSize w:val="1"/>
    </w:tblPr>
    <w:tcPr>
      <w:shd w:val="clear" w:color="auto" w:fill="F0F7EC" w:themeFill="accent3" w:themeFillTint="19"/>
    </w:tcPr>
    <w:tblStylePr w:type="firstRow">
      <w:rPr>
        <w:b/>
        <w:bCs/>
        <w:color w:val="FFFFFF" w:themeColor="background1"/>
      </w:rPr>
      <w:tblPr/>
      <w:tcPr>
        <w:tcBorders>
          <w:bottom w:val="single" w:sz="12" w:space="0" w:color="FFFFFF" w:themeColor="background1"/>
        </w:tcBorders>
        <w:shd w:val="clear" w:color="auto" w:fill="BF4D16" w:themeFill="accent4" w:themeFillShade="CC"/>
      </w:tcPr>
    </w:tblStylePr>
    <w:tblStylePr w:type="lastRow">
      <w:rPr>
        <w:b/>
        <w:bCs/>
        <w:color w:val="BF4D16"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CCF" w:themeFill="accent3" w:themeFillTint="3F"/>
      </w:tcPr>
    </w:tblStylePr>
    <w:tblStylePr w:type="band1Horz">
      <w:tblPr/>
      <w:tcPr>
        <w:shd w:val="clear" w:color="auto" w:fill="E2EFD8" w:themeFill="accent3" w:themeFillTint="33"/>
      </w:tcPr>
    </w:tblStylePr>
  </w:style>
  <w:style w:type="table" w:styleId="ColorfulList-Accent4">
    <w:name w:val="Colorful List Accent 4"/>
    <w:basedOn w:val="TableNormal"/>
    <w:uiPriority w:val="44"/>
    <w:semiHidden/>
    <w:unhideWhenUsed/>
    <w:rsid w:val="00AC29D4"/>
    <w:pPr>
      <w:spacing w:after="0" w:line="240" w:lineRule="auto"/>
    </w:pPr>
    <w:rPr>
      <w:color w:val="000000" w:themeColor="text1"/>
    </w:rPr>
    <w:tblPr>
      <w:tblStyleRowBandSize w:val="1"/>
      <w:tblStyleColBandSize w:val="1"/>
    </w:tblPr>
    <w:tcPr>
      <w:shd w:val="clear" w:color="auto" w:fill="FCEFE9" w:themeFill="accent4" w:themeFillTint="19"/>
    </w:tcPr>
    <w:tblStylePr w:type="firstRow">
      <w:rPr>
        <w:b/>
        <w:bCs/>
        <w:color w:val="FFFFFF" w:themeColor="background1"/>
      </w:rPr>
      <w:tblPr/>
      <w:tcPr>
        <w:tcBorders>
          <w:bottom w:val="single" w:sz="12" w:space="0" w:color="FFFFFF" w:themeColor="background1"/>
        </w:tcBorders>
        <w:shd w:val="clear" w:color="auto" w:fill="598A37" w:themeFill="accent3" w:themeFillShade="CC"/>
      </w:tcPr>
    </w:tblStylePr>
    <w:tblStylePr w:type="lastRow">
      <w:rPr>
        <w:b/>
        <w:bCs/>
        <w:color w:val="598A37"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8C8" w:themeFill="accent4" w:themeFillTint="3F"/>
      </w:tcPr>
    </w:tblStylePr>
    <w:tblStylePr w:type="band1Horz">
      <w:tblPr/>
      <w:tcPr>
        <w:shd w:val="clear" w:color="auto" w:fill="FADFD3" w:themeFill="accent4" w:themeFillTint="33"/>
      </w:tcPr>
    </w:tblStylePr>
  </w:style>
  <w:style w:type="table" w:styleId="ColorfulList-Accent5">
    <w:name w:val="Colorful List Accent 5"/>
    <w:basedOn w:val="TableNormal"/>
    <w:uiPriority w:val="45"/>
    <w:semiHidden/>
    <w:unhideWhenUsed/>
    <w:rsid w:val="00AC29D4"/>
    <w:pPr>
      <w:spacing w:after="0" w:line="240" w:lineRule="auto"/>
    </w:pPr>
    <w:rPr>
      <w:color w:val="000000" w:themeColor="text1"/>
    </w:rPr>
    <w:tblPr>
      <w:tblStyleRowBandSize w:val="1"/>
      <w:tblStyleColBandSize w:val="1"/>
    </w:tblPr>
    <w:tcPr>
      <w:shd w:val="clear" w:color="auto" w:fill="EAE7F7" w:themeFill="accent5" w:themeFillTint="19"/>
    </w:tcPr>
    <w:tblStylePr w:type="firstRow">
      <w:rPr>
        <w:b/>
        <w:bCs/>
        <w:color w:val="FFFFFF" w:themeColor="background1"/>
      </w:rPr>
      <w:tblPr/>
      <w:tcPr>
        <w:tcBorders>
          <w:bottom w:val="single" w:sz="12" w:space="0" w:color="FFFFFF" w:themeColor="background1"/>
        </w:tcBorders>
        <w:shd w:val="clear" w:color="auto" w:fill="502210" w:themeFill="accent6" w:themeFillShade="CC"/>
      </w:tcPr>
    </w:tblStylePr>
    <w:tblStylePr w:type="lastRow">
      <w:rPr>
        <w:b/>
        <w:bCs/>
        <w:color w:val="50221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AC4EB" w:themeFill="accent5" w:themeFillTint="3F"/>
      </w:tcPr>
    </w:tblStylePr>
    <w:tblStylePr w:type="band1Horz">
      <w:tblPr/>
      <w:tcPr>
        <w:shd w:val="clear" w:color="auto" w:fill="D4CFEF" w:themeFill="accent5" w:themeFillTint="33"/>
      </w:tcPr>
    </w:tblStylePr>
  </w:style>
  <w:style w:type="table" w:styleId="ColorfulList-Accent6">
    <w:name w:val="Colorful List Accent 6"/>
    <w:basedOn w:val="TableNormal"/>
    <w:uiPriority w:val="46"/>
    <w:semiHidden/>
    <w:unhideWhenUsed/>
    <w:rsid w:val="00AC29D4"/>
    <w:pPr>
      <w:spacing w:after="0" w:line="240" w:lineRule="auto"/>
    </w:pPr>
    <w:rPr>
      <w:color w:val="000000" w:themeColor="text1"/>
    </w:rPr>
    <w:tblPr>
      <w:tblStyleRowBandSize w:val="1"/>
      <w:tblStyleColBandSize w:val="1"/>
    </w:tblPr>
    <w:tcPr>
      <w:shd w:val="clear" w:color="auto" w:fill="F8E6DF" w:themeFill="accent6" w:themeFillTint="19"/>
    </w:tcPr>
    <w:tblStylePr w:type="firstRow">
      <w:rPr>
        <w:b/>
        <w:bCs/>
        <w:color w:val="FFFFFF" w:themeColor="background1"/>
      </w:rPr>
      <w:tblPr/>
      <w:tcPr>
        <w:tcBorders>
          <w:bottom w:val="single" w:sz="12" w:space="0" w:color="FFFFFF" w:themeColor="background1"/>
        </w:tcBorders>
        <w:shd w:val="clear" w:color="auto" w:fill="332775" w:themeFill="accent5" w:themeFillShade="CC"/>
      </w:tcPr>
    </w:tblStylePr>
    <w:tblStylePr w:type="lastRow">
      <w:rPr>
        <w:b/>
        <w:bCs/>
        <w:color w:val="3327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0AE" w:themeFill="accent6" w:themeFillTint="3F"/>
      </w:tcPr>
    </w:tblStylePr>
    <w:tblStylePr w:type="band1Horz">
      <w:tblPr/>
      <w:tcPr>
        <w:shd w:val="clear" w:color="auto" w:fill="F2CCBD" w:themeFill="accent6" w:themeFillTint="33"/>
      </w:tcPr>
    </w:tblStylePr>
  </w:style>
  <w:style w:type="table" w:styleId="ColorfulShading">
    <w:name w:val="Colorful Shading"/>
    <w:basedOn w:val="TableNormal"/>
    <w:uiPriority w:val="40"/>
    <w:semiHidden/>
    <w:unhideWhenUsed/>
    <w:rsid w:val="00AC29D4"/>
    <w:pPr>
      <w:spacing w:after="0" w:line="240" w:lineRule="auto"/>
    </w:pPr>
    <w:rPr>
      <w:color w:val="000000" w:themeColor="text1"/>
    </w:rPr>
    <w:tblPr>
      <w:tblStyleRowBandSize w:val="1"/>
      <w:tblStyleColBandSize w:val="1"/>
      <w:tblBorders>
        <w:top w:val="single" w:sz="24" w:space="0" w:color="FBAD2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BAD2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41"/>
    <w:semiHidden/>
    <w:unhideWhenUsed/>
    <w:rsid w:val="00AC29D4"/>
    <w:pPr>
      <w:spacing w:after="0" w:line="240" w:lineRule="auto"/>
    </w:pPr>
    <w:rPr>
      <w:color w:val="000000" w:themeColor="text1"/>
    </w:rPr>
    <w:tblPr>
      <w:tblStyleRowBandSize w:val="1"/>
      <w:tblStyleColBandSize w:val="1"/>
      <w:tblBorders>
        <w:top w:val="single" w:sz="24" w:space="0" w:color="FBAD22" w:themeColor="accent2"/>
        <w:left w:val="single" w:sz="4" w:space="0" w:color="4179B8" w:themeColor="accent1"/>
        <w:bottom w:val="single" w:sz="4" w:space="0" w:color="4179B8" w:themeColor="accent1"/>
        <w:right w:val="single" w:sz="4" w:space="0" w:color="4179B8" w:themeColor="accent1"/>
        <w:insideH w:val="single" w:sz="4" w:space="0" w:color="FFFFFF" w:themeColor="background1"/>
        <w:insideV w:val="single" w:sz="4" w:space="0" w:color="FFFFFF" w:themeColor="background1"/>
      </w:tblBorders>
    </w:tblPr>
    <w:tcPr>
      <w:shd w:val="clear" w:color="auto" w:fill="ECF1F8" w:themeFill="accent1" w:themeFillTint="19"/>
    </w:tcPr>
    <w:tblStylePr w:type="firstRow">
      <w:rPr>
        <w:b/>
        <w:bCs/>
      </w:rPr>
      <w:tblPr/>
      <w:tcPr>
        <w:tcBorders>
          <w:top w:val="nil"/>
          <w:left w:val="nil"/>
          <w:bottom w:val="single" w:sz="24" w:space="0" w:color="FBAD2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486E" w:themeFill="accent1" w:themeFillShade="99"/>
      </w:tcPr>
    </w:tblStylePr>
    <w:tblStylePr w:type="firstCol">
      <w:rPr>
        <w:color w:val="FFFFFF" w:themeColor="background1"/>
      </w:rPr>
      <w:tblPr/>
      <w:tcPr>
        <w:tcBorders>
          <w:top w:val="nil"/>
          <w:left w:val="nil"/>
          <w:bottom w:val="nil"/>
          <w:right w:val="nil"/>
          <w:insideH w:val="single" w:sz="4" w:space="0" w:color="27486E" w:themeColor="accent1" w:themeShade="99"/>
          <w:insideV w:val="nil"/>
        </w:tcBorders>
        <w:shd w:val="clear" w:color="auto" w:fill="27486E"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7486E" w:themeFill="accent1" w:themeFillShade="99"/>
      </w:tcPr>
    </w:tblStylePr>
    <w:tblStylePr w:type="band1Vert">
      <w:tblPr/>
      <w:tcPr>
        <w:shd w:val="clear" w:color="auto" w:fill="B1C9E3" w:themeFill="accent1" w:themeFillTint="66"/>
      </w:tcPr>
    </w:tblStylePr>
    <w:tblStylePr w:type="band1Horz">
      <w:tblPr/>
      <w:tcPr>
        <w:shd w:val="clear" w:color="auto" w:fill="9EBCDD"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42"/>
    <w:semiHidden/>
    <w:unhideWhenUsed/>
    <w:rsid w:val="00AC29D4"/>
    <w:pPr>
      <w:spacing w:after="0" w:line="240" w:lineRule="auto"/>
    </w:pPr>
    <w:rPr>
      <w:color w:val="000000" w:themeColor="text1"/>
    </w:rPr>
    <w:tblPr>
      <w:tblStyleRowBandSize w:val="1"/>
      <w:tblStyleColBandSize w:val="1"/>
      <w:tblBorders>
        <w:top w:val="single" w:sz="24" w:space="0" w:color="FBAD22" w:themeColor="accent2"/>
        <w:left w:val="single" w:sz="4" w:space="0" w:color="FBAD22" w:themeColor="accent2"/>
        <w:bottom w:val="single" w:sz="4" w:space="0" w:color="FBAD22" w:themeColor="accent2"/>
        <w:right w:val="single" w:sz="4" w:space="0" w:color="FBAD22" w:themeColor="accent2"/>
        <w:insideH w:val="single" w:sz="4" w:space="0" w:color="FFFFFF" w:themeColor="background1"/>
        <w:insideV w:val="single" w:sz="4" w:space="0" w:color="FFFFFF" w:themeColor="background1"/>
      </w:tblBorders>
    </w:tblPr>
    <w:tcPr>
      <w:shd w:val="clear" w:color="auto" w:fill="FEF6E9" w:themeFill="accent2" w:themeFillTint="19"/>
    </w:tcPr>
    <w:tblStylePr w:type="firstRow">
      <w:rPr>
        <w:b/>
        <w:bCs/>
      </w:rPr>
      <w:tblPr/>
      <w:tcPr>
        <w:tcBorders>
          <w:top w:val="nil"/>
          <w:left w:val="nil"/>
          <w:bottom w:val="single" w:sz="24" w:space="0" w:color="FBAD2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76C03" w:themeFill="accent2" w:themeFillShade="99"/>
      </w:tcPr>
    </w:tblStylePr>
    <w:tblStylePr w:type="firstCol">
      <w:rPr>
        <w:color w:val="FFFFFF" w:themeColor="background1"/>
      </w:rPr>
      <w:tblPr/>
      <w:tcPr>
        <w:tcBorders>
          <w:top w:val="nil"/>
          <w:left w:val="nil"/>
          <w:bottom w:val="nil"/>
          <w:right w:val="nil"/>
          <w:insideH w:val="single" w:sz="4" w:space="0" w:color="A76C03" w:themeColor="accent2" w:themeShade="99"/>
          <w:insideV w:val="nil"/>
        </w:tcBorders>
        <w:shd w:val="clear" w:color="auto" w:fill="A76C03"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A76C03" w:themeFill="accent2" w:themeFillShade="99"/>
      </w:tcPr>
    </w:tblStylePr>
    <w:tblStylePr w:type="band1Vert">
      <w:tblPr/>
      <w:tcPr>
        <w:shd w:val="clear" w:color="auto" w:fill="FDDEA6" w:themeFill="accent2" w:themeFillTint="66"/>
      </w:tcPr>
    </w:tblStylePr>
    <w:tblStylePr w:type="band1Horz">
      <w:tblPr/>
      <w:tcPr>
        <w:shd w:val="clear" w:color="auto" w:fill="FDD59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43"/>
    <w:semiHidden/>
    <w:unhideWhenUsed/>
    <w:rsid w:val="00AC29D4"/>
    <w:pPr>
      <w:spacing w:after="0" w:line="240" w:lineRule="auto"/>
    </w:pPr>
    <w:rPr>
      <w:color w:val="000000" w:themeColor="text1"/>
    </w:rPr>
    <w:tblPr>
      <w:tblStyleRowBandSize w:val="1"/>
      <w:tblStyleColBandSize w:val="1"/>
      <w:tblBorders>
        <w:top w:val="single" w:sz="24" w:space="0" w:color="E66425" w:themeColor="accent4"/>
        <w:left w:val="single" w:sz="4" w:space="0" w:color="70AD45" w:themeColor="accent3"/>
        <w:bottom w:val="single" w:sz="4" w:space="0" w:color="70AD45" w:themeColor="accent3"/>
        <w:right w:val="single" w:sz="4" w:space="0" w:color="70AD45" w:themeColor="accent3"/>
        <w:insideH w:val="single" w:sz="4" w:space="0" w:color="FFFFFF" w:themeColor="background1"/>
        <w:insideV w:val="single" w:sz="4" w:space="0" w:color="FFFFFF" w:themeColor="background1"/>
      </w:tblBorders>
    </w:tblPr>
    <w:tcPr>
      <w:shd w:val="clear" w:color="auto" w:fill="F0F7EC" w:themeFill="accent3" w:themeFillTint="19"/>
    </w:tcPr>
    <w:tblStylePr w:type="firstRow">
      <w:rPr>
        <w:b/>
        <w:bCs/>
      </w:rPr>
      <w:tblPr/>
      <w:tcPr>
        <w:tcBorders>
          <w:top w:val="nil"/>
          <w:left w:val="nil"/>
          <w:bottom w:val="single" w:sz="24" w:space="0" w:color="E6642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9" w:themeFill="accent3" w:themeFillShade="99"/>
      </w:tcPr>
    </w:tblStylePr>
    <w:tblStylePr w:type="firstCol">
      <w:rPr>
        <w:color w:val="FFFFFF" w:themeColor="background1"/>
      </w:rPr>
      <w:tblPr/>
      <w:tcPr>
        <w:tcBorders>
          <w:top w:val="nil"/>
          <w:left w:val="nil"/>
          <w:bottom w:val="nil"/>
          <w:right w:val="nil"/>
          <w:insideH w:val="single" w:sz="4" w:space="0" w:color="436729" w:themeColor="accent3" w:themeShade="99"/>
          <w:insideV w:val="nil"/>
        </w:tcBorders>
        <w:shd w:val="clear" w:color="auto" w:fill="4367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36729" w:themeFill="accent3" w:themeFillShade="99"/>
      </w:tcPr>
    </w:tblStylePr>
    <w:tblStylePr w:type="band1Vert">
      <w:tblPr/>
      <w:tcPr>
        <w:shd w:val="clear" w:color="auto" w:fill="C5E0B2" w:themeFill="accent3" w:themeFillTint="66"/>
      </w:tcPr>
    </w:tblStylePr>
    <w:tblStylePr w:type="band1Horz">
      <w:tblPr/>
      <w:tcPr>
        <w:shd w:val="clear" w:color="auto" w:fill="B7D99F" w:themeFill="accent3" w:themeFillTint="7F"/>
      </w:tcPr>
    </w:tblStylePr>
  </w:style>
  <w:style w:type="table" w:styleId="ColorfulShading-Accent4">
    <w:name w:val="Colorful Shading Accent 4"/>
    <w:basedOn w:val="TableNormal"/>
    <w:uiPriority w:val="44"/>
    <w:semiHidden/>
    <w:unhideWhenUsed/>
    <w:rsid w:val="00AC29D4"/>
    <w:pPr>
      <w:spacing w:after="0" w:line="240" w:lineRule="auto"/>
    </w:pPr>
    <w:rPr>
      <w:color w:val="000000" w:themeColor="text1"/>
    </w:rPr>
    <w:tblPr>
      <w:tblStyleRowBandSize w:val="1"/>
      <w:tblStyleColBandSize w:val="1"/>
      <w:tblBorders>
        <w:top w:val="single" w:sz="24" w:space="0" w:color="70AD45" w:themeColor="accent3"/>
        <w:left w:val="single" w:sz="4" w:space="0" w:color="E66425" w:themeColor="accent4"/>
        <w:bottom w:val="single" w:sz="4" w:space="0" w:color="E66425" w:themeColor="accent4"/>
        <w:right w:val="single" w:sz="4" w:space="0" w:color="E66425" w:themeColor="accent4"/>
        <w:insideH w:val="single" w:sz="4" w:space="0" w:color="FFFFFF" w:themeColor="background1"/>
        <w:insideV w:val="single" w:sz="4" w:space="0" w:color="FFFFFF" w:themeColor="background1"/>
      </w:tblBorders>
    </w:tblPr>
    <w:tcPr>
      <w:shd w:val="clear" w:color="auto" w:fill="FCEFE9" w:themeFill="accent4" w:themeFillTint="19"/>
    </w:tcPr>
    <w:tblStylePr w:type="firstRow">
      <w:rPr>
        <w:b/>
        <w:bCs/>
      </w:rPr>
      <w:tblPr/>
      <w:tcPr>
        <w:tcBorders>
          <w:top w:val="nil"/>
          <w:left w:val="nil"/>
          <w:bottom w:val="single" w:sz="24" w:space="0" w:color="70AD4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F3910" w:themeFill="accent4" w:themeFillShade="99"/>
      </w:tcPr>
    </w:tblStylePr>
    <w:tblStylePr w:type="firstCol">
      <w:rPr>
        <w:color w:val="FFFFFF" w:themeColor="background1"/>
      </w:rPr>
      <w:tblPr/>
      <w:tcPr>
        <w:tcBorders>
          <w:top w:val="nil"/>
          <w:left w:val="nil"/>
          <w:bottom w:val="nil"/>
          <w:right w:val="nil"/>
          <w:insideH w:val="single" w:sz="4" w:space="0" w:color="8F3910" w:themeColor="accent4" w:themeShade="99"/>
          <w:insideV w:val="nil"/>
        </w:tcBorders>
        <w:shd w:val="clear" w:color="auto" w:fill="8F391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F3910" w:themeFill="accent4" w:themeFillShade="99"/>
      </w:tcPr>
    </w:tblStylePr>
    <w:tblStylePr w:type="band1Vert">
      <w:tblPr/>
      <w:tcPr>
        <w:shd w:val="clear" w:color="auto" w:fill="F5C0A7" w:themeFill="accent4" w:themeFillTint="66"/>
      </w:tcPr>
    </w:tblStylePr>
    <w:tblStylePr w:type="band1Horz">
      <w:tblPr/>
      <w:tcPr>
        <w:shd w:val="clear" w:color="auto" w:fill="F2B192"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45"/>
    <w:semiHidden/>
    <w:unhideWhenUsed/>
    <w:rsid w:val="00AC29D4"/>
    <w:pPr>
      <w:spacing w:after="0" w:line="240" w:lineRule="auto"/>
    </w:pPr>
    <w:rPr>
      <w:color w:val="000000" w:themeColor="text1"/>
    </w:rPr>
    <w:tblPr>
      <w:tblStyleRowBandSize w:val="1"/>
      <w:tblStyleColBandSize w:val="1"/>
      <w:tblBorders>
        <w:top w:val="single" w:sz="24" w:space="0" w:color="652B14" w:themeColor="accent6"/>
        <w:left w:val="single" w:sz="4" w:space="0" w:color="403193" w:themeColor="accent5"/>
        <w:bottom w:val="single" w:sz="4" w:space="0" w:color="403193" w:themeColor="accent5"/>
        <w:right w:val="single" w:sz="4" w:space="0" w:color="403193" w:themeColor="accent5"/>
        <w:insideH w:val="single" w:sz="4" w:space="0" w:color="FFFFFF" w:themeColor="background1"/>
        <w:insideV w:val="single" w:sz="4" w:space="0" w:color="FFFFFF" w:themeColor="background1"/>
      </w:tblBorders>
    </w:tblPr>
    <w:tcPr>
      <w:shd w:val="clear" w:color="auto" w:fill="EAE7F7" w:themeFill="accent5" w:themeFillTint="19"/>
    </w:tcPr>
    <w:tblStylePr w:type="firstRow">
      <w:rPr>
        <w:b/>
        <w:bCs/>
      </w:rPr>
      <w:tblPr/>
      <w:tcPr>
        <w:tcBorders>
          <w:top w:val="nil"/>
          <w:left w:val="nil"/>
          <w:bottom w:val="single" w:sz="24" w:space="0" w:color="652B1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1D58" w:themeFill="accent5" w:themeFillShade="99"/>
      </w:tcPr>
    </w:tblStylePr>
    <w:tblStylePr w:type="firstCol">
      <w:rPr>
        <w:color w:val="FFFFFF" w:themeColor="background1"/>
      </w:rPr>
      <w:tblPr/>
      <w:tcPr>
        <w:tcBorders>
          <w:top w:val="nil"/>
          <w:left w:val="nil"/>
          <w:bottom w:val="nil"/>
          <w:right w:val="nil"/>
          <w:insideH w:val="single" w:sz="4" w:space="0" w:color="261D58" w:themeColor="accent5" w:themeShade="99"/>
          <w:insideV w:val="nil"/>
        </w:tcBorders>
        <w:shd w:val="clear" w:color="auto" w:fill="261D5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1D58" w:themeFill="accent5" w:themeFillShade="99"/>
      </w:tcPr>
    </w:tblStylePr>
    <w:tblStylePr w:type="band1Vert">
      <w:tblPr/>
      <w:tcPr>
        <w:shd w:val="clear" w:color="auto" w:fill="AAA0DF" w:themeFill="accent5" w:themeFillTint="66"/>
      </w:tcPr>
    </w:tblStylePr>
    <w:tblStylePr w:type="band1Horz">
      <w:tblPr/>
      <w:tcPr>
        <w:shd w:val="clear" w:color="auto" w:fill="9589D7"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46"/>
    <w:semiHidden/>
    <w:unhideWhenUsed/>
    <w:rsid w:val="00AC29D4"/>
    <w:pPr>
      <w:spacing w:after="0" w:line="240" w:lineRule="auto"/>
    </w:pPr>
    <w:rPr>
      <w:color w:val="000000" w:themeColor="text1"/>
    </w:rPr>
    <w:tblPr>
      <w:tblStyleRowBandSize w:val="1"/>
      <w:tblStyleColBandSize w:val="1"/>
      <w:tblBorders>
        <w:top w:val="single" w:sz="24" w:space="0" w:color="403193" w:themeColor="accent5"/>
        <w:left w:val="single" w:sz="4" w:space="0" w:color="652B14" w:themeColor="accent6"/>
        <w:bottom w:val="single" w:sz="4" w:space="0" w:color="652B14" w:themeColor="accent6"/>
        <w:right w:val="single" w:sz="4" w:space="0" w:color="652B14" w:themeColor="accent6"/>
        <w:insideH w:val="single" w:sz="4" w:space="0" w:color="FFFFFF" w:themeColor="background1"/>
        <w:insideV w:val="single" w:sz="4" w:space="0" w:color="FFFFFF" w:themeColor="background1"/>
      </w:tblBorders>
    </w:tblPr>
    <w:tcPr>
      <w:shd w:val="clear" w:color="auto" w:fill="F8E6DF" w:themeFill="accent6" w:themeFillTint="19"/>
    </w:tcPr>
    <w:tblStylePr w:type="firstRow">
      <w:rPr>
        <w:b/>
        <w:bCs/>
      </w:rPr>
      <w:tblPr/>
      <w:tcPr>
        <w:tcBorders>
          <w:top w:val="nil"/>
          <w:left w:val="nil"/>
          <w:bottom w:val="single" w:sz="24" w:space="0" w:color="4031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C190C" w:themeFill="accent6" w:themeFillShade="99"/>
      </w:tcPr>
    </w:tblStylePr>
    <w:tblStylePr w:type="firstCol">
      <w:rPr>
        <w:color w:val="FFFFFF" w:themeColor="background1"/>
      </w:rPr>
      <w:tblPr/>
      <w:tcPr>
        <w:tcBorders>
          <w:top w:val="nil"/>
          <w:left w:val="nil"/>
          <w:bottom w:val="nil"/>
          <w:right w:val="nil"/>
          <w:insideH w:val="single" w:sz="4" w:space="0" w:color="3C190C" w:themeColor="accent6" w:themeShade="99"/>
          <w:insideV w:val="nil"/>
        </w:tcBorders>
        <w:shd w:val="clear" w:color="auto" w:fill="3C190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3C190C" w:themeFill="accent6" w:themeFillShade="99"/>
      </w:tcPr>
    </w:tblStylePr>
    <w:tblStylePr w:type="band1Vert">
      <w:tblPr/>
      <w:tcPr>
        <w:shd w:val="clear" w:color="auto" w:fill="E59A7D" w:themeFill="accent6" w:themeFillTint="66"/>
      </w:tcPr>
    </w:tblStylePr>
    <w:tblStylePr w:type="band1Horz">
      <w:tblPr/>
      <w:tcPr>
        <w:shd w:val="clear" w:color="auto" w:fill="DF815D"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unhideWhenUsed/>
    <w:rsid w:val="00AC29D4"/>
    <w:rPr>
      <w:sz w:val="22"/>
      <w:szCs w:val="16"/>
    </w:rPr>
  </w:style>
  <w:style w:type="paragraph" w:styleId="CommentText">
    <w:name w:val="annotation text"/>
    <w:basedOn w:val="Normal"/>
    <w:link w:val="CommentTextChar"/>
    <w:unhideWhenUsed/>
    <w:rsid w:val="00AC29D4"/>
    <w:rPr>
      <w:sz w:val="22"/>
    </w:rPr>
  </w:style>
  <w:style w:type="character" w:customStyle="1" w:styleId="CommentTextChar">
    <w:name w:val="Comment Text Char"/>
    <w:basedOn w:val="DefaultParagraphFont"/>
    <w:link w:val="CommentText"/>
    <w:rsid w:val="00AC29D4"/>
    <w:rPr>
      <w:rFonts w:ascii="Garamond" w:hAnsi="Garamond" w:cs="Times New Roman (Headings CS)"/>
      <w:color w:val="auto"/>
      <w:sz w:val="22"/>
    </w:rPr>
  </w:style>
  <w:style w:type="paragraph" w:styleId="CommentSubject">
    <w:name w:val="annotation subject"/>
    <w:basedOn w:val="CommentText"/>
    <w:next w:val="CommentText"/>
    <w:link w:val="CommentSubjectChar"/>
    <w:uiPriority w:val="99"/>
    <w:semiHidden/>
    <w:unhideWhenUsed/>
    <w:rsid w:val="00AC29D4"/>
    <w:rPr>
      <w:b/>
      <w:bCs/>
    </w:rPr>
  </w:style>
  <w:style w:type="character" w:customStyle="1" w:styleId="CommentSubjectChar">
    <w:name w:val="Comment Subject Char"/>
    <w:basedOn w:val="CommentTextChar"/>
    <w:link w:val="CommentSubject"/>
    <w:uiPriority w:val="99"/>
    <w:semiHidden/>
    <w:rsid w:val="00AC29D4"/>
    <w:rPr>
      <w:rFonts w:ascii="Garamond" w:hAnsi="Garamond" w:cs="Times New Roman (Headings CS)"/>
      <w:b/>
      <w:bCs/>
      <w:color w:val="auto"/>
      <w:sz w:val="22"/>
    </w:rPr>
  </w:style>
  <w:style w:type="table" w:styleId="DarkList">
    <w:name w:val="Dark List"/>
    <w:basedOn w:val="TableNormal"/>
    <w:uiPriority w:val="40"/>
    <w:semiHidden/>
    <w:unhideWhenUsed/>
    <w:rsid w:val="00AC29D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41"/>
    <w:semiHidden/>
    <w:unhideWhenUsed/>
    <w:rsid w:val="00AC29D4"/>
    <w:pPr>
      <w:spacing w:after="0" w:line="240" w:lineRule="auto"/>
    </w:pPr>
    <w:rPr>
      <w:color w:val="FFFFFF" w:themeColor="background1"/>
    </w:rPr>
    <w:tblPr>
      <w:tblStyleRowBandSize w:val="1"/>
      <w:tblStyleColBandSize w:val="1"/>
    </w:tblPr>
    <w:tcPr>
      <w:shd w:val="clear" w:color="auto" w:fill="4179B8"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3C5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05A89"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05A89" w:themeFill="accent1" w:themeFillShade="BF"/>
      </w:tcPr>
    </w:tblStylePr>
    <w:tblStylePr w:type="band1Vert">
      <w:tblPr/>
      <w:tcPr>
        <w:tcBorders>
          <w:top w:val="nil"/>
          <w:left w:val="nil"/>
          <w:bottom w:val="nil"/>
          <w:right w:val="nil"/>
          <w:insideH w:val="nil"/>
          <w:insideV w:val="nil"/>
        </w:tcBorders>
        <w:shd w:val="clear" w:color="auto" w:fill="305A89" w:themeFill="accent1" w:themeFillShade="BF"/>
      </w:tcPr>
    </w:tblStylePr>
    <w:tblStylePr w:type="band1Horz">
      <w:tblPr/>
      <w:tcPr>
        <w:tcBorders>
          <w:top w:val="nil"/>
          <w:left w:val="nil"/>
          <w:bottom w:val="nil"/>
          <w:right w:val="nil"/>
          <w:insideH w:val="nil"/>
          <w:insideV w:val="nil"/>
        </w:tcBorders>
        <w:shd w:val="clear" w:color="auto" w:fill="305A89" w:themeFill="accent1" w:themeFillShade="BF"/>
      </w:tcPr>
    </w:tblStylePr>
  </w:style>
  <w:style w:type="table" w:styleId="DarkList-Accent2">
    <w:name w:val="Dark List Accent 2"/>
    <w:basedOn w:val="TableNormal"/>
    <w:uiPriority w:val="42"/>
    <w:semiHidden/>
    <w:unhideWhenUsed/>
    <w:rsid w:val="00AC29D4"/>
    <w:pPr>
      <w:spacing w:after="0" w:line="240" w:lineRule="auto"/>
    </w:pPr>
    <w:rPr>
      <w:color w:val="FFFFFF" w:themeColor="background1"/>
    </w:rPr>
    <w:tblPr>
      <w:tblStyleRowBandSize w:val="1"/>
      <w:tblStyleColBandSize w:val="1"/>
    </w:tblPr>
    <w:tcPr>
      <w:shd w:val="clear" w:color="auto" w:fill="FBAD2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B5902"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D1870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D18704" w:themeFill="accent2" w:themeFillShade="BF"/>
      </w:tcPr>
    </w:tblStylePr>
    <w:tblStylePr w:type="band1Vert">
      <w:tblPr/>
      <w:tcPr>
        <w:tcBorders>
          <w:top w:val="nil"/>
          <w:left w:val="nil"/>
          <w:bottom w:val="nil"/>
          <w:right w:val="nil"/>
          <w:insideH w:val="nil"/>
          <w:insideV w:val="nil"/>
        </w:tcBorders>
        <w:shd w:val="clear" w:color="auto" w:fill="D18704" w:themeFill="accent2" w:themeFillShade="BF"/>
      </w:tcPr>
    </w:tblStylePr>
    <w:tblStylePr w:type="band1Horz">
      <w:tblPr/>
      <w:tcPr>
        <w:tcBorders>
          <w:top w:val="nil"/>
          <w:left w:val="nil"/>
          <w:bottom w:val="nil"/>
          <w:right w:val="nil"/>
          <w:insideH w:val="nil"/>
          <w:insideV w:val="nil"/>
        </w:tcBorders>
        <w:shd w:val="clear" w:color="auto" w:fill="D18704" w:themeFill="accent2" w:themeFillShade="BF"/>
      </w:tcPr>
    </w:tblStylePr>
  </w:style>
  <w:style w:type="table" w:styleId="DarkList-Accent3">
    <w:name w:val="Dark List Accent 3"/>
    <w:basedOn w:val="TableNormal"/>
    <w:uiPriority w:val="43"/>
    <w:semiHidden/>
    <w:unhideWhenUsed/>
    <w:rsid w:val="00AC29D4"/>
    <w:pPr>
      <w:spacing w:after="0" w:line="240" w:lineRule="auto"/>
    </w:pPr>
    <w:rPr>
      <w:color w:val="FFFFFF" w:themeColor="background1"/>
    </w:rPr>
    <w:tblPr>
      <w:tblStyleRowBandSize w:val="1"/>
      <w:tblStyleColBandSize w:val="1"/>
    </w:tblPr>
    <w:tcPr>
      <w:shd w:val="clear" w:color="auto" w:fill="70AD4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38133"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38133" w:themeFill="accent3" w:themeFillShade="BF"/>
      </w:tcPr>
    </w:tblStylePr>
    <w:tblStylePr w:type="band1Vert">
      <w:tblPr/>
      <w:tcPr>
        <w:tcBorders>
          <w:top w:val="nil"/>
          <w:left w:val="nil"/>
          <w:bottom w:val="nil"/>
          <w:right w:val="nil"/>
          <w:insideH w:val="nil"/>
          <w:insideV w:val="nil"/>
        </w:tcBorders>
        <w:shd w:val="clear" w:color="auto" w:fill="538133" w:themeFill="accent3" w:themeFillShade="BF"/>
      </w:tcPr>
    </w:tblStylePr>
    <w:tblStylePr w:type="band1Horz">
      <w:tblPr/>
      <w:tcPr>
        <w:tcBorders>
          <w:top w:val="nil"/>
          <w:left w:val="nil"/>
          <w:bottom w:val="nil"/>
          <w:right w:val="nil"/>
          <w:insideH w:val="nil"/>
          <w:insideV w:val="nil"/>
        </w:tcBorders>
        <w:shd w:val="clear" w:color="auto" w:fill="538133" w:themeFill="accent3" w:themeFillShade="BF"/>
      </w:tcPr>
    </w:tblStylePr>
  </w:style>
  <w:style w:type="table" w:styleId="DarkList-Accent4">
    <w:name w:val="Dark List Accent 4"/>
    <w:basedOn w:val="TableNormal"/>
    <w:uiPriority w:val="44"/>
    <w:semiHidden/>
    <w:unhideWhenUsed/>
    <w:rsid w:val="00AC29D4"/>
    <w:pPr>
      <w:spacing w:after="0" w:line="240" w:lineRule="auto"/>
    </w:pPr>
    <w:rPr>
      <w:color w:val="FFFFFF" w:themeColor="background1"/>
    </w:rPr>
    <w:tblPr>
      <w:tblStyleRowBandSize w:val="1"/>
      <w:tblStyleColBandSize w:val="1"/>
    </w:tblPr>
    <w:tcPr>
      <w:shd w:val="clear" w:color="auto" w:fill="E6642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2F0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3481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34814" w:themeFill="accent4" w:themeFillShade="BF"/>
      </w:tcPr>
    </w:tblStylePr>
    <w:tblStylePr w:type="band1Vert">
      <w:tblPr/>
      <w:tcPr>
        <w:tcBorders>
          <w:top w:val="nil"/>
          <w:left w:val="nil"/>
          <w:bottom w:val="nil"/>
          <w:right w:val="nil"/>
          <w:insideH w:val="nil"/>
          <w:insideV w:val="nil"/>
        </w:tcBorders>
        <w:shd w:val="clear" w:color="auto" w:fill="B34814" w:themeFill="accent4" w:themeFillShade="BF"/>
      </w:tcPr>
    </w:tblStylePr>
    <w:tblStylePr w:type="band1Horz">
      <w:tblPr/>
      <w:tcPr>
        <w:tcBorders>
          <w:top w:val="nil"/>
          <w:left w:val="nil"/>
          <w:bottom w:val="nil"/>
          <w:right w:val="nil"/>
          <w:insideH w:val="nil"/>
          <w:insideV w:val="nil"/>
        </w:tcBorders>
        <w:shd w:val="clear" w:color="auto" w:fill="B34814" w:themeFill="accent4" w:themeFillShade="BF"/>
      </w:tcPr>
    </w:tblStylePr>
  </w:style>
  <w:style w:type="table" w:styleId="DarkList-Accent5">
    <w:name w:val="Dark List Accent 5"/>
    <w:basedOn w:val="TableNormal"/>
    <w:uiPriority w:val="45"/>
    <w:semiHidden/>
    <w:unhideWhenUsed/>
    <w:rsid w:val="00AC29D4"/>
    <w:pPr>
      <w:spacing w:after="0" w:line="240" w:lineRule="auto"/>
    </w:pPr>
    <w:rPr>
      <w:color w:val="FFFFFF" w:themeColor="background1"/>
    </w:rPr>
    <w:tblPr>
      <w:tblStyleRowBandSize w:val="1"/>
      <w:tblStyleColBandSize w:val="1"/>
    </w:tblPr>
    <w:tcPr>
      <w:shd w:val="clear" w:color="auto" w:fill="4031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1849"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246E"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246E" w:themeFill="accent5" w:themeFillShade="BF"/>
      </w:tcPr>
    </w:tblStylePr>
    <w:tblStylePr w:type="band1Vert">
      <w:tblPr/>
      <w:tcPr>
        <w:tcBorders>
          <w:top w:val="nil"/>
          <w:left w:val="nil"/>
          <w:bottom w:val="nil"/>
          <w:right w:val="nil"/>
          <w:insideH w:val="nil"/>
          <w:insideV w:val="nil"/>
        </w:tcBorders>
        <w:shd w:val="clear" w:color="auto" w:fill="2F246E" w:themeFill="accent5" w:themeFillShade="BF"/>
      </w:tcPr>
    </w:tblStylePr>
    <w:tblStylePr w:type="band1Horz">
      <w:tblPr/>
      <w:tcPr>
        <w:tcBorders>
          <w:top w:val="nil"/>
          <w:left w:val="nil"/>
          <w:bottom w:val="nil"/>
          <w:right w:val="nil"/>
          <w:insideH w:val="nil"/>
          <w:insideV w:val="nil"/>
        </w:tcBorders>
        <w:shd w:val="clear" w:color="auto" w:fill="2F246E" w:themeFill="accent5" w:themeFillShade="BF"/>
      </w:tcPr>
    </w:tblStylePr>
  </w:style>
  <w:style w:type="table" w:styleId="DarkList-Accent6">
    <w:name w:val="Dark List Accent 6"/>
    <w:basedOn w:val="TableNormal"/>
    <w:uiPriority w:val="46"/>
    <w:semiHidden/>
    <w:unhideWhenUsed/>
    <w:rsid w:val="00AC29D4"/>
    <w:pPr>
      <w:spacing w:after="0" w:line="240" w:lineRule="auto"/>
    </w:pPr>
    <w:rPr>
      <w:color w:val="FFFFFF" w:themeColor="background1"/>
    </w:rPr>
    <w:tblPr>
      <w:tblStyleRowBandSize w:val="1"/>
      <w:tblStyleColBandSize w:val="1"/>
    </w:tblPr>
    <w:tcPr>
      <w:shd w:val="clear" w:color="auto" w:fill="652B1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2150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4B200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4B200F" w:themeFill="accent6" w:themeFillShade="BF"/>
      </w:tcPr>
    </w:tblStylePr>
    <w:tblStylePr w:type="band1Vert">
      <w:tblPr/>
      <w:tcPr>
        <w:tcBorders>
          <w:top w:val="nil"/>
          <w:left w:val="nil"/>
          <w:bottom w:val="nil"/>
          <w:right w:val="nil"/>
          <w:insideH w:val="nil"/>
          <w:insideV w:val="nil"/>
        </w:tcBorders>
        <w:shd w:val="clear" w:color="auto" w:fill="4B200F" w:themeFill="accent6" w:themeFillShade="BF"/>
      </w:tcPr>
    </w:tblStylePr>
    <w:tblStylePr w:type="band1Horz">
      <w:tblPr/>
      <w:tcPr>
        <w:tcBorders>
          <w:top w:val="nil"/>
          <w:left w:val="nil"/>
          <w:bottom w:val="nil"/>
          <w:right w:val="nil"/>
          <w:insideH w:val="nil"/>
          <w:insideV w:val="nil"/>
        </w:tcBorders>
        <w:shd w:val="clear" w:color="auto" w:fill="4B200F" w:themeFill="accent6" w:themeFillShade="BF"/>
      </w:tcPr>
    </w:tblStylePr>
  </w:style>
  <w:style w:type="paragraph" w:styleId="DocumentMap">
    <w:name w:val="Document Map"/>
    <w:basedOn w:val="Normal"/>
    <w:link w:val="DocumentMapChar"/>
    <w:uiPriority w:val="99"/>
    <w:semiHidden/>
    <w:unhideWhenUsed/>
    <w:rsid w:val="00AC29D4"/>
    <w:rPr>
      <w:rFonts w:ascii="Segoe UI" w:hAnsi="Segoe UI" w:cs="Segoe UI"/>
      <w:sz w:val="22"/>
      <w:szCs w:val="16"/>
    </w:rPr>
  </w:style>
  <w:style w:type="character" w:customStyle="1" w:styleId="DocumentMapChar">
    <w:name w:val="Document Map Char"/>
    <w:basedOn w:val="DefaultParagraphFont"/>
    <w:link w:val="DocumentMap"/>
    <w:uiPriority w:val="99"/>
    <w:semiHidden/>
    <w:rsid w:val="00AC29D4"/>
    <w:rPr>
      <w:rFonts w:ascii="Segoe UI" w:hAnsi="Segoe UI" w:cs="Segoe UI"/>
      <w:color w:val="auto"/>
      <w:sz w:val="22"/>
      <w:szCs w:val="16"/>
    </w:rPr>
  </w:style>
  <w:style w:type="paragraph" w:styleId="E-mailSignature">
    <w:name w:val="E-mail Signature"/>
    <w:basedOn w:val="Normal"/>
    <w:link w:val="E-mailSignatureChar"/>
    <w:uiPriority w:val="99"/>
    <w:semiHidden/>
    <w:unhideWhenUsed/>
    <w:rsid w:val="00AC29D4"/>
  </w:style>
  <w:style w:type="character" w:customStyle="1" w:styleId="E-mailSignatureChar">
    <w:name w:val="E-mail Signature Char"/>
    <w:basedOn w:val="DefaultParagraphFont"/>
    <w:link w:val="E-mailSignature"/>
    <w:uiPriority w:val="99"/>
    <w:semiHidden/>
    <w:rsid w:val="00AC29D4"/>
    <w:rPr>
      <w:rFonts w:ascii="Garamond" w:hAnsi="Garamond" w:cs="Times New Roman (Headings CS)"/>
      <w:color w:val="auto"/>
      <w:sz w:val="24"/>
    </w:rPr>
  </w:style>
  <w:style w:type="character" w:styleId="EndnoteReference">
    <w:name w:val="endnote reference"/>
    <w:basedOn w:val="DefaultParagraphFont"/>
    <w:uiPriority w:val="99"/>
    <w:semiHidden/>
    <w:unhideWhenUsed/>
    <w:rsid w:val="00AC29D4"/>
    <w:rPr>
      <w:vertAlign w:val="superscript"/>
    </w:rPr>
  </w:style>
  <w:style w:type="paragraph" w:styleId="EndnoteText">
    <w:name w:val="endnote text"/>
    <w:basedOn w:val="Normal"/>
    <w:link w:val="EndnoteTextChar"/>
    <w:uiPriority w:val="99"/>
    <w:semiHidden/>
    <w:unhideWhenUsed/>
    <w:rsid w:val="00AC29D4"/>
    <w:rPr>
      <w:sz w:val="22"/>
    </w:rPr>
  </w:style>
  <w:style w:type="character" w:customStyle="1" w:styleId="EndnoteTextChar">
    <w:name w:val="Endnote Text Char"/>
    <w:basedOn w:val="DefaultParagraphFont"/>
    <w:link w:val="EndnoteText"/>
    <w:uiPriority w:val="99"/>
    <w:semiHidden/>
    <w:rsid w:val="00AC29D4"/>
    <w:rPr>
      <w:rFonts w:ascii="Garamond" w:hAnsi="Garamond" w:cs="Times New Roman (Headings CS)"/>
      <w:color w:val="auto"/>
      <w:sz w:val="22"/>
    </w:rPr>
  </w:style>
  <w:style w:type="paragraph" w:styleId="EnvelopeAddress">
    <w:name w:val="envelope address"/>
    <w:basedOn w:val="Normal"/>
    <w:uiPriority w:val="99"/>
    <w:semiHidden/>
    <w:unhideWhenUsed/>
    <w:rsid w:val="00AC29D4"/>
    <w:pPr>
      <w:framePr w:w="7920" w:h="1980" w:hRule="exact" w:hSpace="180" w:wrap="auto" w:hAnchor="page" w:xAlign="center" w:yAlign="bottom"/>
      <w:ind w:left="2880"/>
    </w:pPr>
    <w:rPr>
      <w:rFonts w:asciiTheme="majorHAnsi" w:eastAsiaTheme="majorEastAsia" w:hAnsiTheme="majorHAnsi"/>
    </w:rPr>
  </w:style>
  <w:style w:type="paragraph" w:styleId="EnvelopeReturn">
    <w:name w:val="envelope return"/>
    <w:basedOn w:val="Normal"/>
    <w:uiPriority w:val="99"/>
    <w:semiHidden/>
    <w:unhideWhenUsed/>
    <w:rsid w:val="00AC29D4"/>
    <w:rPr>
      <w:rFonts w:asciiTheme="majorHAnsi" w:eastAsiaTheme="majorEastAsia" w:hAnsiTheme="majorHAnsi"/>
      <w:sz w:val="22"/>
    </w:rPr>
  </w:style>
  <w:style w:type="character" w:styleId="FollowedHyperlink">
    <w:name w:val="FollowedHyperlink"/>
    <w:basedOn w:val="DefaultParagraphFont"/>
    <w:uiPriority w:val="99"/>
    <w:semiHidden/>
    <w:unhideWhenUsed/>
    <w:rsid w:val="003E0DFB"/>
    <w:rPr>
      <w:color w:val="2F246E" w:themeColor="accent5" w:themeShade="BF"/>
      <w:u w:val="single" w:color="AAA0DF" w:themeColor="accent5" w:themeTint="66"/>
    </w:rPr>
  </w:style>
  <w:style w:type="character" w:styleId="FootnoteReference">
    <w:name w:val="footnote reference"/>
    <w:basedOn w:val="DefaultParagraphFont"/>
    <w:uiPriority w:val="99"/>
    <w:unhideWhenUsed/>
    <w:rsid w:val="00AC29D4"/>
    <w:rPr>
      <w:vertAlign w:val="superscript"/>
    </w:rPr>
  </w:style>
  <w:style w:type="paragraph" w:styleId="FootnoteText">
    <w:name w:val="footnote text"/>
    <w:basedOn w:val="Normal"/>
    <w:link w:val="FootnoteTextChar"/>
    <w:uiPriority w:val="99"/>
    <w:unhideWhenUsed/>
    <w:qFormat/>
    <w:rsid w:val="00AC29D4"/>
    <w:rPr>
      <w:sz w:val="20"/>
    </w:rPr>
  </w:style>
  <w:style w:type="character" w:customStyle="1" w:styleId="FootnoteTextChar">
    <w:name w:val="Footnote Text Char"/>
    <w:basedOn w:val="DefaultParagraphFont"/>
    <w:link w:val="FootnoteText"/>
    <w:uiPriority w:val="99"/>
    <w:rsid w:val="00AC29D4"/>
    <w:rPr>
      <w:rFonts w:ascii="Garamond" w:hAnsi="Garamond" w:cs="Times New Roman (Headings CS)"/>
      <w:color w:val="auto"/>
    </w:rPr>
  </w:style>
  <w:style w:type="table" w:styleId="GridTable1Light">
    <w:name w:val="Grid Table 1 Light"/>
    <w:basedOn w:val="TableNormal"/>
    <w:uiPriority w:val="46"/>
    <w:rsid w:val="00AC29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C29D4"/>
    <w:pPr>
      <w:spacing w:after="0" w:line="240" w:lineRule="auto"/>
    </w:pPr>
    <w:tblPr>
      <w:tblStyleRowBandSize w:val="1"/>
      <w:tblStyleColBandSize w:val="1"/>
      <w:tblBorders>
        <w:top w:val="single" w:sz="4" w:space="0" w:color="B1C9E3" w:themeColor="accent1" w:themeTint="66"/>
        <w:left w:val="single" w:sz="4" w:space="0" w:color="B1C9E3" w:themeColor="accent1" w:themeTint="66"/>
        <w:bottom w:val="single" w:sz="4" w:space="0" w:color="B1C9E3" w:themeColor="accent1" w:themeTint="66"/>
        <w:right w:val="single" w:sz="4" w:space="0" w:color="B1C9E3" w:themeColor="accent1" w:themeTint="66"/>
        <w:insideH w:val="single" w:sz="4" w:space="0" w:color="B1C9E3" w:themeColor="accent1" w:themeTint="66"/>
        <w:insideV w:val="single" w:sz="4" w:space="0" w:color="B1C9E3" w:themeColor="accent1" w:themeTint="66"/>
      </w:tblBorders>
    </w:tblPr>
    <w:tblStylePr w:type="firstRow">
      <w:rPr>
        <w:b/>
        <w:bCs/>
      </w:rPr>
      <w:tblPr/>
      <w:tcPr>
        <w:tcBorders>
          <w:bottom w:val="single" w:sz="12" w:space="0" w:color="8BAED6" w:themeColor="accent1" w:themeTint="99"/>
        </w:tcBorders>
      </w:tcPr>
    </w:tblStylePr>
    <w:tblStylePr w:type="lastRow">
      <w:rPr>
        <w:b/>
        <w:bCs/>
      </w:rPr>
      <w:tblPr/>
      <w:tcPr>
        <w:tcBorders>
          <w:top w:val="double" w:sz="2" w:space="0" w:color="8BAED6"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C29D4"/>
    <w:pPr>
      <w:spacing w:after="0" w:line="240" w:lineRule="auto"/>
    </w:pPr>
    <w:tblPr>
      <w:tblStyleRowBandSize w:val="1"/>
      <w:tblStyleColBandSize w:val="1"/>
      <w:tblBorders>
        <w:top w:val="single" w:sz="4" w:space="0" w:color="FDDEA6" w:themeColor="accent2" w:themeTint="66"/>
        <w:left w:val="single" w:sz="4" w:space="0" w:color="FDDEA6" w:themeColor="accent2" w:themeTint="66"/>
        <w:bottom w:val="single" w:sz="4" w:space="0" w:color="FDDEA6" w:themeColor="accent2" w:themeTint="66"/>
        <w:right w:val="single" w:sz="4" w:space="0" w:color="FDDEA6" w:themeColor="accent2" w:themeTint="66"/>
        <w:insideH w:val="single" w:sz="4" w:space="0" w:color="FDDEA6" w:themeColor="accent2" w:themeTint="66"/>
        <w:insideV w:val="single" w:sz="4" w:space="0" w:color="FDDEA6" w:themeColor="accent2" w:themeTint="66"/>
      </w:tblBorders>
    </w:tblPr>
    <w:tblStylePr w:type="firstRow">
      <w:rPr>
        <w:b/>
        <w:bCs/>
      </w:rPr>
      <w:tblPr/>
      <w:tcPr>
        <w:tcBorders>
          <w:bottom w:val="single" w:sz="12" w:space="0" w:color="FCCD7A" w:themeColor="accent2" w:themeTint="99"/>
        </w:tcBorders>
      </w:tcPr>
    </w:tblStylePr>
    <w:tblStylePr w:type="lastRow">
      <w:rPr>
        <w:b/>
        <w:bCs/>
      </w:rPr>
      <w:tblPr/>
      <w:tcPr>
        <w:tcBorders>
          <w:top w:val="double" w:sz="2" w:space="0" w:color="FCCD7A"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C29D4"/>
    <w:pPr>
      <w:spacing w:after="0" w:line="240" w:lineRule="auto"/>
    </w:pPr>
    <w:tblPr>
      <w:tblStyleRowBandSize w:val="1"/>
      <w:tblStyleColBandSize w:val="1"/>
      <w:tblBorders>
        <w:top w:val="single" w:sz="4" w:space="0" w:color="C5E0B2" w:themeColor="accent3" w:themeTint="66"/>
        <w:left w:val="single" w:sz="4" w:space="0" w:color="C5E0B2" w:themeColor="accent3" w:themeTint="66"/>
        <w:bottom w:val="single" w:sz="4" w:space="0" w:color="C5E0B2" w:themeColor="accent3" w:themeTint="66"/>
        <w:right w:val="single" w:sz="4" w:space="0" w:color="C5E0B2" w:themeColor="accent3" w:themeTint="66"/>
        <w:insideH w:val="single" w:sz="4" w:space="0" w:color="C5E0B2" w:themeColor="accent3" w:themeTint="66"/>
        <w:insideV w:val="single" w:sz="4" w:space="0" w:color="C5E0B2" w:themeColor="accent3" w:themeTint="66"/>
      </w:tblBorders>
    </w:tblPr>
    <w:tblStylePr w:type="firstRow">
      <w:rPr>
        <w:b/>
        <w:bCs/>
      </w:rPr>
      <w:tblPr/>
      <w:tcPr>
        <w:tcBorders>
          <w:bottom w:val="single" w:sz="12" w:space="0" w:color="A8D18B" w:themeColor="accent3" w:themeTint="99"/>
        </w:tcBorders>
      </w:tcPr>
    </w:tblStylePr>
    <w:tblStylePr w:type="lastRow">
      <w:rPr>
        <w:b/>
        <w:bCs/>
      </w:rPr>
      <w:tblPr/>
      <w:tcPr>
        <w:tcBorders>
          <w:top w:val="double" w:sz="2" w:space="0" w:color="A8D18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C29D4"/>
    <w:pPr>
      <w:spacing w:after="0" w:line="240" w:lineRule="auto"/>
    </w:pPr>
    <w:tblPr>
      <w:tblStyleRowBandSize w:val="1"/>
      <w:tblStyleColBandSize w:val="1"/>
      <w:tblBorders>
        <w:top w:val="single" w:sz="4" w:space="0" w:color="F5C0A7" w:themeColor="accent4" w:themeTint="66"/>
        <w:left w:val="single" w:sz="4" w:space="0" w:color="F5C0A7" w:themeColor="accent4" w:themeTint="66"/>
        <w:bottom w:val="single" w:sz="4" w:space="0" w:color="F5C0A7" w:themeColor="accent4" w:themeTint="66"/>
        <w:right w:val="single" w:sz="4" w:space="0" w:color="F5C0A7" w:themeColor="accent4" w:themeTint="66"/>
        <w:insideH w:val="single" w:sz="4" w:space="0" w:color="F5C0A7" w:themeColor="accent4" w:themeTint="66"/>
        <w:insideV w:val="single" w:sz="4" w:space="0" w:color="F5C0A7" w:themeColor="accent4" w:themeTint="66"/>
      </w:tblBorders>
    </w:tblPr>
    <w:tblStylePr w:type="firstRow">
      <w:rPr>
        <w:b/>
        <w:bCs/>
      </w:rPr>
      <w:tblPr/>
      <w:tcPr>
        <w:tcBorders>
          <w:bottom w:val="single" w:sz="12" w:space="0" w:color="F0A17C" w:themeColor="accent4" w:themeTint="99"/>
        </w:tcBorders>
      </w:tcPr>
    </w:tblStylePr>
    <w:tblStylePr w:type="lastRow">
      <w:rPr>
        <w:b/>
        <w:bCs/>
      </w:rPr>
      <w:tblPr/>
      <w:tcPr>
        <w:tcBorders>
          <w:top w:val="double" w:sz="2" w:space="0" w:color="F0A17C"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C29D4"/>
    <w:pPr>
      <w:spacing w:after="0" w:line="240" w:lineRule="auto"/>
    </w:pPr>
    <w:tblPr>
      <w:tblStyleRowBandSize w:val="1"/>
      <w:tblStyleColBandSize w:val="1"/>
      <w:tblBorders>
        <w:top w:val="single" w:sz="4" w:space="0" w:color="AAA0DF" w:themeColor="accent5" w:themeTint="66"/>
        <w:left w:val="single" w:sz="4" w:space="0" w:color="AAA0DF" w:themeColor="accent5" w:themeTint="66"/>
        <w:bottom w:val="single" w:sz="4" w:space="0" w:color="AAA0DF" w:themeColor="accent5" w:themeTint="66"/>
        <w:right w:val="single" w:sz="4" w:space="0" w:color="AAA0DF" w:themeColor="accent5" w:themeTint="66"/>
        <w:insideH w:val="single" w:sz="4" w:space="0" w:color="AAA0DF" w:themeColor="accent5" w:themeTint="66"/>
        <w:insideV w:val="single" w:sz="4" w:space="0" w:color="AAA0DF" w:themeColor="accent5" w:themeTint="66"/>
      </w:tblBorders>
    </w:tblPr>
    <w:tblStylePr w:type="firstRow">
      <w:rPr>
        <w:b/>
        <w:bCs/>
      </w:rPr>
      <w:tblPr/>
      <w:tcPr>
        <w:tcBorders>
          <w:bottom w:val="single" w:sz="12" w:space="0" w:color="7F71CF" w:themeColor="accent5" w:themeTint="99"/>
        </w:tcBorders>
      </w:tcPr>
    </w:tblStylePr>
    <w:tblStylePr w:type="lastRow">
      <w:rPr>
        <w:b/>
        <w:bCs/>
      </w:rPr>
      <w:tblPr/>
      <w:tcPr>
        <w:tcBorders>
          <w:top w:val="double" w:sz="2" w:space="0" w:color="7F71C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C29D4"/>
    <w:pPr>
      <w:spacing w:after="0" w:line="240" w:lineRule="auto"/>
    </w:pPr>
    <w:tblPr>
      <w:tblStyleRowBandSize w:val="1"/>
      <w:tblStyleColBandSize w:val="1"/>
      <w:tblBorders>
        <w:top w:val="single" w:sz="4" w:space="0" w:color="E59A7D" w:themeColor="accent6" w:themeTint="66"/>
        <w:left w:val="single" w:sz="4" w:space="0" w:color="E59A7D" w:themeColor="accent6" w:themeTint="66"/>
        <w:bottom w:val="single" w:sz="4" w:space="0" w:color="E59A7D" w:themeColor="accent6" w:themeTint="66"/>
        <w:right w:val="single" w:sz="4" w:space="0" w:color="E59A7D" w:themeColor="accent6" w:themeTint="66"/>
        <w:insideH w:val="single" w:sz="4" w:space="0" w:color="E59A7D" w:themeColor="accent6" w:themeTint="66"/>
        <w:insideV w:val="single" w:sz="4" w:space="0" w:color="E59A7D" w:themeColor="accent6" w:themeTint="66"/>
      </w:tblBorders>
    </w:tblPr>
    <w:tblStylePr w:type="firstRow">
      <w:rPr>
        <w:b/>
        <w:bCs/>
      </w:rPr>
      <w:tblPr/>
      <w:tcPr>
        <w:tcBorders>
          <w:bottom w:val="single" w:sz="12" w:space="0" w:color="D8683B" w:themeColor="accent6" w:themeTint="99"/>
        </w:tcBorders>
      </w:tcPr>
    </w:tblStylePr>
    <w:tblStylePr w:type="lastRow">
      <w:rPr>
        <w:b/>
        <w:bCs/>
      </w:rPr>
      <w:tblPr/>
      <w:tcPr>
        <w:tcBorders>
          <w:top w:val="double" w:sz="2" w:space="0" w:color="D8683B"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AC29D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C29D4"/>
    <w:pPr>
      <w:spacing w:after="0" w:line="240" w:lineRule="auto"/>
    </w:pPr>
    <w:tblPr>
      <w:tblStyleRowBandSize w:val="1"/>
      <w:tblStyleColBandSize w:val="1"/>
      <w:tblBorders>
        <w:top w:val="single" w:sz="2" w:space="0" w:color="8BAED6" w:themeColor="accent1" w:themeTint="99"/>
        <w:bottom w:val="single" w:sz="2" w:space="0" w:color="8BAED6" w:themeColor="accent1" w:themeTint="99"/>
        <w:insideH w:val="single" w:sz="2" w:space="0" w:color="8BAED6" w:themeColor="accent1" w:themeTint="99"/>
        <w:insideV w:val="single" w:sz="2" w:space="0" w:color="8BAED6" w:themeColor="accent1" w:themeTint="99"/>
      </w:tblBorders>
    </w:tblPr>
    <w:tblStylePr w:type="firstRow">
      <w:rPr>
        <w:b/>
        <w:bCs/>
      </w:rPr>
      <w:tblPr/>
      <w:tcPr>
        <w:tcBorders>
          <w:top w:val="nil"/>
          <w:bottom w:val="single" w:sz="12" w:space="0" w:color="8BAED6" w:themeColor="accent1" w:themeTint="99"/>
          <w:insideH w:val="nil"/>
          <w:insideV w:val="nil"/>
        </w:tcBorders>
        <w:shd w:val="clear" w:color="auto" w:fill="FFFFFF" w:themeFill="background1"/>
      </w:tcPr>
    </w:tblStylePr>
    <w:tblStylePr w:type="lastRow">
      <w:rPr>
        <w:b/>
        <w:bCs/>
      </w:rPr>
      <w:tblPr/>
      <w:tcPr>
        <w:tcBorders>
          <w:top w:val="double" w:sz="2" w:space="0" w:color="8BAED6"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E4F1" w:themeFill="accent1" w:themeFillTint="33"/>
      </w:tcPr>
    </w:tblStylePr>
    <w:tblStylePr w:type="band1Horz">
      <w:tblPr/>
      <w:tcPr>
        <w:shd w:val="clear" w:color="auto" w:fill="D8E4F1" w:themeFill="accent1" w:themeFillTint="33"/>
      </w:tcPr>
    </w:tblStylePr>
  </w:style>
  <w:style w:type="table" w:styleId="GridTable2-Accent2">
    <w:name w:val="Grid Table 2 Accent 2"/>
    <w:basedOn w:val="TableNormal"/>
    <w:uiPriority w:val="47"/>
    <w:rsid w:val="00AC29D4"/>
    <w:pPr>
      <w:spacing w:after="0" w:line="240" w:lineRule="auto"/>
    </w:pPr>
    <w:tblPr>
      <w:tblStyleRowBandSize w:val="1"/>
      <w:tblStyleColBandSize w:val="1"/>
      <w:tblBorders>
        <w:top w:val="single" w:sz="2" w:space="0" w:color="FCCD7A" w:themeColor="accent2" w:themeTint="99"/>
        <w:bottom w:val="single" w:sz="2" w:space="0" w:color="FCCD7A" w:themeColor="accent2" w:themeTint="99"/>
        <w:insideH w:val="single" w:sz="2" w:space="0" w:color="FCCD7A" w:themeColor="accent2" w:themeTint="99"/>
        <w:insideV w:val="single" w:sz="2" w:space="0" w:color="FCCD7A" w:themeColor="accent2" w:themeTint="99"/>
      </w:tblBorders>
    </w:tblPr>
    <w:tblStylePr w:type="firstRow">
      <w:rPr>
        <w:b/>
        <w:bCs/>
      </w:rPr>
      <w:tblPr/>
      <w:tcPr>
        <w:tcBorders>
          <w:top w:val="nil"/>
          <w:bottom w:val="single" w:sz="12" w:space="0" w:color="FCCD7A" w:themeColor="accent2" w:themeTint="99"/>
          <w:insideH w:val="nil"/>
          <w:insideV w:val="nil"/>
        </w:tcBorders>
        <w:shd w:val="clear" w:color="auto" w:fill="FFFFFF" w:themeFill="background1"/>
      </w:tcPr>
    </w:tblStylePr>
    <w:tblStylePr w:type="lastRow">
      <w:rPr>
        <w:b/>
        <w:bCs/>
      </w:rPr>
      <w:tblPr/>
      <w:tcPr>
        <w:tcBorders>
          <w:top w:val="double" w:sz="2" w:space="0" w:color="FCCD7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EEED2" w:themeFill="accent2" w:themeFillTint="33"/>
      </w:tcPr>
    </w:tblStylePr>
    <w:tblStylePr w:type="band1Horz">
      <w:tblPr/>
      <w:tcPr>
        <w:shd w:val="clear" w:color="auto" w:fill="FEEED2" w:themeFill="accent2" w:themeFillTint="33"/>
      </w:tcPr>
    </w:tblStylePr>
  </w:style>
  <w:style w:type="table" w:styleId="GridTable2-Accent3">
    <w:name w:val="Grid Table 2 Accent 3"/>
    <w:basedOn w:val="TableNormal"/>
    <w:uiPriority w:val="47"/>
    <w:rsid w:val="00AC29D4"/>
    <w:pPr>
      <w:spacing w:after="0" w:line="240" w:lineRule="auto"/>
    </w:pPr>
    <w:tblPr>
      <w:tblStyleRowBandSize w:val="1"/>
      <w:tblStyleColBandSize w:val="1"/>
      <w:tblBorders>
        <w:top w:val="single" w:sz="2" w:space="0" w:color="A8D18B" w:themeColor="accent3" w:themeTint="99"/>
        <w:bottom w:val="single" w:sz="2" w:space="0" w:color="A8D18B" w:themeColor="accent3" w:themeTint="99"/>
        <w:insideH w:val="single" w:sz="2" w:space="0" w:color="A8D18B" w:themeColor="accent3" w:themeTint="99"/>
        <w:insideV w:val="single" w:sz="2" w:space="0" w:color="A8D18B" w:themeColor="accent3" w:themeTint="99"/>
      </w:tblBorders>
    </w:tblPr>
    <w:tblStylePr w:type="firstRow">
      <w:rPr>
        <w:b/>
        <w:bCs/>
      </w:rPr>
      <w:tblPr/>
      <w:tcPr>
        <w:tcBorders>
          <w:top w:val="nil"/>
          <w:bottom w:val="single" w:sz="12" w:space="0" w:color="A8D18B" w:themeColor="accent3" w:themeTint="99"/>
          <w:insideH w:val="nil"/>
          <w:insideV w:val="nil"/>
        </w:tcBorders>
        <w:shd w:val="clear" w:color="auto" w:fill="FFFFFF" w:themeFill="background1"/>
      </w:tcPr>
    </w:tblStylePr>
    <w:tblStylePr w:type="lastRow">
      <w:rPr>
        <w:b/>
        <w:bCs/>
      </w:rPr>
      <w:tblPr/>
      <w:tcPr>
        <w:tcBorders>
          <w:top w:val="double" w:sz="2" w:space="0" w:color="A8D18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8" w:themeFill="accent3" w:themeFillTint="33"/>
      </w:tcPr>
    </w:tblStylePr>
    <w:tblStylePr w:type="band1Horz">
      <w:tblPr/>
      <w:tcPr>
        <w:shd w:val="clear" w:color="auto" w:fill="E2EFD8" w:themeFill="accent3" w:themeFillTint="33"/>
      </w:tcPr>
    </w:tblStylePr>
  </w:style>
  <w:style w:type="table" w:styleId="GridTable2-Accent4">
    <w:name w:val="Grid Table 2 Accent 4"/>
    <w:basedOn w:val="TableNormal"/>
    <w:uiPriority w:val="47"/>
    <w:rsid w:val="00AC29D4"/>
    <w:pPr>
      <w:spacing w:after="0" w:line="240" w:lineRule="auto"/>
    </w:pPr>
    <w:tblPr>
      <w:tblStyleRowBandSize w:val="1"/>
      <w:tblStyleColBandSize w:val="1"/>
      <w:tblBorders>
        <w:top w:val="single" w:sz="2" w:space="0" w:color="F0A17C" w:themeColor="accent4" w:themeTint="99"/>
        <w:bottom w:val="single" w:sz="2" w:space="0" w:color="F0A17C" w:themeColor="accent4" w:themeTint="99"/>
        <w:insideH w:val="single" w:sz="2" w:space="0" w:color="F0A17C" w:themeColor="accent4" w:themeTint="99"/>
        <w:insideV w:val="single" w:sz="2" w:space="0" w:color="F0A17C" w:themeColor="accent4" w:themeTint="99"/>
      </w:tblBorders>
    </w:tblPr>
    <w:tblStylePr w:type="firstRow">
      <w:rPr>
        <w:b/>
        <w:bCs/>
      </w:rPr>
      <w:tblPr/>
      <w:tcPr>
        <w:tcBorders>
          <w:top w:val="nil"/>
          <w:bottom w:val="single" w:sz="12" w:space="0" w:color="F0A17C" w:themeColor="accent4" w:themeTint="99"/>
          <w:insideH w:val="nil"/>
          <w:insideV w:val="nil"/>
        </w:tcBorders>
        <w:shd w:val="clear" w:color="auto" w:fill="FFFFFF" w:themeFill="background1"/>
      </w:tcPr>
    </w:tblStylePr>
    <w:tblStylePr w:type="lastRow">
      <w:rPr>
        <w:b/>
        <w:bCs/>
      </w:rPr>
      <w:tblPr/>
      <w:tcPr>
        <w:tcBorders>
          <w:top w:val="double" w:sz="2" w:space="0" w:color="F0A17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FD3" w:themeFill="accent4" w:themeFillTint="33"/>
      </w:tcPr>
    </w:tblStylePr>
    <w:tblStylePr w:type="band1Horz">
      <w:tblPr/>
      <w:tcPr>
        <w:shd w:val="clear" w:color="auto" w:fill="FADFD3" w:themeFill="accent4" w:themeFillTint="33"/>
      </w:tcPr>
    </w:tblStylePr>
  </w:style>
  <w:style w:type="table" w:styleId="GridTable2-Accent5">
    <w:name w:val="Grid Table 2 Accent 5"/>
    <w:basedOn w:val="TableNormal"/>
    <w:uiPriority w:val="47"/>
    <w:rsid w:val="00AC29D4"/>
    <w:pPr>
      <w:spacing w:after="0" w:line="240" w:lineRule="auto"/>
    </w:pPr>
    <w:tblPr>
      <w:tblStyleRowBandSize w:val="1"/>
      <w:tblStyleColBandSize w:val="1"/>
      <w:tblBorders>
        <w:top w:val="single" w:sz="2" w:space="0" w:color="7F71CF" w:themeColor="accent5" w:themeTint="99"/>
        <w:bottom w:val="single" w:sz="2" w:space="0" w:color="7F71CF" w:themeColor="accent5" w:themeTint="99"/>
        <w:insideH w:val="single" w:sz="2" w:space="0" w:color="7F71CF" w:themeColor="accent5" w:themeTint="99"/>
        <w:insideV w:val="single" w:sz="2" w:space="0" w:color="7F71CF" w:themeColor="accent5" w:themeTint="99"/>
      </w:tblBorders>
    </w:tblPr>
    <w:tblStylePr w:type="firstRow">
      <w:rPr>
        <w:b/>
        <w:bCs/>
      </w:rPr>
      <w:tblPr/>
      <w:tcPr>
        <w:tcBorders>
          <w:top w:val="nil"/>
          <w:bottom w:val="single" w:sz="12" w:space="0" w:color="7F71CF" w:themeColor="accent5" w:themeTint="99"/>
          <w:insideH w:val="nil"/>
          <w:insideV w:val="nil"/>
        </w:tcBorders>
        <w:shd w:val="clear" w:color="auto" w:fill="FFFFFF" w:themeFill="background1"/>
      </w:tcPr>
    </w:tblStylePr>
    <w:tblStylePr w:type="lastRow">
      <w:rPr>
        <w:b/>
        <w:bCs/>
      </w:rPr>
      <w:tblPr/>
      <w:tcPr>
        <w:tcBorders>
          <w:top w:val="double" w:sz="2" w:space="0" w:color="7F71C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4CFEF" w:themeFill="accent5" w:themeFillTint="33"/>
      </w:tcPr>
    </w:tblStylePr>
    <w:tblStylePr w:type="band1Horz">
      <w:tblPr/>
      <w:tcPr>
        <w:shd w:val="clear" w:color="auto" w:fill="D4CFEF" w:themeFill="accent5" w:themeFillTint="33"/>
      </w:tcPr>
    </w:tblStylePr>
  </w:style>
  <w:style w:type="table" w:styleId="GridTable2-Accent6">
    <w:name w:val="Grid Table 2 Accent 6"/>
    <w:basedOn w:val="TableNormal"/>
    <w:uiPriority w:val="47"/>
    <w:rsid w:val="00AC29D4"/>
    <w:pPr>
      <w:spacing w:after="0" w:line="240" w:lineRule="auto"/>
    </w:pPr>
    <w:tblPr>
      <w:tblStyleRowBandSize w:val="1"/>
      <w:tblStyleColBandSize w:val="1"/>
      <w:tblBorders>
        <w:top w:val="single" w:sz="2" w:space="0" w:color="D8683B" w:themeColor="accent6" w:themeTint="99"/>
        <w:bottom w:val="single" w:sz="2" w:space="0" w:color="D8683B" w:themeColor="accent6" w:themeTint="99"/>
        <w:insideH w:val="single" w:sz="2" w:space="0" w:color="D8683B" w:themeColor="accent6" w:themeTint="99"/>
        <w:insideV w:val="single" w:sz="2" w:space="0" w:color="D8683B" w:themeColor="accent6" w:themeTint="99"/>
      </w:tblBorders>
    </w:tblPr>
    <w:tblStylePr w:type="firstRow">
      <w:rPr>
        <w:b/>
        <w:bCs/>
      </w:rPr>
      <w:tblPr/>
      <w:tcPr>
        <w:tcBorders>
          <w:top w:val="nil"/>
          <w:bottom w:val="single" w:sz="12" w:space="0" w:color="D8683B" w:themeColor="accent6" w:themeTint="99"/>
          <w:insideH w:val="nil"/>
          <w:insideV w:val="nil"/>
        </w:tcBorders>
        <w:shd w:val="clear" w:color="auto" w:fill="FFFFFF" w:themeFill="background1"/>
      </w:tcPr>
    </w:tblStylePr>
    <w:tblStylePr w:type="lastRow">
      <w:rPr>
        <w:b/>
        <w:bCs/>
      </w:rPr>
      <w:tblPr/>
      <w:tcPr>
        <w:tcBorders>
          <w:top w:val="double" w:sz="2" w:space="0" w:color="D8683B"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CBD" w:themeFill="accent6" w:themeFillTint="33"/>
      </w:tcPr>
    </w:tblStylePr>
    <w:tblStylePr w:type="band1Horz">
      <w:tblPr/>
      <w:tcPr>
        <w:shd w:val="clear" w:color="auto" w:fill="F2CCBD" w:themeFill="accent6" w:themeFillTint="33"/>
      </w:tcPr>
    </w:tblStylePr>
  </w:style>
  <w:style w:type="table" w:styleId="GridTable3">
    <w:name w:val="Grid Table 3"/>
    <w:basedOn w:val="TableNormal"/>
    <w:uiPriority w:val="48"/>
    <w:rsid w:val="00AC29D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C29D4"/>
    <w:pPr>
      <w:spacing w:after="0" w:line="240" w:lineRule="auto"/>
    </w:pPr>
    <w:tblPr>
      <w:tblStyleRowBandSize w:val="1"/>
      <w:tblStyleColBandSize w:val="1"/>
      <w:tblBorders>
        <w:top w:val="single" w:sz="4" w:space="0" w:color="8BAED6" w:themeColor="accent1" w:themeTint="99"/>
        <w:left w:val="single" w:sz="4" w:space="0" w:color="8BAED6" w:themeColor="accent1" w:themeTint="99"/>
        <w:bottom w:val="single" w:sz="4" w:space="0" w:color="8BAED6" w:themeColor="accent1" w:themeTint="99"/>
        <w:right w:val="single" w:sz="4" w:space="0" w:color="8BAED6" w:themeColor="accent1" w:themeTint="99"/>
        <w:insideH w:val="single" w:sz="4" w:space="0" w:color="8BAED6" w:themeColor="accent1" w:themeTint="99"/>
        <w:insideV w:val="single" w:sz="4" w:space="0" w:color="8BAED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E4F1" w:themeFill="accent1" w:themeFillTint="33"/>
      </w:tcPr>
    </w:tblStylePr>
    <w:tblStylePr w:type="band1Horz">
      <w:tblPr/>
      <w:tcPr>
        <w:shd w:val="clear" w:color="auto" w:fill="D8E4F1" w:themeFill="accent1" w:themeFillTint="33"/>
      </w:tcPr>
    </w:tblStylePr>
    <w:tblStylePr w:type="neCell">
      <w:tblPr/>
      <w:tcPr>
        <w:tcBorders>
          <w:bottom w:val="single" w:sz="4" w:space="0" w:color="8BAED6" w:themeColor="accent1" w:themeTint="99"/>
        </w:tcBorders>
      </w:tcPr>
    </w:tblStylePr>
    <w:tblStylePr w:type="nwCell">
      <w:tblPr/>
      <w:tcPr>
        <w:tcBorders>
          <w:bottom w:val="single" w:sz="4" w:space="0" w:color="8BAED6" w:themeColor="accent1" w:themeTint="99"/>
        </w:tcBorders>
      </w:tcPr>
    </w:tblStylePr>
    <w:tblStylePr w:type="seCell">
      <w:tblPr/>
      <w:tcPr>
        <w:tcBorders>
          <w:top w:val="single" w:sz="4" w:space="0" w:color="8BAED6" w:themeColor="accent1" w:themeTint="99"/>
        </w:tcBorders>
      </w:tcPr>
    </w:tblStylePr>
    <w:tblStylePr w:type="swCell">
      <w:tblPr/>
      <w:tcPr>
        <w:tcBorders>
          <w:top w:val="single" w:sz="4" w:space="0" w:color="8BAED6" w:themeColor="accent1" w:themeTint="99"/>
        </w:tcBorders>
      </w:tcPr>
    </w:tblStylePr>
  </w:style>
  <w:style w:type="table" w:styleId="GridTable3-Accent2">
    <w:name w:val="Grid Table 3 Accent 2"/>
    <w:basedOn w:val="TableNormal"/>
    <w:uiPriority w:val="48"/>
    <w:rsid w:val="00AC29D4"/>
    <w:pPr>
      <w:spacing w:after="0" w:line="240" w:lineRule="auto"/>
    </w:pPr>
    <w:tblPr>
      <w:tblStyleRowBandSize w:val="1"/>
      <w:tblStyleColBandSize w:val="1"/>
      <w:tblBorders>
        <w:top w:val="single" w:sz="4" w:space="0" w:color="FCCD7A" w:themeColor="accent2" w:themeTint="99"/>
        <w:left w:val="single" w:sz="4" w:space="0" w:color="FCCD7A" w:themeColor="accent2" w:themeTint="99"/>
        <w:bottom w:val="single" w:sz="4" w:space="0" w:color="FCCD7A" w:themeColor="accent2" w:themeTint="99"/>
        <w:right w:val="single" w:sz="4" w:space="0" w:color="FCCD7A" w:themeColor="accent2" w:themeTint="99"/>
        <w:insideH w:val="single" w:sz="4" w:space="0" w:color="FCCD7A" w:themeColor="accent2" w:themeTint="99"/>
        <w:insideV w:val="single" w:sz="4" w:space="0" w:color="FCCD7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ED2" w:themeFill="accent2" w:themeFillTint="33"/>
      </w:tcPr>
    </w:tblStylePr>
    <w:tblStylePr w:type="band1Horz">
      <w:tblPr/>
      <w:tcPr>
        <w:shd w:val="clear" w:color="auto" w:fill="FEEED2" w:themeFill="accent2" w:themeFillTint="33"/>
      </w:tcPr>
    </w:tblStylePr>
    <w:tblStylePr w:type="neCell">
      <w:tblPr/>
      <w:tcPr>
        <w:tcBorders>
          <w:bottom w:val="single" w:sz="4" w:space="0" w:color="FCCD7A" w:themeColor="accent2" w:themeTint="99"/>
        </w:tcBorders>
      </w:tcPr>
    </w:tblStylePr>
    <w:tblStylePr w:type="nwCell">
      <w:tblPr/>
      <w:tcPr>
        <w:tcBorders>
          <w:bottom w:val="single" w:sz="4" w:space="0" w:color="FCCD7A" w:themeColor="accent2" w:themeTint="99"/>
        </w:tcBorders>
      </w:tcPr>
    </w:tblStylePr>
    <w:tblStylePr w:type="seCell">
      <w:tblPr/>
      <w:tcPr>
        <w:tcBorders>
          <w:top w:val="single" w:sz="4" w:space="0" w:color="FCCD7A" w:themeColor="accent2" w:themeTint="99"/>
        </w:tcBorders>
      </w:tcPr>
    </w:tblStylePr>
    <w:tblStylePr w:type="swCell">
      <w:tblPr/>
      <w:tcPr>
        <w:tcBorders>
          <w:top w:val="single" w:sz="4" w:space="0" w:color="FCCD7A" w:themeColor="accent2" w:themeTint="99"/>
        </w:tcBorders>
      </w:tcPr>
    </w:tblStylePr>
  </w:style>
  <w:style w:type="table" w:styleId="GridTable3-Accent3">
    <w:name w:val="Grid Table 3 Accent 3"/>
    <w:basedOn w:val="TableNormal"/>
    <w:uiPriority w:val="48"/>
    <w:rsid w:val="00AC29D4"/>
    <w:pPr>
      <w:spacing w:after="0" w:line="240" w:lineRule="auto"/>
    </w:pPr>
    <w:tblPr>
      <w:tblStyleRowBandSize w:val="1"/>
      <w:tblStyleColBandSize w:val="1"/>
      <w:tblBorders>
        <w:top w:val="single" w:sz="4" w:space="0" w:color="A8D18B" w:themeColor="accent3" w:themeTint="99"/>
        <w:left w:val="single" w:sz="4" w:space="0" w:color="A8D18B" w:themeColor="accent3" w:themeTint="99"/>
        <w:bottom w:val="single" w:sz="4" w:space="0" w:color="A8D18B" w:themeColor="accent3" w:themeTint="99"/>
        <w:right w:val="single" w:sz="4" w:space="0" w:color="A8D18B" w:themeColor="accent3" w:themeTint="99"/>
        <w:insideH w:val="single" w:sz="4" w:space="0" w:color="A8D18B" w:themeColor="accent3" w:themeTint="99"/>
        <w:insideV w:val="single" w:sz="4" w:space="0" w:color="A8D18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8" w:themeFill="accent3" w:themeFillTint="33"/>
      </w:tcPr>
    </w:tblStylePr>
    <w:tblStylePr w:type="band1Horz">
      <w:tblPr/>
      <w:tcPr>
        <w:shd w:val="clear" w:color="auto" w:fill="E2EFD8" w:themeFill="accent3" w:themeFillTint="33"/>
      </w:tcPr>
    </w:tblStylePr>
    <w:tblStylePr w:type="neCell">
      <w:tblPr/>
      <w:tcPr>
        <w:tcBorders>
          <w:bottom w:val="single" w:sz="4" w:space="0" w:color="A8D18B" w:themeColor="accent3" w:themeTint="99"/>
        </w:tcBorders>
      </w:tcPr>
    </w:tblStylePr>
    <w:tblStylePr w:type="nwCell">
      <w:tblPr/>
      <w:tcPr>
        <w:tcBorders>
          <w:bottom w:val="single" w:sz="4" w:space="0" w:color="A8D18B" w:themeColor="accent3" w:themeTint="99"/>
        </w:tcBorders>
      </w:tcPr>
    </w:tblStylePr>
    <w:tblStylePr w:type="seCell">
      <w:tblPr/>
      <w:tcPr>
        <w:tcBorders>
          <w:top w:val="single" w:sz="4" w:space="0" w:color="A8D18B" w:themeColor="accent3" w:themeTint="99"/>
        </w:tcBorders>
      </w:tcPr>
    </w:tblStylePr>
    <w:tblStylePr w:type="swCell">
      <w:tblPr/>
      <w:tcPr>
        <w:tcBorders>
          <w:top w:val="single" w:sz="4" w:space="0" w:color="A8D18B" w:themeColor="accent3" w:themeTint="99"/>
        </w:tcBorders>
      </w:tcPr>
    </w:tblStylePr>
  </w:style>
  <w:style w:type="table" w:styleId="GridTable3-Accent4">
    <w:name w:val="Grid Table 3 Accent 4"/>
    <w:basedOn w:val="TableNormal"/>
    <w:uiPriority w:val="48"/>
    <w:rsid w:val="00AC29D4"/>
    <w:pPr>
      <w:spacing w:after="0" w:line="240" w:lineRule="auto"/>
    </w:pPr>
    <w:tblPr>
      <w:tblStyleRowBandSize w:val="1"/>
      <w:tblStyleColBandSize w:val="1"/>
      <w:tblBorders>
        <w:top w:val="single" w:sz="4" w:space="0" w:color="F0A17C" w:themeColor="accent4" w:themeTint="99"/>
        <w:left w:val="single" w:sz="4" w:space="0" w:color="F0A17C" w:themeColor="accent4" w:themeTint="99"/>
        <w:bottom w:val="single" w:sz="4" w:space="0" w:color="F0A17C" w:themeColor="accent4" w:themeTint="99"/>
        <w:right w:val="single" w:sz="4" w:space="0" w:color="F0A17C" w:themeColor="accent4" w:themeTint="99"/>
        <w:insideH w:val="single" w:sz="4" w:space="0" w:color="F0A17C" w:themeColor="accent4" w:themeTint="99"/>
        <w:insideV w:val="single" w:sz="4" w:space="0" w:color="F0A17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FD3" w:themeFill="accent4" w:themeFillTint="33"/>
      </w:tcPr>
    </w:tblStylePr>
    <w:tblStylePr w:type="band1Horz">
      <w:tblPr/>
      <w:tcPr>
        <w:shd w:val="clear" w:color="auto" w:fill="FADFD3" w:themeFill="accent4" w:themeFillTint="33"/>
      </w:tcPr>
    </w:tblStylePr>
    <w:tblStylePr w:type="neCell">
      <w:tblPr/>
      <w:tcPr>
        <w:tcBorders>
          <w:bottom w:val="single" w:sz="4" w:space="0" w:color="F0A17C" w:themeColor="accent4" w:themeTint="99"/>
        </w:tcBorders>
      </w:tcPr>
    </w:tblStylePr>
    <w:tblStylePr w:type="nwCell">
      <w:tblPr/>
      <w:tcPr>
        <w:tcBorders>
          <w:bottom w:val="single" w:sz="4" w:space="0" w:color="F0A17C" w:themeColor="accent4" w:themeTint="99"/>
        </w:tcBorders>
      </w:tcPr>
    </w:tblStylePr>
    <w:tblStylePr w:type="seCell">
      <w:tblPr/>
      <w:tcPr>
        <w:tcBorders>
          <w:top w:val="single" w:sz="4" w:space="0" w:color="F0A17C" w:themeColor="accent4" w:themeTint="99"/>
        </w:tcBorders>
      </w:tcPr>
    </w:tblStylePr>
    <w:tblStylePr w:type="swCell">
      <w:tblPr/>
      <w:tcPr>
        <w:tcBorders>
          <w:top w:val="single" w:sz="4" w:space="0" w:color="F0A17C" w:themeColor="accent4" w:themeTint="99"/>
        </w:tcBorders>
      </w:tcPr>
    </w:tblStylePr>
  </w:style>
  <w:style w:type="table" w:styleId="GridTable3-Accent5">
    <w:name w:val="Grid Table 3 Accent 5"/>
    <w:basedOn w:val="TableNormal"/>
    <w:uiPriority w:val="48"/>
    <w:rsid w:val="00AC29D4"/>
    <w:pPr>
      <w:spacing w:after="0" w:line="240" w:lineRule="auto"/>
    </w:pPr>
    <w:tblPr>
      <w:tblStyleRowBandSize w:val="1"/>
      <w:tblStyleColBandSize w:val="1"/>
      <w:tblBorders>
        <w:top w:val="single" w:sz="4" w:space="0" w:color="7F71CF" w:themeColor="accent5" w:themeTint="99"/>
        <w:left w:val="single" w:sz="4" w:space="0" w:color="7F71CF" w:themeColor="accent5" w:themeTint="99"/>
        <w:bottom w:val="single" w:sz="4" w:space="0" w:color="7F71CF" w:themeColor="accent5" w:themeTint="99"/>
        <w:right w:val="single" w:sz="4" w:space="0" w:color="7F71CF" w:themeColor="accent5" w:themeTint="99"/>
        <w:insideH w:val="single" w:sz="4" w:space="0" w:color="7F71CF" w:themeColor="accent5" w:themeTint="99"/>
        <w:insideV w:val="single" w:sz="4" w:space="0" w:color="7F71C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CFEF" w:themeFill="accent5" w:themeFillTint="33"/>
      </w:tcPr>
    </w:tblStylePr>
    <w:tblStylePr w:type="band1Horz">
      <w:tblPr/>
      <w:tcPr>
        <w:shd w:val="clear" w:color="auto" w:fill="D4CFEF" w:themeFill="accent5" w:themeFillTint="33"/>
      </w:tcPr>
    </w:tblStylePr>
    <w:tblStylePr w:type="neCell">
      <w:tblPr/>
      <w:tcPr>
        <w:tcBorders>
          <w:bottom w:val="single" w:sz="4" w:space="0" w:color="7F71CF" w:themeColor="accent5" w:themeTint="99"/>
        </w:tcBorders>
      </w:tcPr>
    </w:tblStylePr>
    <w:tblStylePr w:type="nwCell">
      <w:tblPr/>
      <w:tcPr>
        <w:tcBorders>
          <w:bottom w:val="single" w:sz="4" w:space="0" w:color="7F71CF" w:themeColor="accent5" w:themeTint="99"/>
        </w:tcBorders>
      </w:tcPr>
    </w:tblStylePr>
    <w:tblStylePr w:type="seCell">
      <w:tblPr/>
      <w:tcPr>
        <w:tcBorders>
          <w:top w:val="single" w:sz="4" w:space="0" w:color="7F71CF" w:themeColor="accent5" w:themeTint="99"/>
        </w:tcBorders>
      </w:tcPr>
    </w:tblStylePr>
    <w:tblStylePr w:type="swCell">
      <w:tblPr/>
      <w:tcPr>
        <w:tcBorders>
          <w:top w:val="single" w:sz="4" w:space="0" w:color="7F71CF" w:themeColor="accent5" w:themeTint="99"/>
        </w:tcBorders>
      </w:tcPr>
    </w:tblStylePr>
  </w:style>
  <w:style w:type="table" w:styleId="GridTable3-Accent6">
    <w:name w:val="Grid Table 3 Accent 6"/>
    <w:basedOn w:val="TableNormal"/>
    <w:uiPriority w:val="48"/>
    <w:rsid w:val="00AC29D4"/>
    <w:pPr>
      <w:spacing w:after="0" w:line="240" w:lineRule="auto"/>
    </w:pPr>
    <w:tblPr>
      <w:tblStyleRowBandSize w:val="1"/>
      <w:tblStyleColBandSize w:val="1"/>
      <w:tblBorders>
        <w:top w:val="single" w:sz="4" w:space="0" w:color="D8683B" w:themeColor="accent6" w:themeTint="99"/>
        <w:left w:val="single" w:sz="4" w:space="0" w:color="D8683B" w:themeColor="accent6" w:themeTint="99"/>
        <w:bottom w:val="single" w:sz="4" w:space="0" w:color="D8683B" w:themeColor="accent6" w:themeTint="99"/>
        <w:right w:val="single" w:sz="4" w:space="0" w:color="D8683B" w:themeColor="accent6" w:themeTint="99"/>
        <w:insideH w:val="single" w:sz="4" w:space="0" w:color="D8683B" w:themeColor="accent6" w:themeTint="99"/>
        <w:insideV w:val="single" w:sz="4" w:space="0" w:color="D8683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CBD" w:themeFill="accent6" w:themeFillTint="33"/>
      </w:tcPr>
    </w:tblStylePr>
    <w:tblStylePr w:type="band1Horz">
      <w:tblPr/>
      <w:tcPr>
        <w:shd w:val="clear" w:color="auto" w:fill="F2CCBD" w:themeFill="accent6" w:themeFillTint="33"/>
      </w:tcPr>
    </w:tblStylePr>
    <w:tblStylePr w:type="neCell">
      <w:tblPr/>
      <w:tcPr>
        <w:tcBorders>
          <w:bottom w:val="single" w:sz="4" w:space="0" w:color="D8683B" w:themeColor="accent6" w:themeTint="99"/>
        </w:tcBorders>
      </w:tcPr>
    </w:tblStylePr>
    <w:tblStylePr w:type="nwCell">
      <w:tblPr/>
      <w:tcPr>
        <w:tcBorders>
          <w:bottom w:val="single" w:sz="4" w:space="0" w:color="D8683B" w:themeColor="accent6" w:themeTint="99"/>
        </w:tcBorders>
      </w:tcPr>
    </w:tblStylePr>
    <w:tblStylePr w:type="seCell">
      <w:tblPr/>
      <w:tcPr>
        <w:tcBorders>
          <w:top w:val="single" w:sz="4" w:space="0" w:color="D8683B" w:themeColor="accent6" w:themeTint="99"/>
        </w:tcBorders>
      </w:tcPr>
    </w:tblStylePr>
    <w:tblStylePr w:type="swCell">
      <w:tblPr/>
      <w:tcPr>
        <w:tcBorders>
          <w:top w:val="single" w:sz="4" w:space="0" w:color="D8683B" w:themeColor="accent6" w:themeTint="99"/>
        </w:tcBorders>
      </w:tcPr>
    </w:tblStylePr>
  </w:style>
  <w:style w:type="table" w:styleId="GridTable4">
    <w:name w:val="Grid Table 4"/>
    <w:basedOn w:val="TableNormal"/>
    <w:uiPriority w:val="49"/>
    <w:rsid w:val="00AC29D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C29D4"/>
    <w:pPr>
      <w:spacing w:after="0" w:line="240" w:lineRule="auto"/>
    </w:pPr>
    <w:tblPr>
      <w:tblStyleRowBandSize w:val="1"/>
      <w:tblStyleColBandSize w:val="1"/>
      <w:tblBorders>
        <w:top w:val="single" w:sz="4" w:space="0" w:color="8BAED6" w:themeColor="accent1" w:themeTint="99"/>
        <w:left w:val="single" w:sz="4" w:space="0" w:color="8BAED6" w:themeColor="accent1" w:themeTint="99"/>
        <w:bottom w:val="single" w:sz="4" w:space="0" w:color="8BAED6" w:themeColor="accent1" w:themeTint="99"/>
        <w:right w:val="single" w:sz="4" w:space="0" w:color="8BAED6" w:themeColor="accent1" w:themeTint="99"/>
        <w:insideH w:val="single" w:sz="4" w:space="0" w:color="8BAED6" w:themeColor="accent1" w:themeTint="99"/>
        <w:insideV w:val="single" w:sz="4" w:space="0" w:color="8BAED6" w:themeColor="accent1" w:themeTint="99"/>
      </w:tblBorders>
    </w:tblPr>
    <w:tblStylePr w:type="firstRow">
      <w:rPr>
        <w:b/>
        <w:bCs/>
        <w:color w:val="FFFFFF" w:themeColor="background1"/>
      </w:rPr>
      <w:tblPr/>
      <w:tcPr>
        <w:tcBorders>
          <w:top w:val="single" w:sz="4" w:space="0" w:color="4179B8" w:themeColor="accent1"/>
          <w:left w:val="single" w:sz="4" w:space="0" w:color="4179B8" w:themeColor="accent1"/>
          <w:bottom w:val="single" w:sz="4" w:space="0" w:color="4179B8" w:themeColor="accent1"/>
          <w:right w:val="single" w:sz="4" w:space="0" w:color="4179B8" w:themeColor="accent1"/>
          <w:insideH w:val="nil"/>
          <w:insideV w:val="nil"/>
        </w:tcBorders>
        <w:shd w:val="clear" w:color="auto" w:fill="4179B8" w:themeFill="accent1"/>
      </w:tcPr>
    </w:tblStylePr>
    <w:tblStylePr w:type="lastRow">
      <w:rPr>
        <w:b/>
        <w:bCs/>
      </w:rPr>
      <w:tblPr/>
      <w:tcPr>
        <w:tcBorders>
          <w:top w:val="double" w:sz="4" w:space="0" w:color="4179B8" w:themeColor="accent1"/>
        </w:tcBorders>
      </w:tcPr>
    </w:tblStylePr>
    <w:tblStylePr w:type="firstCol">
      <w:rPr>
        <w:b/>
        <w:bCs/>
      </w:rPr>
    </w:tblStylePr>
    <w:tblStylePr w:type="lastCol">
      <w:rPr>
        <w:b/>
        <w:bCs/>
      </w:rPr>
    </w:tblStylePr>
    <w:tblStylePr w:type="band1Vert">
      <w:tblPr/>
      <w:tcPr>
        <w:shd w:val="clear" w:color="auto" w:fill="D8E4F1" w:themeFill="accent1" w:themeFillTint="33"/>
      </w:tcPr>
    </w:tblStylePr>
    <w:tblStylePr w:type="band1Horz">
      <w:tblPr/>
      <w:tcPr>
        <w:shd w:val="clear" w:color="auto" w:fill="D8E4F1" w:themeFill="accent1" w:themeFillTint="33"/>
      </w:tcPr>
    </w:tblStylePr>
  </w:style>
  <w:style w:type="table" w:styleId="GridTable4-Accent2">
    <w:name w:val="Grid Table 4 Accent 2"/>
    <w:basedOn w:val="TableNormal"/>
    <w:uiPriority w:val="49"/>
    <w:rsid w:val="00AC29D4"/>
    <w:pPr>
      <w:spacing w:after="0" w:line="240" w:lineRule="auto"/>
    </w:pPr>
    <w:tblPr>
      <w:tblStyleRowBandSize w:val="1"/>
      <w:tblStyleColBandSize w:val="1"/>
      <w:tblBorders>
        <w:top w:val="single" w:sz="4" w:space="0" w:color="FCCD7A" w:themeColor="accent2" w:themeTint="99"/>
        <w:left w:val="single" w:sz="4" w:space="0" w:color="FCCD7A" w:themeColor="accent2" w:themeTint="99"/>
        <w:bottom w:val="single" w:sz="4" w:space="0" w:color="FCCD7A" w:themeColor="accent2" w:themeTint="99"/>
        <w:right w:val="single" w:sz="4" w:space="0" w:color="FCCD7A" w:themeColor="accent2" w:themeTint="99"/>
        <w:insideH w:val="single" w:sz="4" w:space="0" w:color="FCCD7A" w:themeColor="accent2" w:themeTint="99"/>
        <w:insideV w:val="single" w:sz="4" w:space="0" w:color="FCCD7A" w:themeColor="accent2" w:themeTint="99"/>
      </w:tblBorders>
    </w:tblPr>
    <w:tblStylePr w:type="firstRow">
      <w:rPr>
        <w:b/>
        <w:bCs/>
        <w:color w:val="FFFFFF" w:themeColor="background1"/>
      </w:rPr>
      <w:tblPr/>
      <w:tcPr>
        <w:tcBorders>
          <w:top w:val="single" w:sz="4" w:space="0" w:color="FBAD22" w:themeColor="accent2"/>
          <w:left w:val="single" w:sz="4" w:space="0" w:color="FBAD22" w:themeColor="accent2"/>
          <w:bottom w:val="single" w:sz="4" w:space="0" w:color="FBAD22" w:themeColor="accent2"/>
          <w:right w:val="single" w:sz="4" w:space="0" w:color="FBAD22" w:themeColor="accent2"/>
          <w:insideH w:val="nil"/>
          <w:insideV w:val="nil"/>
        </w:tcBorders>
        <w:shd w:val="clear" w:color="auto" w:fill="FBAD22" w:themeFill="accent2"/>
      </w:tcPr>
    </w:tblStylePr>
    <w:tblStylePr w:type="lastRow">
      <w:rPr>
        <w:b/>
        <w:bCs/>
      </w:rPr>
      <w:tblPr/>
      <w:tcPr>
        <w:tcBorders>
          <w:top w:val="double" w:sz="4" w:space="0" w:color="FBAD22" w:themeColor="accent2"/>
        </w:tcBorders>
      </w:tcPr>
    </w:tblStylePr>
    <w:tblStylePr w:type="firstCol">
      <w:rPr>
        <w:b/>
        <w:bCs/>
      </w:rPr>
    </w:tblStylePr>
    <w:tblStylePr w:type="lastCol">
      <w:rPr>
        <w:b/>
        <w:bCs/>
      </w:rPr>
    </w:tblStylePr>
    <w:tblStylePr w:type="band1Vert">
      <w:tblPr/>
      <w:tcPr>
        <w:shd w:val="clear" w:color="auto" w:fill="FEEED2" w:themeFill="accent2" w:themeFillTint="33"/>
      </w:tcPr>
    </w:tblStylePr>
    <w:tblStylePr w:type="band1Horz">
      <w:tblPr/>
      <w:tcPr>
        <w:shd w:val="clear" w:color="auto" w:fill="FEEED2" w:themeFill="accent2" w:themeFillTint="33"/>
      </w:tcPr>
    </w:tblStylePr>
  </w:style>
  <w:style w:type="table" w:styleId="GridTable4-Accent3">
    <w:name w:val="Grid Table 4 Accent 3"/>
    <w:basedOn w:val="TableNormal"/>
    <w:uiPriority w:val="49"/>
    <w:rsid w:val="00AC29D4"/>
    <w:pPr>
      <w:spacing w:after="0" w:line="240" w:lineRule="auto"/>
    </w:pPr>
    <w:tblPr>
      <w:tblStyleRowBandSize w:val="1"/>
      <w:tblStyleColBandSize w:val="1"/>
      <w:tblBorders>
        <w:top w:val="single" w:sz="4" w:space="0" w:color="A8D18B" w:themeColor="accent3" w:themeTint="99"/>
        <w:left w:val="single" w:sz="4" w:space="0" w:color="A8D18B" w:themeColor="accent3" w:themeTint="99"/>
        <w:bottom w:val="single" w:sz="4" w:space="0" w:color="A8D18B" w:themeColor="accent3" w:themeTint="99"/>
        <w:right w:val="single" w:sz="4" w:space="0" w:color="A8D18B" w:themeColor="accent3" w:themeTint="99"/>
        <w:insideH w:val="single" w:sz="4" w:space="0" w:color="A8D18B" w:themeColor="accent3" w:themeTint="99"/>
        <w:insideV w:val="single" w:sz="4" w:space="0" w:color="A8D18B" w:themeColor="accent3" w:themeTint="99"/>
      </w:tblBorders>
    </w:tblPr>
    <w:tblStylePr w:type="firstRow">
      <w:rPr>
        <w:b/>
        <w:bCs/>
        <w:color w:val="FFFFFF" w:themeColor="background1"/>
      </w:rPr>
      <w:tblPr/>
      <w:tcPr>
        <w:tcBorders>
          <w:top w:val="single" w:sz="4" w:space="0" w:color="70AD45" w:themeColor="accent3"/>
          <w:left w:val="single" w:sz="4" w:space="0" w:color="70AD45" w:themeColor="accent3"/>
          <w:bottom w:val="single" w:sz="4" w:space="0" w:color="70AD45" w:themeColor="accent3"/>
          <w:right w:val="single" w:sz="4" w:space="0" w:color="70AD45" w:themeColor="accent3"/>
          <w:insideH w:val="nil"/>
          <w:insideV w:val="nil"/>
        </w:tcBorders>
        <w:shd w:val="clear" w:color="auto" w:fill="70AD45" w:themeFill="accent3"/>
      </w:tcPr>
    </w:tblStylePr>
    <w:tblStylePr w:type="lastRow">
      <w:rPr>
        <w:b/>
        <w:bCs/>
      </w:rPr>
      <w:tblPr/>
      <w:tcPr>
        <w:tcBorders>
          <w:top w:val="double" w:sz="4" w:space="0" w:color="70AD45" w:themeColor="accent3"/>
        </w:tcBorders>
      </w:tcPr>
    </w:tblStylePr>
    <w:tblStylePr w:type="firstCol">
      <w:rPr>
        <w:b/>
        <w:bCs/>
      </w:rPr>
    </w:tblStylePr>
    <w:tblStylePr w:type="lastCol">
      <w:rPr>
        <w:b/>
        <w:bCs/>
      </w:rPr>
    </w:tblStylePr>
    <w:tblStylePr w:type="band1Vert">
      <w:tblPr/>
      <w:tcPr>
        <w:shd w:val="clear" w:color="auto" w:fill="E2EFD8" w:themeFill="accent3" w:themeFillTint="33"/>
      </w:tcPr>
    </w:tblStylePr>
    <w:tblStylePr w:type="band1Horz">
      <w:tblPr/>
      <w:tcPr>
        <w:shd w:val="clear" w:color="auto" w:fill="E2EFD8" w:themeFill="accent3" w:themeFillTint="33"/>
      </w:tcPr>
    </w:tblStylePr>
  </w:style>
  <w:style w:type="table" w:styleId="GridTable4-Accent4">
    <w:name w:val="Grid Table 4 Accent 4"/>
    <w:aliases w:val="CPUC table 1,Grid Table 4 - Accent 41"/>
    <w:basedOn w:val="TableNormal"/>
    <w:uiPriority w:val="49"/>
    <w:rsid w:val="00AC29D4"/>
    <w:pPr>
      <w:spacing w:after="0" w:line="240" w:lineRule="auto"/>
    </w:pPr>
    <w:tblPr>
      <w:tblStyleRowBandSize w:val="1"/>
      <w:tblStyleColBandSize w:val="1"/>
      <w:tblBorders>
        <w:top w:val="single" w:sz="4" w:space="0" w:color="F0A17C" w:themeColor="accent4" w:themeTint="99"/>
        <w:left w:val="single" w:sz="4" w:space="0" w:color="F0A17C" w:themeColor="accent4" w:themeTint="99"/>
        <w:bottom w:val="single" w:sz="4" w:space="0" w:color="F0A17C" w:themeColor="accent4" w:themeTint="99"/>
        <w:right w:val="single" w:sz="4" w:space="0" w:color="F0A17C" w:themeColor="accent4" w:themeTint="99"/>
        <w:insideH w:val="single" w:sz="4" w:space="0" w:color="F0A17C" w:themeColor="accent4" w:themeTint="99"/>
        <w:insideV w:val="single" w:sz="4" w:space="0" w:color="F0A17C" w:themeColor="accent4" w:themeTint="99"/>
      </w:tblBorders>
    </w:tblPr>
    <w:tcPr>
      <w:tcMar>
        <w:top w:w="58" w:type="dxa"/>
        <w:left w:w="115" w:type="dxa"/>
        <w:right w:w="115" w:type="dxa"/>
      </w:tcMar>
    </w:tcPr>
    <w:tblStylePr w:type="firstRow">
      <w:rPr>
        <w:rFonts w:asciiTheme="minorHAnsi" w:hAnsiTheme="minorHAnsi"/>
        <w:b/>
        <w:bCs/>
        <w:i w:val="0"/>
        <w:color w:val="0B1107" w:themeColor="accent3" w:themeShade="1A"/>
        <w:sz w:val="20"/>
      </w:rPr>
      <w:tblPr/>
      <w:tcPr>
        <w:tcBorders>
          <w:top w:val="single" w:sz="4" w:space="0" w:color="E66425" w:themeColor="accent4"/>
          <w:left w:val="single" w:sz="4" w:space="0" w:color="E66425" w:themeColor="accent4"/>
          <w:bottom w:val="single" w:sz="4" w:space="0" w:color="E66425" w:themeColor="accent4"/>
          <w:right w:val="single" w:sz="4" w:space="0" w:color="E66425" w:themeColor="accent4"/>
          <w:insideH w:val="nil"/>
          <w:insideV w:val="nil"/>
        </w:tcBorders>
        <w:shd w:val="clear" w:color="auto" w:fill="E66425" w:themeFill="accent4"/>
      </w:tcPr>
    </w:tblStylePr>
    <w:tblStylePr w:type="lastRow">
      <w:rPr>
        <w:b/>
        <w:bCs/>
      </w:rPr>
      <w:tblPr/>
      <w:tcPr>
        <w:tcBorders>
          <w:top w:val="double" w:sz="4" w:space="0" w:color="E66425" w:themeColor="accent4"/>
        </w:tcBorders>
      </w:tcPr>
    </w:tblStylePr>
    <w:tblStylePr w:type="firstCol">
      <w:rPr>
        <w:b w:val="0"/>
        <w:bCs/>
      </w:rPr>
    </w:tblStylePr>
    <w:tblStylePr w:type="lastCol">
      <w:rPr>
        <w:b/>
        <w:bCs/>
      </w:rPr>
    </w:tblStylePr>
    <w:tblStylePr w:type="band1Vert">
      <w:tblPr/>
      <w:tcPr>
        <w:shd w:val="clear" w:color="auto" w:fill="FADFD3" w:themeFill="accent4" w:themeFillTint="33"/>
      </w:tcPr>
    </w:tblStylePr>
    <w:tblStylePr w:type="band1Horz">
      <w:tblPr/>
      <w:tcPr>
        <w:shd w:val="clear" w:color="auto" w:fill="FADFD3" w:themeFill="accent4" w:themeFillTint="33"/>
      </w:tcPr>
    </w:tblStylePr>
  </w:style>
  <w:style w:type="table" w:styleId="GridTable4-Accent5">
    <w:name w:val="Grid Table 4 Accent 5"/>
    <w:basedOn w:val="TableNormal"/>
    <w:uiPriority w:val="49"/>
    <w:rsid w:val="00AC29D4"/>
    <w:pPr>
      <w:spacing w:after="0" w:line="240" w:lineRule="auto"/>
    </w:pPr>
    <w:tblPr>
      <w:tblStyleRowBandSize w:val="1"/>
      <w:tblStyleColBandSize w:val="1"/>
      <w:tblBorders>
        <w:top w:val="single" w:sz="4" w:space="0" w:color="7F71CF" w:themeColor="accent5" w:themeTint="99"/>
        <w:left w:val="single" w:sz="4" w:space="0" w:color="7F71CF" w:themeColor="accent5" w:themeTint="99"/>
        <w:bottom w:val="single" w:sz="4" w:space="0" w:color="7F71CF" w:themeColor="accent5" w:themeTint="99"/>
        <w:right w:val="single" w:sz="4" w:space="0" w:color="7F71CF" w:themeColor="accent5" w:themeTint="99"/>
        <w:insideH w:val="single" w:sz="4" w:space="0" w:color="7F71CF" w:themeColor="accent5" w:themeTint="99"/>
        <w:insideV w:val="single" w:sz="4" w:space="0" w:color="7F71CF" w:themeColor="accent5" w:themeTint="99"/>
      </w:tblBorders>
    </w:tblPr>
    <w:tblStylePr w:type="firstRow">
      <w:rPr>
        <w:b/>
        <w:bCs/>
        <w:color w:val="FFFFFF" w:themeColor="background1"/>
      </w:rPr>
      <w:tblPr/>
      <w:tcPr>
        <w:tcBorders>
          <w:top w:val="single" w:sz="4" w:space="0" w:color="403193" w:themeColor="accent5"/>
          <w:left w:val="single" w:sz="4" w:space="0" w:color="403193" w:themeColor="accent5"/>
          <w:bottom w:val="single" w:sz="4" w:space="0" w:color="403193" w:themeColor="accent5"/>
          <w:right w:val="single" w:sz="4" w:space="0" w:color="403193" w:themeColor="accent5"/>
          <w:insideH w:val="nil"/>
          <w:insideV w:val="nil"/>
        </w:tcBorders>
        <w:shd w:val="clear" w:color="auto" w:fill="403193" w:themeFill="accent5"/>
      </w:tcPr>
    </w:tblStylePr>
    <w:tblStylePr w:type="lastRow">
      <w:rPr>
        <w:b/>
        <w:bCs/>
      </w:rPr>
      <w:tblPr/>
      <w:tcPr>
        <w:tcBorders>
          <w:top w:val="double" w:sz="4" w:space="0" w:color="403193" w:themeColor="accent5"/>
        </w:tcBorders>
      </w:tcPr>
    </w:tblStylePr>
    <w:tblStylePr w:type="firstCol">
      <w:rPr>
        <w:b/>
        <w:bCs/>
      </w:rPr>
    </w:tblStylePr>
    <w:tblStylePr w:type="lastCol">
      <w:rPr>
        <w:b/>
        <w:bCs/>
      </w:rPr>
    </w:tblStylePr>
    <w:tblStylePr w:type="band1Vert">
      <w:tblPr/>
      <w:tcPr>
        <w:shd w:val="clear" w:color="auto" w:fill="D4CFEF" w:themeFill="accent5" w:themeFillTint="33"/>
      </w:tcPr>
    </w:tblStylePr>
    <w:tblStylePr w:type="band1Horz">
      <w:tblPr/>
      <w:tcPr>
        <w:shd w:val="clear" w:color="auto" w:fill="D4CFEF" w:themeFill="accent5" w:themeFillTint="33"/>
      </w:tcPr>
    </w:tblStylePr>
  </w:style>
  <w:style w:type="table" w:styleId="GridTable4-Accent6">
    <w:name w:val="Grid Table 4 Accent 6"/>
    <w:basedOn w:val="TableNormal"/>
    <w:uiPriority w:val="49"/>
    <w:rsid w:val="00AC29D4"/>
    <w:pPr>
      <w:spacing w:after="0" w:line="240" w:lineRule="auto"/>
    </w:pPr>
    <w:tblPr>
      <w:tblStyleRowBandSize w:val="1"/>
      <w:tblStyleColBandSize w:val="1"/>
      <w:tblBorders>
        <w:top w:val="single" w:sz="4" w:space="0" w:color="D8683B" w:themeColor="accent6" w:themeTint="99"/>
        <w:left w:val="single" w:sz="4" w:space="0" w:color="D8683B" w:themeColor="accent6" w:themeTint="99"/>
        <w:bottom w:val="single" w:sz="4" w:space="0" w:color="D8683B" w:themeColor="accent6" w:themeTint="99"/>
        <w:right w:val="single" w:sz="4" w:space="0" w:color="D8683B" w:themeColor="accent6" w:themeTint="99"/>
        <w:insideH w:val="single" w:sz="4" w:space="0" w:color="D8683B" w:themeColor="accent6" w:themeTint="99"/>
        <w:insideV w:val="single" w:sz="4" w:space="0" w:color="D8683B" w:themeColor="accent6" w:themeTint="99"/>
      </w:tblBorders>
    </w:tblPr>
    <w:tblStylePr w:type="firstRow">
      <w:rPr>
        <w:b/>
        <w:bCs/>
        <w:color w:val="FFFFFF" w:themeColor="background1"/>
      </w:rPr>
      <w:tblPr/>
      <w:tcPr>
        <w:tcBorders>
          <w:top w:val="single" w:sz="4" w:space="0" w:color="652B14" w:themeColor="accent6"/>
          <w:left w:val="single" w:sz="4" w:space="0" w:color="652B14" w:themeColor="accent6"/>
          <w:bottom w:val="single" w:sz="4" w:space="0" w:color="652B14" w:themeColor="accent6"/>
          <w:right w:val="single" w:sz="4" w:space="0" w:color="652B14" w:themeColor="accent6"/>
          <w:insideH w:val="nil"/>
          <w:insideV w:val="nil"/>
        </w:tcBorders>
        <w:shd w:val="clear" w:color="auto" w:fill="652B14" w:themeFill="accent6"/>
      </w:tcPr>
    </w:tblStylePr>
    <w:tblStylePr w:type="lastRow">
      <w:rPr>
        <w:b/>
        <w:bCs/>
      </w:rPr>
      <w:tblPr/>
      <w:tcPr>
        <w:tcBorders>
          <w:top w:val="double" w:sz="4" w:space="0" w:color="652B14" w:themeColor="accent6"/>
        </w:tcBorders>
      </w:tcPr>
    </w:tblStylePr>
    <w:tblStylePr w:type="firstCol">
      <w:rPr>
        <w:b/>
        <w:bCs/>
      </w:rPr>
    </w:tblStylePr>
    <w:tblStylePr w:type="lastCol">
      <w:rPr>
        <w:b/>
        <w:bCs/>
      </w:rPr>
    </w:tblStylePr>
    <w:tblStylePr w:type="band1Vert">
      <w:tblPr/>
      <w:tcPr>
        <w:shd w:val="clear" w:color="auto" w:fill="F2CCBD" w:themeFill="accent6" w:themeFillTint="33"/>
      </w:tcPr>
    </w:tblStylePr>
    <w:tblStylePr w:type="band1Horz">
      <w:tblPr/>
      <w:tcPr>
        <w:shd w:val="clear" w:color="auto" w:fill="F2CCBD" w:themeFill="accent6" w:themeFillTint="33"/>
      </w:tcPr>
    </w:tblStylePr>
  </w:style>
  <w:style w:type="table" w:styleId="GridTable5Dark">
    <w:name w:val="Grid Table 5 Dark"/>
    <w:basedOn w:val="TableNormal"/>
    <w:uiPriority w:val="50"/>
    <w:rsid w:val="00AC29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C29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E4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179B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179B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179B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179B8" w:themeFill="accent1"/>
      </w:tcPr>
    </w:tblStylePr>
    <w:tblStylePr w:type="band1Vert">
      <w:tblPr/>
      <w:tcPr>
        <w:shd w:val="clear" w:color="auto" w:fill="B1C9E3" w:themeFill="accent1" w:themeFillTint="66"/>
      </w:tcPr>
    </w:tblStylePr>
    <w:tblStylePr w:type="band1Horz">
      <w:tblPr/>
      <w:tcPr>
        <w:shd w:val="clear" w:color="auto" w:fill="B1C9E3" w:themeFill="accent1" w:themeFillTint="66"/>
      </w:tcPr>
    </w:tblStylePr>
  </w:style>
  <w:style w:type="table" w:styleId="GridTable5Dark-Accent2">
    <w:name w:val="Grid Table 5 Dark Accent 2"/>
    <w:basedOn w:val="TableNormal"/>
    <w:uiPriority w:val="50"/>
    <w:rsid w:val="00AC29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ED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BAD2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BAD2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BAD2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BAD22" w:themeFill="accent2"/>
      </w:tcPr>
    </w:tblStylePr>
    <w:tblStylePr w:type="band1Vert">
      <w:tblPr/>
      <w:tcPr>
        <w:shd w:val="clear" w:color="auto" w:fill="FDDEA6" w:themeFill="accent2" w:themeFillTint="66"/>
      </w:tcPr>
    </w:tblStylePr>
    <w:tblStylePr w:type="band1Horz">
      <w:tblPr/>
      <w:tcPr>
        <w:shd w:val="clear" w:color="auto" w:fill="FDDEA6" w:themeFill="accent2" w:themeFillTint="66"/>
      </w:tcPr>
    </w:tblStylePr>
  </w:style>
  <w:style w:type="table" w:styleId="GridTable5Dark-Accent3">
    <w:name w:val="Grid Table 5 Dark Accent 3"/>
    <w:basedOn w:val="TableNormal"/>
    <w:uiPriority w:val="50"/>
    <w:rsid w:val="00AC29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5" w:themeFill="accent3"/>
      </w:tcPr>
    </w:tblStylePr>
    <w:tblStylePr w:type="band1Vert">
      <w:tblPr/>
      <w:tcPr>
        <w:shd w:val="clear" w:color="auto" w:fill="C5E0B2" w:themeFill="accent3" w:themeFillTint="66"/>
      </w:tcPr>
    </w:tblStylePr>
    <w:tblStylePr w:type="band1Horz">
      <w:tblPr/>
      <w:tcPr>
        <w:shd w:val="clear" w:color="auto" w:fill="C5E0B2" w:themeFill="accent3" w:themeFillTint="66"/>
      </w:tcPr>
    </w:tblStylePr>
  </w:style>
  <w:style w:type="table" w:styleId="GridTable5Dark-Accent4">
    <w:name w:val="Grid Table 5 Dark Accent 4"/>
    <w:basedOn w:val="TableNormal"/>
    <w:uiPriority w:val="50"/>
    <w:rsid w:val="00AC29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FD3"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642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642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642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6425" w:themeFill="accent4"/>
      </w:tcPr>
    </w:tblStylePr>
    <w:tblStylePr w:type="band1Vert">
      <w:tblPr/>
      <w:tcPr>
        <w:shd w:val="clear" w:color="auto" w:fill="F5C0A7" w:themeFill="accent4" w:themeFillTint="66"/>
      </w:tcPr>
    </w:tblStylePr>
    <w:tblStylePr w:type="band1Horz">
      <w:tblPr/>
      <w:tcPr>
        <w:shd w:val="clear" w:color="auto" w:fill="F5C0A7" w:themeFill="accent4" w:themeFillTint="66"/>
      </w:tcPr>
    </w:tblStylePr>
  </w:style>
  <w:style w:type="table" w:styleId="GridTable5Dark-Accent5">
    <w:name w:val="Grid Table 5 Dark Accent 5"/>
    <w:basedOn w:val="TableNormal"/>
    <w:uiPriority w:val="50"/>
    <w:rsid w:val="00AC29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CF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031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031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031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03193" w:themeFill="accent5"/>
      </w:tcPr>
    </w:tblStylePr>
    <w:tblStylePr w:type="band1Vert">
      <w:tblPr/>
      <w:tcPr>
        <w:shd w:val="clear" w:color="auto" w:fill="AAA0DF" w:themeFill="accent5" w:themeFillTint="66"/>
      </w:tcPr>
    </w:tblStylePr>
    <w:tblStylePr w:type="band1Horz">
      <w:tblPr/>
      <w:tcPr>
        <w:shd w:val="clear" w:color="auto" w:fill="AAA0DF" w:themeFill="accent5" w:themeFillTint="66"/>
      </w:tcPr>
    </w:tblStylePr>
  </w:style>
  <w:style w:type="table" w:styleId="GridTable5Dark-Accent6">
    <w:name w:val="Grid Table 5 Dark Accent 6"/>
    <w:basedOn w:val="TableNormal"/>
    <w:uiPriority w:val="50"/>
    <w:rsid w:val="00AC29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CB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52B1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52B1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52B1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52B14" w:themeFill="accent6"/>
      </w:tcPr>
    </w:tblStylePr>
    <w:tblStylePr w:type="band1Vert">
      <w:tblPr/>
      <w:tcPr>
        <w:shd w:val="clear" w:color="auto" w:fill="E59A7D" w:themeFill="accent6" w:themeFillTint="66"/>
      </w:tcPr>
    </w:tblStylePr>
    <w:tblStylePr w:type="band1Horz">
      <w:tblPr/>
      <w:tcPr>
        <w:shd w:val="clear" w:color="auto" w:fill="E59A7D" w:themeFill="accent6" w:themeFillTint="66"/>
      </w:tcPr>
    </w:tblStylePr>
  </w:style>
  <w:style w:type="table" w:styleId="GridTable6Colorful">
    <w:name w:val="Grid Table 6 Colorful"/>
    <w:basedOn w:val="TableNormal"/>
    <w:uiPriority w:val="51"/>
    <w:rsid w:val="00AC29D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C29D4"/>
    <w:pPr>
      <w:spacing w:after="0" w:line="240" w:lineRule="auto"/>
    </w:pPr>
    <w:rPr>
      <w:color w:val="305A89" w:themeColor="accent1" w:themeShade="BF"/>
    </w:rPr>
    <w:tblPr>
      <w:tblStyleRowBandSize w:val="1"/>
      <w:tblStyleColBandSize w:val="1"/>
      <w:tblBorders>
        <w:top w:val="single" w:sz="4" w:space="0" w:color="8BAED6" w:themeColor="accent1" w:themeTint="99"/>
        <w:left w:val="single" w:sz="4" w:space="0" w:color="8BAED6" w:themeColor="accent1" w:themeTint="99"/>
        <w:bottom w:val="single" w:sz="4" w:space="0" w:color="8BAED6" w:themeColor="accent1" w:themeTint="99"/>
        <w:right w:val="single" w:sz="4" w:space="0" w:color="8BAED6" w:themeColor="accent1" w:themeTint="99"/>
        <w:insideH w:val="single" w:sz="4" w:space="0" w:color="8BAED6" w:themeColor="accent1" w:themeTint="99"/>
        <w:insideV w:val="single" w:sz="4" w:space="0" w:color="8BAED6" w:themeColor="accent1" w:themeTint="99"/>
      </w:tblBorders>
    </w:tblPr>
    <w:tblStylePr w:type="firstRow">
      <w:rPr>
        <w:b/>
        <w:bCs/>
      </w:rPr>
      <w:tblPr/>
      <w:tcPr>
        <w:tcBorders>
          <w:bottom w:val="single" w:sz="12" w:space="0" w:color="8BAED6" w:themeColor="accent1" w:themeTint="99"/>
        </w:tcBorders>
      </w:tcPr>
    </w:tblStylePr>
    <w:tblStylePr w:type="lastRow">
      <w:rPr>
        <w:b/>
        <w:bCs/>
      </w:rPr>
      <w:tblPr/>
      <w:tcPr>
        <w:tcBorders>
          <w:top w:val="double" w:sz="4" w:space="0" w:color="8BAED6" w:themeColor="accent1" w:themeTint="99"/>
        </w:tcBorders>
      </w:tcPr>
    </w:tblStylePr>
    <w:tblStylePr w:type="firstCol">
      <w:rPr>
        <w:b/>
        <w:bCs/>
      </w:rPr>
    </w:tblStylePr>
    <w:tblStylePr w:type="lastCol">
      <w:rPr>
        <w:b/>
        <w:bCs/>
      </w:rPr>
    </w:tblStylePr>
    <w:tblStylePr w:type="band1Vert">
      <w:tblPr/>
      <w:tcPr>
        <w:shd w:val="clear" w:color="auto" w:fill="D8E4F1" w:themeFill="accent1" w:themeFillTint="33"/>
      </w:tcPr>
    </w:tblStylePr>
    <w:tblStylePr w:type="band1Horz">
      <w:tblPr/>
      <w:tcPr>
        <w:shd w:val="clear" w:color="auto" w:fill="D8E4F1" w:themeFill="accent1" w:themeFillTint="33"/>
      </w:tcPr>
    </w:tblStylePr>
  </w:style>
  <w:style w:type="table" w:styleId="GridTable6Colorful-Accent2">
    <w:name w:val="Grid Table 6 Colorful Accent 2"/>
    <w:basedOn w:val="TableNormal"/>
    <w:uiPriority w:val="51"/>
    <w:rsid w:val="00AC29D4"/>
    <w:pPr>
      <w:spacing w:after="0" w:line="240" w:lineRule="auto"/>
    </w:pPr>
    <w:rPr>
      <w:color w:val="D18704" w:themeColor="accent2" w:themeShade="BF"/>
    </w:rPr>
    <w:tblPr>
      <w:tblStyleRowBandSize w:val="1"/>
      <w:tblStyleColBandSize w:val="1"/>
      <w:tblBorders>
        <w:top w:val="single" w:sz="4" w:space="0" w:color="FCCD7A" w:themeColor="accent2" w:themeTint="99"/>
        <w:left w:val="single" w:sz="4" w:space="0" w:color="FCCD7A" w:themeColor="accent2" w:themeTint="99"/>
        <w:bottom w:val="single" w:sz="4" w:space="0" w:color="FCCD7A" w:themeColor="accent2" w:themeTint="99"/>
        <w:right w:val="single" w:sz="4" w:space="0" w:color="FCCD7A" w:themeColor="accent2" w:themeTint="99"/>
        <w:insideH w:val="single" w:sz="4" w:space="0" w:color="FCCD7A" w:themeColor="accent2" w:themeTint="99"/>
        <w:insideV w:val="single" w:sz="4" w:space="0" w:color="FCCD7A" w:themeColor="accent2" w:themeTint="99"/>
      </w:tblBorders>
    </w:tblPr>
    <w:tblStylePr w:type="firstRow">
      <w:rPr>
        <w:b/>
        <w:bCs/>
      </w:rPr>
      <w:tblPr/>
      <w:tcPr>
        <w:tcBorders>
          <w:bottom w:val="single" w:sz="12" w:space="0" w:color="FCCD7A" w:themeColor="accent2" w:themeTint="99"/>
        </w:tcBorders>
      </w:tcPr>
    </w:tblStylePr>
    <w:tblStylePr w:type="lastRow">
      <w:rPr>
        <w:b/>
        <w:bCs/>
      </w:rPr>
      <w:tblPr/>
      <w:tcPr>
        <w:tcBorders>
          <w:top w:val="double" w:sz="4" w:space="0" w:color="FCCD7A" w:themeColor="accent2" w:themeTint="99"/>
        </w:tcBorders>
      </w:tcPr>
    </w:tblStylePr>
    <w:tblStylePr w:type="firstCol">
      <w:rPr>
        <w:b/>
        <w:bCs/>
      </w:rPr>
    </w:tblStylePr>
    <w:tblStylePr w:type="lastCol">
      <w:rPr>
        <w:b/>
        <w:bCs/>
      </w:rPr>
    </w:tblStylePr>
    <w:tblStylePr w:type="band1Vert">
      <w:tblPr/>
      <w:tcPr>
        <w:shd w:val="clear" w:color="auto" w:fill="FEEED2" w:themeFill="accent2" w:themeFillTint="33"/>
      </w:tcPr>
    </w:tblStylePr>
    <w:tblStylePr w:type="band1Horz">
      <w:tblPr/>
      <w:tcPr>
        <w:shd w:val="clear" w:color="auto" w:fill="FEEED2" w:themeFill="accent2" w:themeFillTint="33"/>
      </w:tcPr>
    </w:tblStylePr>
  </w:style>
  <w:style w:type="table" w:styleId="GridTable6Colorful-Accent3">
    <w:name w:val="Grid Table 6 Colorful Accent 3"/>
    <w:basedOn w:val="TableNormal"/>
    <w:uiPriority w:val="51"/>
    <w:rsid w:val="00AC29D4"/>
    <w:pPr>
      <w:spacing w:after="0" w:line="240" w:lineRule="auto"/>
    </w:pPr>
    <w:rPr>
      <w:color w:val="538133" w:themeColor="accent3" w:themeShade="BF"/>
    </w:rPr>
    <w:tblPr>
      <w:tblStyleRowBandSize w:val="1"/>
      <w:tblStyleColBandSize w:val="1"/>
      <w:tblBorders>
        <w:top w:val="single" w:sz="4" w:space="0" w:color="A8D18B" w:themeColor="accent3" w:themeTint="99"/>
        <w:left w:val="single" w:sz="4" w:space="0" w:color="A8D18B" w:themeColor="accent3" w:themeTint="99"/>
        <w:bottom w:val="single" w:sz="4" w:space="0" w:color="A8D18B" w:themeColor="accent3" w:themeTint="99"/>
        <w:right w:val="single" w:sz="4" w:space="0" w:color="A8D18B" w:themeColor="accent3" w:themeTint="99"/>
        <w:insideH w:val="single" w:sz="4" w:space="0" w:color="A8D18B" w:themeColor="accent3" w:themeTint="99"/>
        <w:insideV w:val="single" w:sz="4" w:space="0" w:color="A8D18B" w:themeColor="accent3" w:themeTint="99"/>
      </w:tblBorders>
    </w:tblPr>
    <w:tblStylePr w:type="firstRow">
      <w:rPr>
        <w:b/>
        <w:bCs/>
      </w:rPr>
      <w:tblPr/>
      <w:tcPr>
        <w:tcBorders>
          <w:bottom w:val="single" w:sz="12" w:space="0" w:color="A8D18B" w:themeColor="accent3" w:themeTint="99"/>
        </w:tcBorders>
      </w:tcPr>
    </w:tblStylePr>
    <w:tblStylePr w:type="lastRow">
      <w:rPr>
        <w:b/>
        <w:bCs/>
      </w:rPr>
      <w:tblPr/>
      <w:tcPr>
        <w:tcBorders>
          <w:top w:val="double" w:sz="4" w:space="0" w:color="A8D18B" w:themeColor="accent3" w:themeTint="99"/>
        </w:tcBorders>
      </w:tcPr>
    </w:tblStylePr>
    <w:tblStylePr w:type="firstCol">
      <w:rPr>
        <w:b/>
        <w:bCs/>
      </w:rPr>
    </w:tblStylePr>
    <w:tblStylePr w:type="lastCol">
      <w:rPr>
        <w:b/>
        <w:bCs/>
      </w:rPr>
    </w:tblStylePr>
    <w:tblStylePr w:type="band1Vert">
      <w:tblPr/>
      <w:tcPr>
        <w:shd w:val="clear" w:color="auto" w:fill="E2EFD8" w:themeFill="accent3" w:themeFillTint="33"/>
      </w:tcPr>
    </w:tblStylePr>
    <w:tblStylePr w:type="band1Horz">
      <w:tblPr/>
      <w:tcPr>
        <w:shd w:val="clear" w:color="auto" w:fill="E2EFD8" w:themeFill="accent3" w:themeFillTint="33"/>
      </w:tcPr>
    </w:tblStylePr>
  </w:style>
  <w:style w:type="table" w:styleId="GridTable6Colorful-Accent4">
    <w:name w:val="Grid Table 6 Colorful Accent 4"/>
    <w:basedOn w:val="TableNormal"/>
    <w:uiPriority w:val="51"/>
    <w:rsid w:val="00AC29D4"/>
    <w:pPr>
      <w:spacing w:after="0" w:line="240" w:lineRule="auto"/>
    </w:pPr>
    <w:rPr>
      <w:color w:val="B34814" w:themeColor="accent4" w:themeShade="BF"/>
    </w:rPr>
    <w:tblPr>
      <w:tblStyleRowBandSize w:val="1"/>
      <w:tblStyleColBandSize w:val="1"/>
      <w:tblBorders>
        <w:top w:val="single" w:sz="4" w:space="0" w:color="F0A17C" w:themeColor="accent4" w:themeTint="99"/>
        <w:left w:val="single" w:sz="4" w:space="0" w:color="F0A17C" w:themeColor="accent4" w:themeTint="99"/>
        <w:bottom w:val="single" w:sz="4" w:space="0" w:color="F0A17C" w:themeColor="accent4" w:themeTint="99"/>
        <w:right w:val="single" w:sz="4" w:space="0" w:color="F0A17C" w:themeColor="accent4" w:themeTint="99"/>
        <w:insideH w:val="single" w:sz="4" w:space="0" w:color="F0A17C" w:themeColor="accent4" w:themeTint="99"/>
        <w:insideV w:val="single" w:sz="4" w:space="0" w:color="F0A17C" w:themeColor="accent4" w:themeTint="99"/>
      </w:tblBorders>
    </w:tblPr>
    <w:tblStylePr w:type="firstRow">
      <w:rPr>
        <w:b/>
        <w:bCs/>
      </w:rPr>
      <w:tblPr/>
      <w:tcPr>
        <w:tcBorders>
          <w:bottom w:val="single" w:sz="12" w:space="0" w:color="F0A17C" w:themeColor="accent4" w:themeTint="99"/>
        </w:tcBorders>
      </w:tcPr>
    </w:tblStylePr>
    <w:tblStylePr w:type="lastRow">
      <w:rPr>
        <w:b/>
        <w:bCs/>
      </w:rPr>
      <w:tblPr/>
      <w:tcPr>
        <w:tcBorders>
          <w:top w:val="double" w:sz="4" w:space="0" w:color="F0A17C" w:themeColor="accent4" w:themeTint="99"/>
        </w:tcBorders>
      </w:tcPr>
    </w:tblStylePr>
    <w:tblStylePr w:type="firstCol">
      <w:rPr>
        <w:b/>
        <w:bCs/>
      </w:rPr>
    </w:tblStylePr>
    <w:tblStylePr w:type="lastCol">
      <w:rPr>
        <w:b/>
        <w:bCs/>
      </w:rPr>
    </w:tblStylePr>
    <w:tblStylePr w:type="band1Vert">
      <w:tblPr/>
      <w:tcPr>
        <w:shd w:val="clear" w:color="auto" w:fill="FADFD3" w:themeFill="accent4" w:themeFillTint="33"/>
      </w:tcPr>
    </w:tblStylePr>
    <w:tblStylePr w:type="band1Horz">
      <w:tblPr/>
      <w:tcPr>
        <w:shd w:val="clear" w:color="auto" w:fill="FADFD3" w:themeFill="accent4" w:themeFillTint="33"/>
      </w:tcPr>
    </w:tblStylePr>
  </w:style>
  <w:style w:type="table" w:styleId="GridTable6Colorful-Accent5">
    <w:name w:val="Grid Table 6 Colorful Accent 5"/>
    <w:basedOn w:val="TableNormal"/>
    <w:uiPriority w:val="51"/>
    <w:rsid w:val="00AC29D4"/>
    <w:pPr>
      <w:spacing w:after="0" w:line="240" w:lineRule="auto"/>
    </w:pPr>
    <w:rPr>
      <w:color w:val="2F246E" w:themeColor="accent5" w:themeShade="BF"/>
    </w:rPr>
    <w:tblPr>
      <w:tblStyleRowBandSize w:val="1"/>
      <w:tblStyleColBandSize w:val="1"/>
      <w:tblBorders>
        <w:top w:val="single" w:sz="4" w:space="0" w:color="7F71CF" w:themeColor="accent5" w:themeTint="99"/>
        <w:left w:val="single" w:sz="4" w:space="0" w:color="7F71CF" w:themeColor="accent5" w:themeTint="99"/>
        <w:bottom w:val="single" w:sz="4" w:space="0" w:color="7F71CF" w:themeColor="accent5" w:themeTint="99"/>
        <w:right w:val="single" w:sz="4" w:space="0" w:color="7F71CF" w:themeColor="accent5" w:themeTint="99"/>
        <w:insideH w:val="single" w:sz="4" w:space="0" w:color="7F71CF" w:themeColor="accent5" w:themeTint="99"/>
        <w:insideV w:val="single" w:sz="4" w:space="0" w:color="7F71CF" w:themeColor="accent5" w:themeTint="99"/>
      </w:tblBorders>
    </w:tblPr>
    <w:tblStylePr w:type="firstRow">
      <w:rPr>
        <w:b/>
        <w:bCs/>
      </w:rPr>
      <w:tblPr/>
      <w:tcPr>
        <w:tcBorders>
          <w:bottom w:val="single" w:sz="12" w:space="0" w:color="7F71CF" w:themeColor="accent5" w:themeTint="99"/>
        </w:tcBorders>
      </w:tcPr>
    </w:tblStylePr>
    <w:tblStylePr w:type="lastRow">
      <w:rPr>
        <w:b/>
        <w:bCs/>
      </w:rPr>
      <w:tblPr/>
      <w:tcPr>
        <w:tcBorders>
          <w:top w:val="double" w:sz="4" w:space="0" w:color="7F71CF" w:themeColor="accent5" w:themeTint="99"/>
        </w:tcBorders>
      </w:tcPr>
    </w:tblStylePr>
    <w:tblStylePr w:type="firstCol">
      <w:rPr>
        <w:b/>
        <w:bCs/>
      </w:rPr>
    </w:tblStylePr>
    <w:tblStylePr w:type="lastCol">
      <w:rPr>
        <w:b/>
        <w:bCs/>
      </w:rPr>
    </w:tblStylePr>
    <w:tblStylePr w:type="band1Vert">
      <w:tblPr/>
      <w:tcPr>
        <w:shd w:val="clear" w:color="auto" w:fill="D4CFEF" w:themeFill="accent5" w:themeFillTint="33"/>
      </w:tcPr>
    </w:tblStylePr>
    <w:tblStylePr w:type="band1Horz">
      <w:tblPr/>
      <w:tcPr>
        <w:shd w:val="clear" w:color="auto" w:fill="D4CFEF" w:themeFill="accent5" w:themeFillTint="33"/>
      </w:tcPr>
    </w:tblStylePr>
  </w:style>
  <w:style w:type="table" w:styleId="GridTable6Colorful-Accent6">
    <w:name w:val="Grid Table 6 Colorful Accent 6"/>
    <w:basedOn w:val="TableNormal"/>
    <w:uiPriority w:val="51"/>
    <w:rsid w:val="00AC29D4"/>
    <w:pPr>
      <w:spacing w:after="0" w:line="240" w:lineRule="auto"/>
    </w:pPr>
    <w:rPr>
      <w:color w:val="4B200F" w:themeColor="accent6" w:themeShade="BF"/>
    </w:rPr>
    <w:tblPr>
      <w:tblStyleRowBandSize w:val="1"/>
      <w:tblStyleColBandSize w:val="1"/>
      <w:tblBorders>
        <w:top w:val="single" w:sz="4" w:space="0" w:color="D8683B" w:themeColor="accent6" w:themeTint="99"/>
        <w:left w:val="single" w:sz="4" w:space="0" w:color="D8683B" w:themeColor="accent6" w:themeTint="99"/>
        <w:bottom w:val="single" w:sz="4" w:space="0" w:color="D8683B" w:themeColor="accent6" w:themeTint="99"/>
        <w:right w:val="single" w:sz="4" w:space="0" w:color="D8683B" w:themeColor="accent6" w:themeTint="99"/>
        <w:insideH w:val="single" w:sz="4" w:space="0" w:color="D8683B" w:themeColor="accent6" w:themeTint="99"/>
        <w:insideV w:val="single" w:sz="4" w:space="0" w:color="D8683B" w:themeColor="accent6" w:themeTint="99"/>
      </w:tblBorders>
    </w:tblPr>
    <w:tblStylePr w:type="firstRow">
      <w:rPr>
        <w:b/>
        <w:bCs/>
      </w:rPr>
      <w:tblPr/>
      <w:tcPr>
        <w:tcBorders>
          <w:bottom w:val="single" w:sz="12" w:space="0" w:color="D8683B" w:themeColor="accent6" w:themeTint="99"/>
        </w:tcBorders>
      </w:tcPr>
    </w:tblStylePr>
    <w:tblStylePr w:type="lastRow">
      <w:rPr>
        <w:b/>
        <w:bCs/>
      </w:rPr>
      <w:tblPr/>
      <w:tcPr>
        <w:tcBorders>
          <w:top w:val="double" w:sz="4" w:space="0" w:color="D8683B" w:themeColor="accent6" w:themeTint="99"/>
        </w:tcBorders>
      </w:tcPr>
    </w:tblStylePr>
    <w:tblStylePr w:type="firstCol">
      <w:rPr>
        <w:b/>
        <w:bCs/>
      </w:rPr>
    </w:tblStylePr>
    <w:tblStylePr w:type="lastCol">
      <w:rPr>
        <w:b/>
        <w:bCs/>
      </w:rPr>
    </w:tblStylePr>
    <w:tblStylePr w:type="band1Vert">
      <w:tblPr/>
      <w:tcPr>
        <w:shd w:val="clear" w:color="auto" w:fill="F2CCBD" w:themeFill="accent6" w:themeFillTint="33"/>
      </w:tcPr>
    </w:tblStylePr>
    <w:tblStylePr w:type="band1Horz">
      <w:tblPr/>
      <w:tcPr>
        <w:shd w:val="clear" w:color="auto" w:fill="F2CCBD" w:themeFill="accent6" w:themeFillTint="33"/>
      </w:tcPr>
    </w:tblStylePr>
  </w:style>
  <w:style w:type="table" w:styleId="GridTable7Colorful">
    <w:name w:val="Grid Table 7 Colorful"/>
    <w:basedOn w:val="TableNormal"/>
    <w:uiPriority w:val="52"/>
    <w:rsid w:val="00AC29D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AC29D4"/>
    <w:pPr>
      <w:spacing w:after="0" w:line="240" w:lineRule="auto"/>
    </w:pPr>
    <w:rPr>
      <w:color w:val="305A89" w:themeColor="accent1" w:themeShade="BF"/>
    </w:rPr>
    <w:tblPr>
      <w:tblStyleRowBandSize w:val="1"/>
      <w:tblStyleColBandSize w:val="1"/>
      <w:tblBorders>
        <w:top w:val="single" w:sz="4" w:space="0" w:color="8BAED6" w:themeColor="accent1" w:themeTint="99"/>
        <w:left w:val="single" w:sz="4" w:space="0" w:color="8BAED6" w:themeColor="accent1" w:themeTint="99"/>
        <w:bottom w:val="single" w:sz="4" w:space="0" w:color="8BAED6" w:themeColor="accent1" w:themeTint="99"/>
        <w:right w:val="single" w:sz="4" w:space="0" w:color="8BAED6" w:themeColor="accent1" w:themeTint="99"/>
        <w:insideH w:val="single" w:sz="4" w:space="0" w:color="8BAED6" w:themeColor="accent1" w:themeTint="99"/>
        <w:insideV w:val="single" w:sz="4" w:space="0" w:color="8BAED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E4F1" w:themeFill="accent1" w:themeFillTint="33"/>
      </w:tcPr>
    </w:tblStylePr>
    <w:tblStylePr w:type="band1Horz">
      <w:tblPr/>
      <w:tcPr>
        <w:shd w:val="clear" w:color="auto" w:fill="D8E4F1" w:themeFill="accent1" w:themeFillTint="33"/>
      </w:tcPr>
    </w:tblStylePr>
    <w:tblStylePr w:type="neCell">
      <w:tblPr/>
      <w:tcPr>
        <w:tcBorders>
          <w:bottom w:val="single" w:sz="4" w:space="0" w:color="8BAED6" w:themeColor="accent1" w:themeTint="99"/>
        </w:tcBorders>
      </w:tcPr>
    </w:tblStylePr>
    <w:tblStylePr w:type="nwCell">
      <w:tblPr/>
      <w:tcPr>
        <w:tcBorders>
          <w:bottom w:val="single" w:sz="4" w:space="0" w:color="8BAED6" w:themeColor="accent1" w:themeTint="99"/>
        </w:tcBorders>
      </w:tcPr>
    </w:tblStylePr>
    <w:tblStylePr w:type="seCell">
      <w:tblPr/>
      <w:tcPr>
        <w:tcBorders>
          <w:top w:val="single" w:sz="4" w:space="0" w:color="8BAED6" w:themeColor="accent1" w:themeTint="99"/>
        </w:tcBorders>
      </w:tcPr>
    </w:tblStylePr>
    <w:tblStylePr w:type="swCell">
      <w:tblPr/>
      <w:tcPr>
        <w:tcBorders>
          <w:top w:val="single" w:sz="4" w:space="0" w:color="8BAED6" w:themeColor="accent1" w:themeTint="99"/>
        </w:tcBorders>
      </w:tcPr>
    </w:tblStylePr>
  </w:style>
  <w:style w:type="table" w:styleId="GridTable7Colorful-Accent2">
    <w:name w:val="Grid Table 7 Colorful Accent 2"/>
    <w:basedOn w:val="TableNormal"/>
    <w:uiPriority w:val="52"/>
    <w:rsid w:val="00AC29D4"/>
    <w:pPr>
      <w:spacing w:after="0" w:line="240" w:lineRule="auto"/>
    </w:pPr>
    <w:rPr>
      <w:color w:val="D18704" w:themeColor="accent2" w:themeShade="BF"/>
    </w:rPr>
    <w:tblPr>
      <w:tblStyleRowBandSize w:val="1"/>
      <w:tblStyleColBandSize w:val="1"/>
      <w:tblBorders>
        <w:top w:val="single" w:sz="4" w:space="0" w:color="FCCD7A" w:themeColor="accent2" w:themeTint="99"/>
        <w:left w:val="single" w:sz="4" w:space="0" w:color="FCCD7A" w:themeColor="accent2" w:themeTint="99"/>
        <w:bottom w:val="single" w:sz="4" w:space="0" w:color="FCCD7A" w:themeColor="accent2" w:themeTint="99"/>
        <w:right w:val="single" w:sz="4" w:space="0" w:color="FCCD7A" w:themeColor="accent2" w:themeTint="99"/>
        <w:insideH w:val="single" w:sz="4" w:space="0" w:color="FCCD7A" w:themeColor="accent2" w:themeTint="99"/>
        <w:insideV w:val="single" w:sz="4" w:space="0" w:color="FCCD7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ED2" w:themeFill="accent2" w:themeFillTint="33"/>
      </w:tcPr>
    </w:tblStylePr>
    <w:tblStylePr w:type="band1Horz">
      <w:tblPr/>
      <w:tcPr>
        <w:shd w:val="clear" w:color="auto" w:fill="FEEED2" w:themeFill="accent2" w:themeFillTint="33"/>
      </w:tcPr>
    </w:tblStylePr>
    <w:tblStylePr w:type="neCell">
      <w:tblPr/>
      <w:tcPr>
        <w:tcBorders>
          <w:bottom w:val="single" w:sz="4" w:space="0" w:color="FCCD7A" w:themeColor="accent2" w:themeTint="99"/>
        </w:tcBorders>
      </w:tcPr>
    </w:tblStylePr>
    <w:tblStylePr w:type="nwCell">
      <w:tblPr/>
      <w:tcPr>
        <w:tcBorders>
          <w:bottom w:val="single" w:sz="4" w:space="0" w:color="FCCD7A" w:themeColor="accent2" w:themeTint="99"/>
        </w:tcBorders>
      </w:tcPr>
    </w:tblStylePr>
    <w:tblStylePr w:type="seCell">
      <w:tblPr/>
      <w:tcPr>
        <w:tcBorders>
          <w:top w:val="single" w:sz="4" w:space="0" w:color="FCCD7A" w:themeColor="accent2" w:themeTint="99"/>
        </w:tcBorders>
      </w:tcPr>
    </w:tblStylePr>
    <w:tblStylePr w:type="swCell">
      <w:tblPr/>
      <w:tcPr>
        <w:tcBorders>
          <w:top w:val="single" w:sz="4" w:space="0" w:color="FCCD7A" w:themeColor="accent2" w:themeTint="99"/>
        </w:tcBorders>
      </w:tcPr>
    </w:tblStylePr>
  </w:style>
  <w:style w:type="table" w:styleId="GridTable7Colorful-Accent3">
    <w:name w:val="Grid Table 7 Colorful Accent 3"/>
    <w:basedOn w:val="TableNormal"/>
    <w:uiPriority w:val="52"/>
    <w:rsid w:val="00AC29D4"/>
    <w:pPr>
      <w:spacing w:after="0" w:line="240" w:lineRule="auto"/>
    </w:pPr>
    <w:rPr>
      <w:color w:val="538133" w:themeColor="accent3" w:themeShade="BF"/>
    </w:rPr>
    <w:tblPr>
      <w:tblStyleRowBandSize w:val="1"/>
      <w:tblStyleColBandSize w:val="1"/>
      <w:tblBorders>
        <w:top w:val="single" w:sz="4" w:space="0" w:color="A8D18B" w:themeColor="accent3" w:themeTint="99"/>
        <w:left w:val="single" w:sz="4" w:space="0" w:color="A8D18B" w:themeColor="accent3" w:themeTint="99"/>
        <w:bottom w:val="single" w:sz="4" w:space="0" w:color="A8D18B" w:themeColor="accent3" w:themeTint="99"/>
        <w:right w:val="single" w:sz="4" w:space="0" w:color="A8D18B" w:themeColor="accent3" w:themeTint="99"/>
        <w:insideH w:val="single" w:sz="4" w:space="0" w:color="A8D18B" w:themeColor="accent3" w:themeTint="99"/>
        <w:insideV w:val="single" w:sz="4" w:space="0" w:color="A8D18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8" w:themeFill="accent3" w:themeFillTint="33"/>
      </w:tcPr>
    </w:tblStylePr>
    <w:tblStylePr w:type="band1Horz">
      <w:tblPr/>
      <w:tcPr>
        <w:shd w:val="clear" w:color="auto" w:fill="E2EFD8" w:themeFill="accent3" w:themeFillTint="33"/>
      </w:tcPr>
    </w:tblStylePr>
    <w:tblStylePr w:type="neCell">
      <w:tblPr/>
      <w:tcPr>
        <w:tcBorders>
          <w:bottom w:val="single" w:sz="4" w:space="0" w:color="A8D18B" w:themeColor="accent3" w:themeTint="99"/>
        </w:tcBorders>
      </w:tcPr>
    </w:tblStylePr>
    <w:tblStylePr w:type="nwCell">
      <w:tblPr/>
      <w:tcPr>
        <w:tcBorders>
          <w:bottom w:val="single" w:sz="4" w:space="0" w:color="A8D18B" w:themeColor="accent3" w:themeTint="99"/>
        </w:tcBorders>
      </w:tcPr>
    </w:tblStylePr>
    <w:tblStylePr w:type="seCell">
      <w:tblPr/>
      <w:tcPr>
        <w:tcBorders>
          <w:top w:val="single" w:sz="4" w:space="0" w:color="A8D18B" w:themeColor="accent3" w:themeTint="99"/>
        </w:tcBorders>
      </w:tcPr>
    </w:tblStylePr>
    <w:tblStylePr w:type="swCell">
      <w:tblPr/>
      <w:tcPr>
        <w:tcBorders>
          <w:top w:val="single" w:sz="4" w:space="0" w:color="A8D18B" w:themeColor="accent3" w:themeTint="99"/>
        </w:tcBorders>
      </w:tcPr>
    </w:tblStylePr>
  </w:style>
  <w:style w:type="table" w:styleId="GridTable7Colorful-Accent4">
    <w:name w:val="Grid Table 7 Colorful Accent 4"/>
    <w:basedOn w:val="TableNormal"/>
    <w:uiPriority w:val="52"/>
    <w:rsid w:val="00AC29D4"/>
    <w:pPr>
      <w:spacing w:after="0" w:line="240" w:lineRule="auto"/>
    </w:pPr>
    <w:rPr>
      <w:color w:val="B34814" w:themeColor="accent4" w:themeShade="BF"/>
    </w:rPr>
    <w:tblPr>
      <w:tblStyleRowBandSize w:val="1"/>
      <w:tblStyleColBandSize w:val="1"/>
      <w:tblBorders>
        <w:top w:val="single" w:sz="4" w:space="0" w:color="F0A17C" w:themeColor="accent4" w:themeTint="99"/>
        <w:left w:val="single" w:sz="4" w:space="0" w:color="F0A17C" w:themeColor="accent4" w:themeTint="99"/>
        <w:bottom w:val="single" w:sz="4" w:space="0" w:color="F0A17C" w:themeColor="accent4" w:themeTint="99"/>
        <w:right w:val="single" w:sz="4" w:space="0" w:color="F0A17C" w:themeColor="accent4" w:themeTint="99"/>
        <w:insideH w:val="single" w:sz="4" w:space="0" w:color="F0A17C" w:themeColor="accent4" w:themeTint="99"/>
        <w:insideV w:val="single" w:sz="4" w:space="0" w:color="F0A17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FD3" w:themeFill="accent4" w:themeFillTint="33"/>
      </w:tcPr>
    </w:tblStylePr>
    <w:tblStylePr w:type="band1Horz">
      <w:tblPr/>
      <w:tcPr>
        <w:shd w:val="clear" w:color="auto" w:fill="FADFD3" w:themeFill="accent4" w:themeFillTint="33"/>
      </w:tcPr>
    </w:tblStylePr>
    <w:tblStylePr w:type="neCell">
      <w:tblPr/>
      <w:tcPr>
        <w:tcBorders>
          <w:bottom w:val="single" w:sz="4" w:space="0" w:color="F0A17C" w:themeColor="accent4" w:themeTint="99"/>
        </w:tcBorders>
      </w:tcPr>
    </w:tblStylePr>
    <w:tblStylePr w:type="nwCell">
      <w:tblPr/>
      <w:tcPr>
        <w:tcBorders>
          <w:bottom w:val="single" w:sz="4" w:space="0" w:color="F0A17C" w:themeColor="accent4" w:themeTint="99"/>
        </w:tcBorders>
      </w:tcPr>
    </w:tblStylePr>
    <w:tblStylePr w:type="seCell">
      <w:tblPr/>
      <w:tcPr>
        <w:tcBorders>
          <w:top w:val="single" w:sz="4" w:space="0" w:color="F0A17C" w:themeColor="accent4" w:themeTint="99"/>
        </w:tcBorders>
      </w:tcPr>
    </w:tblStylePr>
    <w:tblStylePr w:type="swCell">
      <w:tblPr/>
      <w:tcPr>
        <w:tcBorders>
          <w:top w:val="single" w:sz="4" w:space="0" w:color="F0A17C" w:themeColor="accent4" w:themeTint="99"/>
        </w:tcBorders>
      </w:tcPr>
    </w:tblStylePr>
  </w:style>
  <w:style w:type="table" w:styleId="GridTable7Colorful-Accent5">
    <w:name w:val="Grid Table 7 Colorful Accent 5"/>
    <w:basedOn w:val="TableNormal"/>
    <w:uiPriority w:val="52"/>
    <w:rsid w:val="00AC29D4"/>
    <w:pPr>
      <w:spacing w:after="0" w:line="240" w:lineRule="auto"/>
    </w:pPr>
    <w:rPr>
      <w:color w:val="2F246E" w:themeColor="accent5" w:themeShade="BF"/>
    </w:rPr>
    <w:tblPr>
      <w:tblStyleRowBandSize w:val="1"/>
      <w:tblStyleColBandSize w:val="1"/>
      <w:tblBorders>
        <w:top w:val="single" w:sz="4" w:space="0" w:color="7F71CF" w:themeColor="accent5" w:themeTint="99"/>
        <w:left w:val="single" w:sz="4" w:space="0" w:color="7F71CF" w:themeColor="accent5" w:themeTint="99"/>
        <w:bottom w:val="single" w:sz="4" w:space="0" w:color="7F71CF" w:themeColor="accent5" w:themeTint="99"/>
        <w:right w:val="single" w:sz="4" w:space="0" w:color="7F71CF" w:themeColor="accent5" w:themeTint="99"/>
        <w:insideH w:val="single" w:sz="4" w:space="0" w:color="7F71CF" w:themeColor="accent5" w:themeTint="99"/>
        <w:insideV w:val="single" w:sz="4" w:space="0" w:color="7F71C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CFEF" w:themeFill="accent5" w:themeFillTint="33"/>
      </w:tcPr>
    </w:tblStylePr>
    <w:tblStylePr w:type="band1Horz">
      <w:tblPr/>
      <w:tcPr>
        <w:shd w:val="clear" w:color="auto" w:fill="D4CFEF" w:themeFill="accent5" w:themeFillTint="33"/>
      </w:tcPr>
    </w:tblStylePr>
    <w:tblStylePr w:type="neCell">
      <w:tblPr/>
      <w:tcPr>
        <w:tcBorders>
          <w:bottom w:val="single" w:sz="4" w:space="0" w:color="7F71CF" w:themeColor="accent5" w:themeTint="99"/>
        </w:tcBorders>
      </w:tcPr>
    </w:tblStylePr>
    <w:tblStylePr w:type="nwCell">
      <w:tblPr/>
      <w:tcPr>
        <w:tcBorders>
          <w:bottom w:val="single" w:sz="4" w:space="0" w:color="7F71CF" w:themeColor="accent5" w:themeTint="99"/>
        </w:tcBorders>
      </w:tcPr>
    </w:tblStylePr>
    <w:tblStylePr w:type="seCell">
      <w:tblPr/>
      <w:tcPr>
        <w:tcBorders>
          <w:top w:val="single" w:sz="4" w:space="0" w:color="7F71CF" w:themeColor="accent5" w:themeTint="99"/>
        </w:tcBorders>
      </w:tcPr>
    </w:tblStylePr>
    <w:tblStylePr w:type="swCell">
      <w:tblPr/>
      <w:tcPr>
        <w:tcBorders>
          <w:top w:val="single" w:sz="4" w:space="0" w:color="7F71CF" w:themeColor="accent5" w:themeTint="99"/>
        </w:tcBorders>
      </w:tcPr>
    </w:tblStylePr>
  </w:style>
  <w:style w:type="table" w:styleId="GridTable7Colorful-Accent6">
    <w:name w:val="Grid Table 7 Colorful Accent 6"/>
    <w:basedOn w:val="TableNormal"/>
    <w:uiPriority w:val="52"/>
    <w:rsid w:val="00AC29D4"/>
    <w:pPr>
      <w:spacing w:after="0" w:line="240" w:lineRule="auto"/>
    </w:pPr>
    <w:rPr>
      <w:color w:val="4B200F" w:themeColor="accent6" w:themeShade="BF"/>
    </w:rPr>
    <w:tblPr>
      <w:tblStyleRowBandSize w:val="1"/>
      <w:tblStyleColBandSize w:val="1"/>
      <w:tblBorders>
        <w:top w:val="single" w:sz="4" w:space="0" w:color="D8683B" w:themeColor="accent6" w:themeTint="99"/>
        <w:left w:val="single" w:sz="4" w:space="0" w:color="D8683B" w:themeColor="accent6" w:themeTint="99"/>
        <w:bottom w:val="single" w:sz="4" w:space="0" w:color="D8683B" w:themeColor="accent6" w:themeTint="99"/>
        <w:right w:val="single" w:sz="4" w:space="0" w:color="D8683B" w:themeColor="accent6" w:themeTint="99"/>
        <w:insideH w:val="single" w:sz="4" w:space="0" w:color="D8683B" w:themeColor="accent6" w:themeTint="99"/>
        <w:insideV w:val="single" w:sz="4" w:space="0" w:color="D8683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CBD" w:themeFill="accent6" w:themeFillTint="33"/>
      </w:tcPr>
    </w:tblStylePr>
    <w:tblStylePr w:type="band1Horz">
      <w:tblPr/>
      <w:tcPr>
        <w:shd w:val="clear" w:color="auto" w:fill="F2CCBD" w:themeFill="accent6" w:themeFillTint="33"/>
      </w:tcPr>
    </w:tblStylePr>
    <w:tblStylePr w:type="neCell">
      <w:tblPr/>
      <w:tcPr>
        <w:tcBorders>
          <w:bottom w:val="single" w:sz="4" w:space="0" w:color="D8683B" w:themeColor="accent6" w:themeTint="99"/>
        </w:tcBorders>
      </w:tcPr>
    </w:tblStylePr>
    <w:tblStylePr w:type="nwCell">
      <w:tblPr/>
      <w:tcPr>
        <w:tcBorders>
          <w:bottom w:val="single" w:sz="4" w:space="0" w:color="D8683B" w:themeColor="accent6" w:themeTint="99"/>
        </w:tcBorders>
      </w:tcPr>
    </w:tblStylePr>
    <w:tblStylePr w:type="seCell">
      <w:tblPr/>
      <w:tcPr>
        <w:tcBorders>
          <w:top w:val="single" w:sz="4" w:space="0" w:color="D8683B" w:themeColor="accent6" w:themeTint="99"/>
        </w:tcBorders>
      </w:tcPr>
    </w:tblStylePr>
    <w:tblStylePr w:type="swCell">
      <w:tblPr/>
      <w:tcPr>
        <w:tcBorders>
          <w:top w:val="single" w:sz="4" w:space="0" w:color="D8683B" w:themeColor="accent6" w:themeTint="99"/>
        </w:tcBorders>
      </w:tcPr>
    </w:tblStylePr>
  </w:style>
  <w:style w:type="character" w:customStyle="1" w:styleId="Hashtag1">
    <w:name w:val="Hashtag1"/>
    <w:basedOn w:val="DefaultParagraphFont"/>
    <w:uiPriority w:val="99"/>
    <w:semiHidden/>
    <w:unhideWhenUsed/>
    <w:rsid w:val="00AC29D4"/>
    <w:rPr>
      <w:color w:val="2B579A"/>
      <w:shd w:val="clear" w:color="auto" w:fill="E6E6E6"/>
    </w:rPr>
  </w:style>
  <w:style w:type="character" w:styleId="HTMLAcronym">
    <w:name w:val="HTML Acronym"/>
    <w:basedOn w:val="DefaultParagraphFont"/>
    <w:uiPriority w:val="99"/>
    <w:semiHidden/>
    <w:unhideWhenUsed/>
    <w:rsid w:val="00AC29D4"/>
  </w:style>
  <w:style w:type="paragraph" w:styleId="HTMLAddress">
    <w:name w:val="HTML Address"/>
    <w:basedOn w:val="Normal"/>
    <w:link w:val="HTMLAddressChar"/>
    <w:uiPriority w:val="99"/>
    <w:semiHidden/>
    <w:unhideWhenUsed/>
    <w:rsid w:val="00AC29D4"/>
    <w:rPr>
      <w:i/>
      <w:iCs/>
    </w:rPr>
  </w:style>
  <w:style w:type="character" w:customStyle="1" w:styleId="HTMLAddressChar">
    <w:name w:val="HTML Address Char"/>
    <w:basedOn w:val="DefaultParagraphFont"/>
    <w:link w:val="HTMLAddress"/>
    <w:uiPriority w:val="99"/>
    <w:semiHidden/>
    <w:rsid w:val="00AC29D4"/>
    <w:rPr>
      <w:rFonts w:ascii="Garamond" w:hAnsi="Garamond" w:cs="Times New Roman (Headings CS)"/>
      <w:i/>
      <w:iCs/>
      <w:color w:val="auto"/>
      <w:sz w:val="24"/>
    </w:rPr>
  </w:style>
  <w:style w:type="character" w:styleId="HTMLCite">
    <w:name w:val="HTML Cite"/>
    <w:basedOn w:val="DefaultParagraphFont"/>
    <w:uiPriority w:val="99"/>
    <w:semiHidden/>
    <w:unhideWhenUsed/>
    <w:rsid w:val="00AC29D4"/>
    <w:rPr>
      <w:i/>
      <w:iCs/>
    </w:rPr>
  </w:style>
  <w:style w:type="character" w:styleId="HTMLCode">
    <w:name w:val="HTML Code"/>
    <w:basedOn w:val="DefaultParagraphFont"/>
    <w:uiPriority w:val="99"/>
    <w:semiHidden/>
    <w:unhideWhenUsed/>
    <w:rsid w:val="00AC29D4"/>
    <w:rPr>
      <w:rFonts w:ascii="Consolas" w:hAnsi="Consolas"/>
      <w:sz w:val="22"/>
      <w:szCs w:val="20"/>
    </w:rPr>
  </w:style>
  <w:style w:type="character" w:styleId="HTMLDefinition">
    <w:name w:val="HTML Definition"/>
    <w:basedOn w:val="DefaultParagraphFont"/>
    <w:uiPriority w:val="99"/>
    <w:semiHidden/>
    <w:unhideWhenUsed/>
    <w:rsid w:val="00AC29D4"/>
    <w:rPr>
      <w:i/>
      <w:iCs/>
    </w:rPr>
  </w:style>
  <w:style w:type="character" w:styleId="HTMLKeyboard">
    <w:name w:val="HTML Keyboard"/>
    <w:basedOn w:val="DefaultParagraphFont"/>
    <w:uiPriority w:val="99"/>
    <w:semiHidden/>
    <w:unhideWhenUsed/>
    <w:rsid w:val="00AC29D4"/>
    <w:rPr>
      <w:rFonts w:ascii="Consolas" w:hAnsi="Consolas"/>
      <w:sz w:val="22"/>
      <w:szCs w:val="20"/>
    </w:rPr>
  </w:style>
  <w:style w:type="paragraph" w:styleId="HTMLPreformatted">
    <w:name w:val="HTML Preformatted"/>
    <w:basedOn w:val="Normal"/>
    <w:link w:val="HTMLPreformattedChar"/>
    <w:uiPriority w:val="99"/>
    <w:semiHidden/>
    <w:unhideWhenUsed/>
    <w:rsid w:val="00AC29D4"/>
    <w:rPr>
      <w:rFonts w:ascii="Consolas" w:hAnsi="Consolas"/>
      <w:sz w:val="22"/>
    </w:rPr>
  </w:style>
  <w:style w:type="character" w:customStyle="1" w:styleId="HTMLPreformattedChar">
    <w:name w:val="HTML Preformatted Char"/>
    <w:basedOn w:val="DefaultParagraphFont"/>
    <w:link w:val="HTMLPreformatted"/>
    <w:uiPriority w:val="99"/>
    <w:semiHidden/>
    <w:rsid w:val="00AC29D4"/>
    <w:rPr>
      <w:rFonts w:ascii="Consolas" w:hAnsi="Consolas" w:cs="Times New Roman (Headings CS)"/>
      <w:color w:val="auto"/>
      <w:sz w:val="22"/>
    </w:rPr>
  </w:style>
  <w:style w:type="character" w:styleId="HTMLSample">
    <w:name w:val="HTML Sample"/>
    <w:basedOn w:val="DefaultParagraphFont"/>
    <w:uiPriority w:val="99"/>
    <w:semiHidden/>
    <w:unhideWhenUsed/>
    <w:rsid w:val="00AC29D4"/>
    <w:rPr>
      <w:rFonts w:ascii="Consolas" w:hAnsi="Consolas"/>
      <w:sz w:val="24"/>
      <w:szCs w:val="24"/>
    </w:rPr>
  </w:style>
  <w:style w:type="character" w:styleId="HTMLTypewriter">
    <w:name w:val="HTML Typewriter"/>
    <w:basedOn w:val="DefaultParagraphFont"/>
    <w:uiPriority w:val="99"/>
    <w:semiHidden/>
    <w:unhideWhenUsed/>
    <w:rsid w:val="00AC29D4"/>
    <w:rPr>
      <w:rFonts w:ascii="Consolas" w:hAnsi="Consolas"/>
      <w:sz w:val="22"/>
      <w:szCs w:val="20"/>
    </w:rPr>
  </w:style>
  <w:style w:type="character" w:styleId="HTMLVariable">
    <w:name w:val="HTML Variable"/>
    <w:basedOn w:val="DefaultParagraphFont"/>
    <w:uiPriority w:val="99"/>
    <w:semiHidden/>
    <w:unhideWhenUsed/>
    <w:rsid w:val="00AC29D4"/>
    <w:rPr>
      <w:i/>
      <w:iCs/>
    </w:rPr>
  </w:style>
  <w:style w:type="paragraph" w:styleId="Index1">
    <w:name w:val="index 1"/>
    <w:basedOn w:val="Normal"/>
    <w:next w:val="Normal"/>
    <w:autoRedefine/>
    <w:uiPriority w:val="99"/>
    <w:semiHidden/>
    <w:unhideWhenUsed/>
    <w:rsid w:val="00AC29D4"/>
    <w:pPr>
      <w:ind w:left="230" w:hanging="230"/>
    </w:pPr>
  </w:style>
  <w:style w:type="paragraph" w:styleId="Index2">
    <w:name w:val="index 2"/>
    <w:basedOn w:val="Normal"/>
    <w:next w:val="Normal"/>
    <w:autoRedefine/>
    <w:uiPriority w:val="99"/>
    <w:semiHidden/>
    <w:unhideWhenUsed/>
    <w:rsid w:val="00AC29D4"/>
    <w:pPr>
      <w:ind w:left="460" w:hanging="230"/>
    </w:pPr>
  </w:style>
  <w:style w:type="paragraph" w:styleId="Index3">
    <w:name w:val="index 3"/>
    <w:basedOn w:val="Normal"/>
    <w:next w:val="Normal"/>
    <w:autoRedefine/>
    <w:uiPriority w:val="99"/>
    <w:semiHidden/>
    <w:unhideWhenUsed/>
    <w:rsid w:val="00AC29D4"/>
    <w:pPr>
      <w:ind w:left="690" w:hanging="230"/>
    </w:pPr>
  </w:style>
  <w:style w:type="paragraph" w:styleId="Index4">
    <w:name w:val="index 4"/>
    <w:basedOn w:val="Normal"/>
    <w:next w:val="Normal"/>
    <w:autoRedefine/>
    <w:uiPriority w:val="99"/>
    <w:semiHidden/>
    <w:unhideWhenUsed/>
    <w:rsid w:val="00AC29D4"/>
    <w:pPr>
      <w:ind w:left="920" w:hanging="230"/>
    </w:pPr>
  </w:style>
  <w:style w:type="paragraph" w:styleId="Index5">
    <w:name w:val="index 5"/>
    <w:basedOn w:val="Normal"/>
    <w:next w:val="Normal"/>
    <w:autoRedefine/>
    <w:uiPriority w:val="99"/>
    <w:semiHidden/>
    <w:unhideWhenUsed/>
    <w:rsid w:val="00AC29D4"/>
    <w:pPr>
      <w:ind w:left="1150" w:hanging="230"/>
    </w:pPr>
  </w:style>
  <w:style w:type="paragraph" w:styleId="Index6">
    <w:name w:val="index 6"/>
    <w:basedOn w:val="Normal"/>
    <w:next w:val="Normal"/>
    <w:autoRedefine/>
    <w:uiPriority w:val="99"/>
    <w:semiHidden/>
    <w:unhideWhenUsed/>
    <w:rsid w:val="00AC29D4"/>
    <w:pPr>
      <w:ind w:left="1380" w:hanging="230"/>
    </w:pPr>
  </w:style>
  <w:style w:type="paragraph" w:styleId="Index7">
    <w:name w:val="index 7"/>
    <w:basedOn w:val="Normal"/>
    <w:next w:val="Normal"/>
    <w:autoRedefine/>
    <w:uiPriority w:val="99"/>
    <w:semiHidden/>
    <w:unhideWhenUsed/>
    <w:rsid w:val="00AC29D4"/>
    <w:pPr>
      <w:ind w:left="1610" w:hanging="230"/>
    </w:pPr>
  </w:style>
  <w:style w:type="paragraph" w:styleId="Index8">
    <w:name w:val="index 8"/>
    <w:basedOn w:val="Normal"/>
    <w:next w:val="Normal"/>
    <w:autoRedefine/>
    <w:uiPriority w:val="99"/>
    <w:semiHidden/>
    <w:unhideWhenUsed/>
    <w:rsid w:val="00AC29D4"/>
    <w:pPr>
      <w:ind w:left="1840" w:hanging="230"/>
    </w:pPr>
  </w:style>
  <w:style w:type="paragraph" w:styleId="Index9">
    <w:name w:val="index 9"/>
    <w:basedOn w:val="Normal"/>
    <w:next w:val="Normal"/>
    <w:autoRedefine/>
    <w:uiPriority w:val="99"/>
    <w:semiHidden/>
    <w:unhideWhenUsed/>
    <w:rsid w:val="00AC29D4"/>
    <w:pPr>
      <w:ind w:left="2070" w:hanging="230"/>
    </w:pPr>
  </w:style>
  <w:style w:type="paragraph" w:styleId="IndexHeading">
    <w:name w:val="index heading"/>
    <w:basedOn w:val="Normal"/>
    <w:next w:val="Index1"/>
    <w:uiPriority w:val="99"/>
    <w:semiHidden/>
    <w:unhideWhenUsed/>
    <w:rsid w:val="00AC29D4"/>
    <w:rPr>
      <w:rFonts w:asciiTheme="majorHAnsi" w:eastAsiaTheme="majorEastAsia" w:hAnsiTheme="majorHAnsi"/>
      <w:b/>
      <w:bCs/>
    </w:rPr>
  </w:style>
  <w:style w:type="table" w:styleId="LightGrid">
    <w:name w:val="Light Grid"/>
    <w:basedOn w:val="TableNormal"/>
    <w:uiPriority w:val="40"/>
    <w:semiHidden/>
    <w:unhideWhenUsed/>
    <w:rsid w:val="00AC29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41"/>
    <w:semiHidden/>
    <w:unhideWhenUsed/>
    <w:rsid w:val="00AC29D4"/>
    <w:pPr>
      <w:spacing w:after="0" w:line="240" w:lineRule="auto"/>
    </w:pPr>
    <w:tblPr>
      <w:tblStyleRowBandSize w:val="1"/>
      <w:tblStyleColBandSize w:val="1"/>
      <w:tblBorders>
        <w:top w:val="single" w:sz="8" w:space="0" w:color="4179B8" w:themeColor="accent1"/>
        <w:left w:val="single" w:sz="8" w:space="0" w:color="4179B8" w:themeColor="accent1"/>
        <w:bottom w:val="single" w:sz="8" w:space="0" w:color="4179B8" w:themeColor="accent1"/>
        <w:right w:val="single" w:sz="8" w:space="0" w:color="4179B8" w:themeColor="accent1"/>
        <w:insideH w:val="single" w:sz="8" w:space="0" w:color="4179B8" w:themeColor="accent1"/>
        <w:insideV w:val="single" w:sz="8" w:space="0" w:color="4179B8"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179B8" w:themeColor="accent1"/>
          <w:left w:val="single" w:sz="8" w:space="0" w:color="4179B8" w:themeColor="accent1"/>
          <w:bottom w:val="single" w:sz="18" w:space="0" w:color="4179B8" w:themeColor="accent1"/>
          <w:right w:val="single" w:sz="8" w:space="0" w:color="4179B8" w:themeColor="accent1"/>
          <w:insideH w:val="nil"/>
          <w:insideV w:val="single" w:sz="8" w:space="0" w:color="4179B8"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179B8" w:themeColor="accent1"/>
          <w:left w:val="single" w:sz="8" w:space="0" w:color="4179B8" w:themeColor="accent1"/>
          <w:bottom w:val="single" w:sz="8" w:space="0" w:color="4179B8" w:themeColor="accent1"/>
          <w:right w:val="single" w:sz="8" w:space="0" w:color="4179B8" w:themeColor="accent1"/>
          <w:insideH w:val="nil"/>
          <w:insideV w:val="single" w:sz="8" w:space="0" w:color="4179B8"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179B8" w:themeColor="accent1"/>
          <w:left w:val="single" w:sz="8" w:space="0" w:color="4179B8" w:themeColor="accent1"/>
          <w:bottom w:val="single" w:sz="8" w:space="0" w:color="4179B8" w:themeColor="accent1"/>
          <w:right w:val="single" w:sz="8" w:space="0" w:color="4179B8" w:themeColor="accent1"/>
        </w:tcBorders>
      </w:tcPr>
    </w:tblStylePr>
    <w:tblStylePr w:type="band1Vert">
      <w:tblPr/>
      <w:tcPr>
        <w:tcBorders>
          <w:top w:val="single" w:sz="8" w:space="0" w:color="4179B8" w:themeColor="accent1"/>
          <w:left w:val="single" w:sz="8" w:space="0" w:color="4179B8" w:themeColor="accent1"/>
          <w:bottom w:val="single" w:sz="8" w:space="0" w:color="4179B8" w:themeColor="accent1"/>
          <w:right w:val="single" w:sz="8" w:space="0" w:color="4179B8" w:themeColor="accent1"/>
        </w:tcBorders>
        <w:shd w:val="clear" w:color="auto" w:fill="CFDDEE" w:themeFill="accent1" w:themeFillTint="3F"/>
      </w:tcPr>
    </w:tblStylePr>
    <w:tblStylePr w:type="band1Horz">
      <w:tblPr/>
      <w:tcPr>
        <w:tcBorders>
          <w:top w:val="single" w:sz="8" w:space="0" w:color="4179B8" w:themeColor="accent1"/>
          <w:left w:val="single" w:sz="8" w:space="0" w:color="4179B8" w:themeColor="accent1"/>
          <w:bottom w:val="single" w:sz="8" w:space="0" w:color="4179B8" w:themeColor="accent1"/>
          <w:right w:val="single" w:sz="8" w:space="0" w:color="4179B8" w:themeColor="accent1"/>
          <w:insideV w:val="single" w:sz="8" w:space="0" w:color="4179B8" w:themeColor="accent1"/>
        </w:tcBorders>
        <w:shd w:val="clear" w:color="auto" w:fill="CFDDEE" w:themeFill="accent1" w:themeFillTint="3F"/>
      </w:tcPr>
    </w:tblStylePr>
    <w:tblStylePr w:type="band2Horz">
      <w:tblPr/>
      <w:tcPr>
        <w:tcBorders>
          <w:top w:val="single" w:sz="8" w:space="0" w:color="4179B8" w:themeColor="accent1"/>
          <w:left w:val="single" w:sz="8" w:space="0" w:color="4179B8" w:themeColor="accent1"/>
          <w:bottom w:val="single" w:sz="8" w:space="0" w:color="4179B8" w:themeColor="accent1"/>
          <w:right w:val="single" w:sz="8" w:space="0" w:color="4179B8" w:themeColor="accent1"/>
          <w:insideV w:val="single" w:sz="8" w:space="0" w:color="4179B8" w:themeColor="accent1"/>
        </w:tcBorders>
      </w:tcPr>
    </w:tblStylePr>
  </w:style>
  <w:style w:type="table" w:styleId="LightGrid-Accent2">
    <w:name w:val="Light Grid Accent 2"/>
    <w:basedOn w:val="TableNormal"/>
    <w:uiPriority w:val="42"/>
    <w:semiHidden/>
    <w:unhideWhenUsed/>
    <w:rsid w:val="00AC29D4"/>
    <w:pPr>
      <w:spacing w:after="0" w:line="240" w:lineRule="auto"/>
    </w:pPr>
    <w:tblPr>
      <w:tblStyleRowBandSize w:val="1"/>
      <w:tblStyleColBandSize w:val="1"/>
      <w:tblBorders>
        <w:top w:val="single" w:sz="8" w:space="0" w:color="FBAD22" w:themeColor="accent2"/>
        <w:left w:val="single" w:sz="8" w:space="0" w:color="FBAD22" w:themeColor="accent2"/>
        <w:bottom w:val="single" w:sz="8" w:space="0" w:color="FBAD22" w:themeColor="accent2"/>
        <w:right w:val="single" w:sz="8" w:space="0" w:color="FBAD22" w:themeColor="accent2"/>
        <w:insideH w:val="single" w:sz="8" w:space="0" w:color="FBAD22" w:themeColor="accent2"/>
        <w:insideV w:val="single" w:sz="8" w:space="0" w:color="FBAD2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BAD22" w:themeColor="accent2"/>
          <w:left w:val="single" w:sz="8" w:space="0" w:color="FBAD22" w:themeColor="accent2"/>
          <w:bottom w:val="single" w:sz="18" w:space="0" w:color="FBAD22" w:themeColor="accent2"/>
          <w:right w:val="single" w:sz="8" w:space="0" w:color="FBAD22" w:themeColor="accent2"/>
          <w:insideH w:val="nil"/>
          <w:insideV w:val="single" w:sz="8" w:space="0" w:color="FBAD2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BAD22" w:themeColor="accent2"/>
          <w:left w:val="single" w:sz="8" w:space="0" w:color="FBAD22" w:themeColor="accent2"/>
          <w:bottom w:val="single" w:sz="8" w:space="0" w:color="FBAD22" w:themeColor="accent2"/>
          <w:right w:val="single" w:sz="8" w:space="0" w:color="FBAD22" w:themeColor="accent2"/>
          <w:insideH w:val="nil"/>
          <w:insideV w:val="single" w:sz="8" w:space="0" w:color="FBAD2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BAD22" w:themeColor="accent2"/>
          <w:left w:val="single" w:sz="8" w:space="0" w:color="FBAD22" w:themeColor="accent2"/>
          <w:bottom w:val="single" w:sz="8" w:space="0" w:color="FBAD22" w:themeColor="accent2"/>
          <w:right w:val="single" w:sz="8" w:space="0" w:color="FBAD22" w:themeColor="accent2"/>
        </w:tcBorders>
      </w:tcPr>
    </w:tblStylePr>
    <w:tblStylePr w:type="band1Vert">
      <w:tblPr/>
      <w:tcPr>
        <w:tcBorders>
          <w:top w:val="single" w:sz="8" w:space="0" w:color="FBAD22" w:themeColor="accent2"/>
          <w:left w:val="single" w:sz="8" w:space="0" w:color="FBAD22" w:themeColor="accent2"/>
          <w:bottom w:val="single" w:sz="8" w:space="0" w:color="FBAD22" w:themeColor="accent2"/>
          <w:right w:val="single" w:sz="8" w:space="0" w:color="FBAD22" w:themeColor="accent2"/>
        </w:tcBorders>
        <w:shd w:val="clear" w:color="auto" w:fill="FEEAC8" w:themeFill="accent2" w:themeFillTint="3F"/>
      </w:tcPr>
    </w:tblStylePr>
    <w:tblStylePr w:type="band1Horz">
      <w:tblPr/>
      <w:tcPr>
        <w:tcBorders>
          <w:top w:val="single" w:sz="8" w:space="0" w:color="FBAD22" w:themeColor="accent2"/>
          <w:left w:val="single" w:sz="8" w:space="0" w:color="FBAD22" w:themeColor="accent2"/>
          <w:bottom w:val="single" w:sz="8" w:space="0" w:color="FBAD22" w:themeColor="accent2"/>
          <w:right w:val="single" w:sz="8" w:space="0" w:color="FBAD22" w:themeColor="accent2"/>
          <w:insideV w:val="single" w:sz="8" w:space="0" w:color="FBAD22" w:themeColor="accent2"/>
        </w:tcBorders>
        <w:shd w:val="clear" w:color="auto" w:fill="FEEAC8" w:themeFill="accent2" w:themeFillTint="3F"/>
      </w:tcPr>
    </w:tblStylePr>
    <w:tblStylePr w:type="band2Horz">
      <w:tblPr/>
      <w:tcPr>
        <w:tcBorders>
          <w:top w:val="single" w:sz="8" w:space="0" w:color="FBAD22" w:themeColor="accent2"/>
          <w:left w:val="single" w:sz="8" w:space="0" w:color="FBAD22" w:themeColor="accent2"/>
          <w:bottom w:val="single" w:sz="8" w:space="0" w:color="FBAD22" w:themeColor="accent2"/>
          <w:right w:val="single" w:sz="8" w:space="0" w:color="FBAD22" w:themeColor="accent2"/>
          <w:insideV w:val="single" w:sz="8" w:space="0" w:color="FBAD22" w:themeColor="accent2"/>
        </w:tcBorders>
      </w:tcPr>
    </w:tblStylePr>
  </w:style>
  <w:style w:type="table" w:styleId="LightGrid-Accent3">
    <w:name w:val="Light Grid Accent 3"/>
    <w:basedOn w:val="TableNormal"/>
    <w:uiPriority w:val="43"/>
    <w:semiHidden/>
    <w:unhideWhenUsed/>
    <w:rsid w:val="00AC29D4"/>
    <w:pPr>
      <w:spacing w:after="0" w:line="240" w:lineRule="auto"/>
    </w:pPr>
    <w:tblPr>
      <w:tblStyleRowBandSize w:val="1"/>
      <w:tblStyleColBandSize w:val="1"/>
      <w:tblBorders>
        <w:top w:val="single" w:sz="8" w:space="0" w:color="70AD45" w:themeColor="accent3"/>
        <w:left w:val="single" w:sz="8" w:space="0" w:color="70AD45" w:themeColor="accent3"/>
        <w:bottom w:val="single" w:sz="8" w:space="0" w:color="70AD45" w:themeColor="accent3"/>
        <w:right w:val="single" w:sz="8" w:space="0" w:color="70AD45" w:themeColor="accent3"/>
        <w:insideH w:val="single" w:sz="8" w:space="0" w:color="70AD45" w:themeColor="accent3"/>
        <w:insideV w:val="single" w:sz="8" w:space="0" w:color="70AD4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5" w:themeColor="accent3"/>
          <w:left w:val="single" w:sz="8" w:space="0" w:color="70AD45" w:themeColor="accent3"/>
          <w:bottom w:val="single" w:sz="18" w:space="0" w:color="70AD45" w:themeColor="accent3"/>
          <w:right w:val="single" w:sz="8" w:space="0" w:color="70AD45" w:themeColor="accent3"/>
          <w:insideH w:val="nil"/>
          <w:insideV w:val="single" w:sz="8" w:space="0" w:color="70AD4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5" w:themeColor="accent3"/>
          <w:left w:val="single" w:sz="8" w:space="0" w:color="70AD45" w:themeColor="accent3"/>
          <w:bottom w:val="single" w:sz="8" w:space="0" w:color="70AD45" w:themeColor="accent3"/>
          <w:right w:val="single" w:sz="8" w:space="0" w:color="70AD45" w:themeColor="accent3"/>
          <w:insideH w:val="nil"/>
          <w:insideV w:val="single" w:sz="8" w:space="0" w:color="70AD4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5" w:themeColor="accent3"/>
          <w:left w:val="single" w:sz="8" w:space="0" w:color="70AD45" w:themeColor="accent3"/>
          <w:bottom w:val="single" w:sz="8" w:space="0" w:color="70AD45" w:themeColor="accent3"/>
          <w:right w:val="single" w:sz="8" w:space="0" w:color="70AD45" w:themeColor="accent3"/>
        </w:tcBorders>
      </w:tcPr>
    </w:tblStylePr>
    <w:tblStylePr w:type="band1Vert">
      <w:tblPr/>
      <w:tcPr>
        <w:tcBorders>
          <w:top w:val="single" w:sz="8" w:space="0" w:color="70AD45" w:themeColor="accent3"/>
          <w:left w:val="single" w:sz="8" w:space="0" w:color="70AD45" w:themeColor="accent3"/>
          <w:bottom w:val="single" w:sz="8" w:space="0" w:color="70AD45" w:themeColor="accent3"/>
          <w:right w:val="single" w:sz="8" w:space="0" w:color="70AD45" w:themeColor="accent3"/>
        </w:tcBorders>
        <w:shd w:val="clear" w:color="auto" w:fill="DBECCF" w:themeFill="accent3" w:themeFillTint="3F"/>
      </w:tcPr>
    </w:tblStylePr>
    <w:tblStylePr w:type="band1Horz">
      <w:tblPr/>
      <w:tcPr>
        <w:tcBorders>
          <w:top w:val="single" w:sz="8" w:space="0" w:color="70AD45" w:themeColor="accent3"/>
          <w:left w:val="single" w:sz="8" w:space="0" w:color="70AD45" w:themeColor="accent3"/>
          <w:bottom w:val="single" w:sz="8" w:space="0" w:color="70AD45" w:themeColor="accent3"/>
          <w:right w:val="single" w:sz="8" w:space="0" w:color="70AD45" w:themeColor="accent3"/>
          <w:insideV w:val="single" w:sz="8" w:space="0" w:color="70AD45" w:themeColor="accent3"/>
        </w:tcBorders>
        <w:shd w:val="clear" w:color="auto" w:fill="DBECCF" w:themeFill="accent3" w:themeFillTint="3F"/>
      </w:tcPr>
    </w:tblStylePr>
    <w:tblStylePr w:type="band2Horz">
      <w:tblPr/>
      <w:tcPr>
        <w:tcBorders>
          <w:top w:val="single" w:sz="8" w:space="0" w:color="70AD45" w:themeColor="accent3"/>
          <w:left w:val="single" w:sz="8" w:space="0" w:color="70AD45" w:themeColor="accent3"/>
          <w:bottom w:val="single" w:sz="8" w:space="0" w:color="70AD45" w:themeColor="accent3"/>
          <w:right w:val="single" w:sz="8" w:space="0" w:color="70AD45" w:themeColor="accent3"/>
          <w:insideV w:val="single" w:sz="8" w:space="0" w:color="70AD45" w:themeColor="accent3"/>
        </w:tcBorders>
      </w:tcPr>
    </w:tblStylePr>
  </w:style>
  <w:style w:type="table" w:styleId="LightGrid-Accent4">
    <w:name w:val="Light Grid Accent 4"/>
    <w:basedOn w:val="TableNormal"/>
    <w:uiPriority w:val="44"/>
    <w:semiHidden/>
    <w:unhideWhenUsed/>
    <w:rsid w:val="00AC29D4"/>
    <w:pPr>
      <w:spacing w:after="0" w:line="240" w:lineRule="auto"/>
    </w:pPr>
    <w:tblPr>
      <w:tblStyleRowBandSize w:val="1"/>
      <w:tblStyleColBandSize w:val="1"/>
      <w:tblBorders>
        <w:top w:val="single" w:sz="8" w:space="0" w:color="E66425" w:themeColor="accent4"/>
        <w:left w:val="single" w:sz="8" w:space="0" w:color="E66425" w:themeColor="accent4"/>
        <w:bottom w:val="single" w:sz="8" w:space="0" w:color="E66425" w:themeColor="accent4"/>
        <w:right w:val="single" w:sz="8" w:space="0" w:color="E66425" w:themeColor="accent4"/>
        <w:insideH w:val="single" w:sz="8" w:space="0" w:color="E66425" w:themeColor="accent4"/>
        <w:insideV w:val="single" w:sz="8" w:space="0" w:color="E6642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66425" w:themeColor="accent4"/>
          <w:left w:val="single" w:sz="8" w:space="0" w:color="E66425" w:themeColor="accent4"/>
          <w:bottom w:val="single" w:sz="18" w:space="0" w:color="E66425" w:themeColor="accent4"/>
          <w:right w:val="single" w:sz="8" w:space="0" w:color="E66425" w:themeColor="accent4"/>
          <w:insideH w:val="nil"/>
          <w:insideV w:val="single" w:sz="8" w:space="0" w:color="E6642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66425" w:themeColor="accent4"/>
          <w:left w:val="single" w:sz="8" w:space="0" w:color="E66425" w:themeColor="accent4"/>
          <w:bottom w:val="single" w:sz="8" w:space="0" w:color="E66425" w:themeColor="accent4"/>
          <w:right w:val="single" w:sz="8" w:space="0" w:color="E66425" w:themeColor="accent4"/>
          <w:insideH w:val="nil"/>
          <w:insideV w:val="single" w:sz="8" w:space="0" w:color="E6642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66425" w:themeColor="accent4"/>
          <w:left w:val="single" w:sz="8" w:space="0" w:color="E66425" w:themeColor="accent4"/>
          <w:bottom w:val="single" w:sz="8" w:space="0" w:color="E66425" w:themeColor="accent4"/>
          <w:right w:val="single" w:sz="8" w:space="0" w:color="E66425" w:themeColor="accent4"/>
        </w:tcBorders>
      </w:tcPr>
    </w:tblStylePr>
    <w:tblStylePr w:type="band1Vert">
      <w:tblPr/>
      <w:tcPr>
        <w:tcBorders>
          <w:top w:val="single" w:sz="8" w:space="0" w:color="E66425" w:themeColor="accent4"/>
          <w:left w:val="single" w:sz="8" w:space="0" w:color="E66425" w:themeColor="accent4"/>
          <w:bottom w:val="single" w:sz="8" w:space="0" w:color="E66425" w:themeColor="accent4"/>
          <w:right w:val="single" w:sz="8" w:space="0" w:color="E66425" w:themeColor="accent4"/>
        </w:tcBorders>
        <w:shd w:val="clear" w:color="auto" w:fill="F8D8C8" w:themeFill="accent4" w:themeFillTint="3F"/>
      </w:tcPr>
    </w:tblStylePr>
    <w:tblStylePr w:type="band1Horz">
      <w:tblPr/>
      <w:tcPr>
        <w:tcBorders>
          <w:top w:val="single" w:sz="8" w:space="0" w:color="E66425" w:themeColor="accent4"/>
          <w:left w:val="single" w:sz="8" w:space="0" w:color="E66425" w:themeColor="accent4"/>
          <w:bottom w:val="single" w:sz="8" w:space="0" w:color="E66425" w:themeColor="accent4"/>
          <w:right w:val="single" w:sz="8" w:space="0" w:color="E66425" w:themeColor="accent4"/>
          <w:insideV w:val="single" w:sz="8" w:space="0" w:color="E66425" w:themeColor="accent4"/>
        </w:tcBorders>
        <w:shd w:val="clear" w:color="auto" w:fill="F8D8C8" w:themeFill="accent4" w:themeFillTint="3F"/>
      </w:tcPr>
    </w:tblStylePr>
    <w:tblStylePr w:type="band2Horz">
      <w:tblPr/>
      <w:tcPr>
        <w:tcBorders>
          <w:top w:val="single" w:sz="8" w:space="0" w:color="E66425" w:themeColor="accent4"/>
          <w:left w:val="single" w:sz="8" w:space="0" w:color="E66425" w:themeColor="accent4"/>
          <w:bottom w:val="single" w:sz="8" w:space="0" w:color="E66425" w:themeColor="accent4"/>
          <w:right w:val="single" w:sz="8" w:space="0" w:color="E66425" w:themeColor="accent4"/>
          <w:insideV w:val="single" w:sz="8" w:space="0" w:color="E66425" w:themeColor="accent4"/>
        </w:tcBorders>
      </w:tcPr>
    </w:tblStylePr>
  </w:style>
  <w:style w:type="table" w:styleId="LightGrid-Accent5">
    <w:name w:val="Light Grid Accent 5"/>
    <w:basedOn w:val="TableNormal"/>
    <w:uiPriority w:val="45"/>
    <w:semiHidden/>
    <w:unhideWhenUsed/>
    <w:rsid w:val="00AC29D4"/>
    <w:pPr>
      <w:spacing w:after="0" w:line="240" w:lineRule="auto"/>
    </w:pPr>
    <w:tblPr>
      <w:tblStyleRowBandSize w:val="1"/>
      <w:tblStyleColBandSize w:val="1"/>
      <w:tblBorders>
        <w:top w:val="single" w:sz="8" w:space="0" w:color="403193" w:themeColor="accent5"/>
        <w:left w:val="single" w:sz="8" w:space="0" w:color="403193" w:themeColor="accent5"/>
        <w:bottom w:val="single" w:sz="8" w:space="0" w:color="403193" w:themeColor="accent5"/>
        <w:right w:val="single" w:sz="8" w:space="0" w:color="403193" w:themeColor="accent5"/>
        <w:insideH w:val="single" w:sz="8" w:space="0" w:color="403193" w:themeColor="accent5"/>
        <w:insideV w:val="single" w:sz="8" w:space="0" w:color="4031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03193" w:themeColor="accent5"/>
          <w:left w:val="single" w:sz="8" w:space="0" w:color="403193" w:themeColor="accent5"/>
          <w:bottom w:val="single" w:sz="18" w:space="0" w:color="403193" w:themeColor="accent5"/>
          <w:right w:val="single" w:sz="8" w:space="0" w:color="403193" w:themeColor="accent5"/>
          <w:insideH w:val="nil"/>
          <w:insideV w:val="single" w:sz="8" w:space="0" w:color="4031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03193" w:themeColor="accent5"/>
          <w:left w:val="single" w:sz="8" w:space="0" w:color="403193" w:themeColor="accent5"/>
          <w:bottom w:val="single" w:sz="8" w:space="0" w:color="403193" w:themeColor="accent5"/>
          <w:right w:val="single" w:sz="8" w:space="0" w:color="403193" w:themeColor="accent5"/>
          <w:insideH w:val="nil"/>
          <w:insideV w:val="single" w:sz="8" w:space="0" w:color="4031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03193" w:themeColor="accent5"/>
          <w:left w:val="single" w:sz="8" w:space="0" w:color="403193" w:themeColor="accent5"/>
          <w:bottom w:val="single" w:sz="8" w:space="0" w:color="403193" w:themeColor="accent5"/>
          <w:right w:val="single" w:sz="8" w:space="0" w:color="403193" w:themeColor="accent5"/>
        </w:tcBorders>
      </w:tcPr>
    </w:tblStylePr>
    <w:tblStylePr w:type="band1Vert">
      <w:tblPr/>
      <w:tcPr>
        <w:tcBorders>
          <w:top w:val="single" w:sz="8" w:space="0" w:color="403193" w:themeColor="accent5"/>
          <w:left w:val="single" w:sz="8" w:space="0" w:color="403193" w:themeColor="accent5"/>
          <w:bottom w:val="single" w:sz="8" w:space="0" w:color="403193" w:themeColor="accent5"/>
          <w:right w:val="single" w:sz="8" w:space="0" w:color="403193" w:themeColor="accent5"/>
        </w:tcBorders>
        <w:shd w:val="clear" w:color="auto" w:fill="CAC4EB" w:themeFill="accent5" w:themeFillTint="3F"/>
      </w:tcPr>
    </w:tblStylePr>
    <w:tblStylePr w:type="band1Horz">
      <w:tblPr/>
      <w:tcPr>
        <w:tcBorders>
          <w:top w:val="single" w:sz="8" w:space="0" w:color="403193" w:themeColor="accent5"/>
          <w:left w:val="single" w:sz="8" w:space="0" w:color="403193" w:themeColor="accent5"/>
          <w:bottom w:val="single" w:sz="8" w:space="0" w:color="403193" w:themeColor="accent5"/>
          <w:right w:val="single" w:sz="8" w:space="0" w:color="403193" w:themeColor="accent5"/>
          <w:insideV w:val="single" w:sz="8" w:space="0" w:color="403193" w:themeColor="accent5"/>
        </w:tcBorders>
        <w:shd w:val="clear" w:color="auto" w:fill="CAC4EB" w:themeFill="accent5" w:themeFillTint="3F"/>
      </w:tcPr>
    </w:tblStylePr>
    <w:tblStylePr w:type="band2Horz">
      <w:tblPr/>
      <w:tcPr>
        <w:tcBorders>
          <w:top w:val="single" w:sz="8" w:space="0" w:color="403193" w:themeColor="accent5"/>
          <w:left w:val="single" w:sz="8" w:space="0" w:color="403193" w:themeColor="accent5"/>
          <w:bottom w:val="single" w:sz="8" w:space="0" w:color="403193" w:themeColor="accent5"/>
          <w:right w:val="single" w:sz="8" w:space="0" w:color="403193" w:themeColor="accent5"/>
          <w:insideV w:val="single" w:sz="8" w:space="0" w:color="403193" w:themeColor="accent5"/>
        </w:tcBorders>
      </w:tcPr>
    </w:tblStylePr>
  </w:style>
  <w:style w:type="table" w:styleId="LightGrid-Accent6">
    <w:name w:val="Light Grid Accent 6"/>
    <w:basedOn w:val="TableNormal"/>
    <w:uiPriority w:val="46"/>
    <w:semiHidden/>
    <w:unhideWhenUsed/>
    <w:rsid w:val="00AC29D4"/>
    <w:pPr>
      <w:spacing w:after="0" w:line="240" w:lineRule="auto"/>
    </w:pPr>
    <w:tblPr>
      <w:tblStyleRowBandSize w:val="1"/>
      <w:tblStyleColBandSize w:val="1"/>
      <w:tblBorders>
        <w:top w:val="single" w:sz="8" w:space="0" w:color="652B14" w:themeColor="accent6"/>
        <w:left w:val="single" w:sz="8" w:space="0" w:color="652B14" w:themeColor="accent6"/>
        <w:bottom w:val="single" w:sz="8" w:space="0" w:color="652B14" w:themeColor="accent6"/>
        <w:right w:val="single" w:sz="8" w:space="0" w:color="652B14" w:themeColor="accent6"/>
        <w:insideH w:val="single" w:sz="8" w:space="0" w:color="652B14" w:themeColor="accent6"/>
        <w:insideV w:val="single" w:sz="8" w:space="0" w:color="652B14"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52B14" w:themeColor="accent6"/>
          <w:left w:val="single" w:sz="8" w:space="0" w:color="652B14" w:themeColor="accent6"/>
          <w:bottom w:val="single" w:sz="18" w:space="0" w:color="652B14" w:themeColor="accent6"/>
          <w:right w:val="single" w:sz="8" w:space="0" w:color="652B14" w:themeColor="accent6"/>
          <w:insideH w:val="nil"/>
          <w:insideV w:val="single" w:sz="8" w:space="0" w:color="652B1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52B14" w:themeColor="accent6"/>
          <w:left w:val="single" w:sz="8" w:space="0" w:color="652B14" w:themeColor="accent6"/>
          <w:bottom w:val="single" w:sz="8" w:space="0" w:color="652B14" w:themeColor="accent6"/>
          <w:right w:val="single" w:sz="8" w:space="0" w:color="652B14" w:themeColor="accent6"/>
          <w:insideH w:val="nil"/>
          <w:insideV w:val="single" w:sz="8" w:space="0" w:color="652B1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52B14" w:themeColor="accent6"/>
          <w:left w:val="single" w:sz="8" w:space="0" w:color="652B14" w:themeColor="accent6"/>
          <w:bottom w:val="single" w:sz="8" w:space="0" w:color="652B14" w:themeColor="accent6"/>
          <w:right w:val="single" w:sz="8" w:space="0" w:color="652B14" w:themeColor="accent6"/>
        </w:tcBorders>
      </w:tcPr>
    </w:tblStylePr>
    <w:tblStylePr w:type="band1Vert">
      <w:tblPr/>
      <w:tcPr>
        <w:tcBorders>
          <w:top w:val="single" w:sz="8" w:space="0" w:color="652B14" w:themeColor="accent6"/>
          <w:left w:val="single" w:sz="8" w:space="0" w:color="652B14" w:themeColor="accent6"/>
          <w:bottom w:val="single" w:sz="8" w:space="0" w:color="652B14" w:themeColor="accent6"/>
          <w:right w:val="single" w:sz="8" w:space="0" w:color="652B14" w:themeColor="accent6"/>
        </w:tcBorders>
        <w:shd w:val="clear" w:color="auto" w:fill="EFC0AE" w:themeFill="accent6" w:themeFillTint="3F"/>
      </w:tcPr>
    </w:tblStylePr>
    <w:tblStylePr w:type="band1Horz">
      <w:tblPr/>
      <w:tcPr>
        <w:tcBorders>
          <w:top w:val="single" w:sz="8" w:space="0" w:color="652B14" w:themeColor="accent6"/>
          <w:left w:val="single" w:sz="8" w:space="0" w:color="652B14" w:themeColor="accent6"/>
          <w:bottom w:val="single" w:sz="8" w:space="0" w:color="652B14" w:themeColor="accent6"/>
          <w:right w:val="single" w:sz="8" w:space="0" w:color="652B14" w:themeColor="accent6"/>
          <w:insideV w:val="single" w:sz="8" w:space="0" w:color="652B14" w:themeColor="accent6"/>
        </w:tcBorders>
        <w:shd w:val="clear" w:color="auto" w:fill="EFC0AE" w:themeFill="accent6" w:themeFillTint="3F"/>
      </w:tcPr>
    </w:tblStylePr>
    <w:tblStylePr w:type="band2Horz">
      <w:tblPr/>
      <w:tcPr>
        <w:tcBorders>
          <w:top w:val="single" w:sz="8" w:space="0" w:color="652B14" w:themeColor="accent6"/>
          <w:left w:val="single" w:sz="8" w:space="0" w:color="652B14" w:themeColor="accent6"/>
          <w:bottom w:val="single" w:sz="8" w:space="0" w:color="652B14" w:themeColor="accent6"/>
          <w:right w:val="single" w:sz="8" w:space="0" w:color="652B14" w:themeColor="accent6"/>
          <w:insideV w:val="single" w:sz="8" w:space="0" w:color="652B14" w:themeColor="accent6"/>
        </w:tcBorders>
      </w:tcPr>
    </w:tblStylePr>
  </w:style>
  <w:style w:type="table" w:styleId="LightList">
    <w:name w:val="Light List"/>
    <w:basedOn w:val="TableNormal"/>
    <w:uiPriority w:val="40"/>
    <w:semiHidden/>
    <w:unhideWhenUsed/>
    <w:rsid w:val="00AC29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41"/>
    <w:semiHidden/>
    <w:unhideWhenUsed/>
    <w:rsid w:val="00AC29D4"/>
    <w:pPr>
      <w:spacing w:after="0" w:line="240" w:lineRule="auto"/>
    </w:pPr>
    <w:tblPr>
      <w:tblStyleRowBandSize w:val="1"/>
      <w:tblStyleColBandSize w:val="1"/>
      <w:tblBorders>
        <w:top w:val="single" w:sz="8" w:space="0" w:color="4179B8" w:themeColor="accent1"/>
        <w:left w:val="single" w:sz="8" w:space="0" w:color="4179B8" w:themeColor="accent1"/>
        <w:bottom w:val="single" w:sz="8" w:space="0" w:color="4179B8" w:themeColor="accent1"/>
        <w:right w:val="single" w:sz="8" w:space="0" w:color="4179B8" w:themeColor="accent1"/>
      </w:tblBorders>
    </w:tblPr>
    <w:tblStylePr w:type="firstRow">
      <w:pPr>
        <w:spacing w:before="0" w:after="0" w:line="240" w:lineRule="auto"/>
      </w:pPr>
      <w:rPr>
        <w:b/>
        <w:bCs/>
        <w:color w:val="FFFFFF" w:themeColor="background1"/>
      </w:rPr>
      <w:tblPr/>
      <w:tcPr>
        <w:shd w:val="clear" w:color="auto" w:fill="4179B8" w:themeFill="accent1"/>
      </w:tcPr>
    </w:tblStylePr>
    <w:tblStylePr w:type="lastRow">
      <w:pPr>
        <w:spacing w:before="0" w:after="0" w:line="240" w:lineRule="auto"/>
      </w:pPr>
      <w:rPr>
        <w:b/>
        <w:bCs/>
      </w:rPr>
      <w:tblPr/>
      <w:tcPr>
        <w:tcBorders>
          <w:top w:val="double" w:sz="6" w:space="0" w:color="4179B8" w:themeColor="accent1"/>
          <w:left w:val="single" w:sz="8" w:space="0" w:color="4179B8" w:themeColor="accent1"/>
          <w:bottom w:val="single" w:sz="8" w:space="0" w:color="4179B8" w:themeColor="accent1"/>
          <w:right w:val="single" w:sz="8" w:space="0" w:color="4179B8" w:themeColor="accent1"/>
        </w:tcBorders>
      </w:tcPr>
    </w:tblStylePr>
    <w:tblStylePr w:type="firstCol">
      <w:rPr>
        <w:b/>
        <w:bCs/>
      </w:rPr>
    </w:tblStylePr>
    <w:tblStylePr w:type="lastCol">
      <w:rPr>
        <w:b/>
        <w:bCs/>
      </w:rPr>
    </w:tblStylePr>
    <w:tblStylePr w:type="band1Vert">
      <w:tblPr/>
      <w:tcPr>
        <w:tcBorders>
          <w:top w:val="single" w:sz="8" w:space="0" w:color="4179B8" w:themeColor="accent1"/>
          <w:left w:val="single" w:sz="8" w:space="0" w:color="4179B8" w:themeColor="accent1"/>
          <w:bottom w:val="single" w:sz="8" w:space="0" w:color="4179B8" w:themeColor="accent1"/>
          <w:right w:val="single" w:sz="8" w:space="0" w:color="4179B8" w:themeColor="accent1"/>
        </w:tcBorders>
      </w:tcPr>
    </w:tblStylePr>
    <w:tblStylePr w:type="band1Horz">
      <w:tblPr/>
      <w:tcPr>
        <w:tcBorders>
          <w:top w:val="single" w:sz="8" w:space="0" w:color="4179B8" w:themeColor="accent1"/>
          <w:left w:val="single" w:sz="8" w:space="0" w:color="4179B8" w:themeColor="accent1"/>
          <w:bottom w:val="single" w:sz="8" w:space="0" w:color="4179B8" w:themeColor="accent1"/>
          <w:right w:val="single" w:sz="8" w:space="0" w:color="4179B8" w:themeColor="accent1"/>
        </w:tcBorders>
      </w:tcPr>
    </w:tblStylePr>
  </w:style>
  <w:style w:type="table" w:styleId="LightList-Accent2">
    <w:name w:val="Light List Accent 2"/>
    <w:basedOn w:val="TableNormal"/>
    <w:uiPriority w:val="42"/>
    <w:semiHidden/>
    <w:unhideWhenUsed/>
    <w:rsid w:val="00AC29D4"/>
    <w:pPr>
      <w:spacing w:after="0" w:line="240" w:lineRule="auto"/>
    </w:pPr>
    <w:tblPr>
      <w:tblStyleRowBandSize w:val="1"/>
      <w:tblStyleColBandSize w:val="1"/>
      <w:tblBorders>
        <w:top w:val="single" w:sz="8" w:space="0" w:color="FBAD22" w:themeColor="accent2"/>
        <w:left w:val="single" w:sz="8" w:space="0" w:color="FBAD22" w:themeColor="accent2"/>
        <w:bottom w:val="single" w:sz="8" w:space="0" w:color="FBAD22" w:themeColor="accent2"/>
        <w:right w:val="single" w:sz="8" w:space="0" w:color="FBAD22" w:themeColor="accent2"/>
      </w:tblBorders>
    </w:tblPr>
    <w:tblStylePr w:type="firstRow">
      <w:pPr>
        <w:spacing w:before="0" w:after="0" w:line="240" w:lineRule="auto"/>
      </w:pPr>
      <w:rPr>
        <w:b/>
        <w:bCs/>
        <w:color w:val="FFFFFF" w:themeColor="background1"/>
      </w:rPr>
      <w:tblPr/>
      <w:tcPr>
        <w:shd w:val="clear" w:color="auto" w:fill="FBAD22" w:themeFill="accent2"/>
      </w:tcPr>
    </w:tblStylePr>
    <w:tblStylePr w:type="lastRow">
      <w:pPr>
        <w:spacing w:before="0" w:after="0" w:line="240" w:lineRule="auto"/>
      </w:pPr>
      <w:rPr>
        <w:b/>
        <w:bCs/>
      </w:rPr>
      <w:tblPr/>
      <w:tcPr>
        <w:tcBorders>
          <w:top w:val="double" w:sz="6" w:space="0" w:color="FBAD22" w:themeColor="accent2"/>
          <w:left w:val="single" w:sz="8" w:space="0" w:color="FBAD22" w:themeColor="accent2"/>
          <w:bottom w:val="single" w:sz="8" w:space="0" w:color="FBAD22" w:themeColor="accent2"/>
          <w:right w:val="single" w:sz="8" w:space="0" w:color="FBAD22" w:themeColor="accent2"/>
        </w:tcBorders>
      </w:tcPr>
    </w:tblStylePr>
    <w:tblStylePr w:type="firstCol">
      <w:rPr>
        <w:b/>
        <w:bCs/>
      </w:rPr>
    </w:tblStylePr>
    <w:tblStylePr w:type="lastCol">
      <w:rPr>
        <w:b/>
        <w:bCs/>
      </w:rPr>
    </w:tblStylePr>
    <w:tblStylePr w:type="band1Vert">
      <w:tblPr/>
      <w:tcPr>
        <w:tcBorders>
          <w:top w:val="single" w:sz="8" w:space="0" w:color="FBAD22" w:themeColor="accent2"/>
          <w:left w:val="single" w:sz="8" w:space="0" w:color="FBAD22" w:themeColor="accent2"/>
          <w:bottom w:val="single" w:sz="8" w:space="0" w:color="FBAD22" w:themeColor="accent2"/>
          <w:right w:val="single" w:sz="8" w:space="0" w:color="FBAD22" w:themeColor="accent2"/>
        </w:tcBorders>
      </w:tcPr>
    </w:tblStylePr>
    <w:tblStylePr w:type="band1Horz">
      <w:tblPr/>
      <w:tcPr>
        <w:tcBorders>
          <w:top w:val="single" w:sz="8" w:space="0" w:color="FBAD22" w:themeColor="accent2"/>
          <w:left w:val="single" w:sz="8" w:space="0" w:color="FBAD22" w:themeColor="accent2"/>
          <w:bottom w:val="single" w:sz="8" w:space="0" w:color="FBAD22" w:themeColor="accent2"/>
          <w:right w:val="single" w:sz="8" w:space="0" w:color="FBAD22" w:themeColor="accent2"/>
        </w:tcBorders>
      </w:tcPr>
    </w:tblStylePr>
  </w:style>
  <w:style w:type="table" w:styleId="LightList-Accent3">
    <w:name w:val="Light List Accent 3"/>
    <w:basedOn w:val="TableNormal"/>
    <w:uiPriority w:val="43"/>
    <w:semiHidden/>
    <w:unhideWhenUsed/>
    <w:rsid w:val="00AC29D4"/>
    <w:pPr>
      <w:spacing w:after="0" w:line="240" w:lineRule="auto"/>
    </w:pPr>
    <w:tblPr>
      <w:tblStyleRowBandSize w:val="1"/>
      <w:tblStyleColBandSize w:val="1"/>
      <w:tblBorders>
        <w:top w:val="single" w:sz="8" w:space="0" w:color="70AD45" w:themeColor="accent3"/>
        <w:left w:val="single" w:sz="8" w:space="0" w:color="70AD45" w:themeColor="accent3"/>
        <w:bottom w:val="single" w:sz="8" w:space="0" w:color="70AD45" w:themeColor="accent3"/>
        <w:right w:val="single" w:sz="8" w:space="0" w:color="70AD45" w:themeColor="accent3"/>
      </w:tblBorders>
    </w:tblPr>
    <w:tblStylePr w:type="firstRow">
      <w:pPr>
        <w:spacing w:before="0" w:after="0" w:line="240" w:lineRule="auto"/>
      </w:pPr>
      <w:rPr>
        <w:b/>
        <w:bCs/>
        <w:color w:val="FFFFFF" w:themeColor="background1"/>
      </w:rPr>
      <w:tblPr/>
      <w:tcPr>
        <w:shd w:val="clear" w:color="auto" w:fill="70AD45" w:themeFill="accent3"/>
      </w:tcPr>
    </w:tblStylePr>
    <w:tblStylePr w:type="lastRow">
      <w:pPr>
        <w:spacing w:before="0" w:after="0" w:line="240" w:lineRule="auto"/>
      </w:pPr>
      <w:rPr>
        <w:b/>
        <w:bCs/>
      </w:rPr>
      <w:tblPr/>
      <w:tcPr>
        <w:tcBorders>
          <w:top w:val="double" w:sz="6" w:space="0" w:color="70AD45" w:themeColor="accent3"/>
          <w:left w:val="single" w:sz="8" w:space="0" w:color="70AD45" w:themeColor="accent3"/>
          <w:bottom w:val="single" w:sz="8" w:space="0" w:color="70AD45" w:themeColor="accent3"/>
          <w:right w:val="single" w:sz="8" w:space="0" w:color="70AD45" w:themeColor="accent3"/>
        </w:tcBorders>
      </w:tcPr>
    </w:tblStylePr>
    <w:tblStylePr w:type="firstCol">
      <w:rPr>
        <w:b/>
        <w:bCs/>
      </w:rPr>
    </w:tblStylePr>
    <w:tblStylePr w:type="lastCol">
      <w:rPr>
        <w:b/>
        <w:bCs/>
      </w:rPr>
    </w:tblStylePr>
    <w:tblStylePr w:type="band1Vert">
      <w:tblPr/>
      <w:tcPr>
        <w:tcBorders>
          <w:top w:val="single" w:sz="8" w:space="0" w:color="70AD45" w:themeColor="accent3"/>
          <w:left w:val="single" w:sz="8" w:space="0" w:color="70AD45" w:themeColor="accent3"/>
          <w:bottom w:val="single" w:sz="8" w:space="0" w:color="70AD45" w:themeColor="accent3"/>
          <w:right w:val="single" w:sz="8" w:space="0" w:color="70AD45" w:themeColor="accent3"/>
        </w:tcBorders>
      </w:tcPr>
    </w:tblStylePr>
    <w:tblStylePr w:type="band1Horz">
      <w:tblPr/>
      <w:tcPr>
        <w:tcBorders>
          <w:top w:val="single" w:sz="8" w:space="0" w:color="70AD45" w:themeColor="accent3"/>
          <w:left w:val="single" w:sz="8" w:space="0" w:color="70AD45" w:themeColor="accent3"/>
          <w:bottom w:val="single" w:sz="8" w:space="0" w:color="70AD45" w:themeColor="accent3"/>
          <w:right w:val="single" w:sz="8" w:space="0" w:color="70AD45" w:themeColor="accent3"/>
        </w:tcBorders>
      </w:tcPr>
    </w:tblStylePr>
  </w:style>
  <w:style w:type="table" w:styleId="LightList-Accent4">
    <w:name w:val="Light List Accent 4"/>
    <w:basedOn w:val="TableNormal"/>
    <w:uiPriority w:val="44"/>
    <w:semiHidden/>
    <w:unhideWhenUsed/>
    <w:rsid w:val="00AC29D4"/>
    <w:pPr>
      <w:spacing w:after="0" w:line="240" w:lineRule="auto"/>
    </w:pPr>
    <w:tblPr>
      <w:tblStyleRowBandSize w:val="1"/>
      <w:tblStyleColBandSize w:val="1"/>
      <w:tblBorders>
        <w:top w:val="single" w:sz="8" w:space="0" w:color="E66425" w:themeColor="accent4"/>
        <w:left w:val="single" w:sz="8" w:space="0" w:color="E66425" w:themeColor="accent4"/>
        <w:bottom w:val="single" w:sz="8" w:space="0" w:color="E66425" w:themeColor="accent4"/>
        <w:right w:val="single" w:sz="8" w:space="0" w:color="E66425" w:themeColor="accent4"/>
      </w:tblBorders>
    </w:tblPr>
    <w:tblStylePr w:type="firstRow">
      <w:pPr>
        <w:spacing w:before="0" w:after="0" w:line="240" w:lineRule="auto"/>
      </w:pPr>
      <w:rPr>
        <w:b/>
        <w:bCs/>
        <w:color w:val="FFFFFF" w:themeColor="background1"/>
      </w:rPr>
      <w:tblPr/>
      <w:tcPr>
        <w:shd w:val="clear" w:color="auto" w:fill="E66425" w:themeFill="accent4"/>
      </w:tcPr>
    </w:tblStylePr>
    <w:tblStylePr w:type="lastRow">
      <w:pPr>
        <w:spacing w:before="0" w:after="0" w:line="240" w:lineRule="auto"/>
      </w:pPr>
      <w:rPr>
        <w:b/>
        <w:bCs/>
      </w:rPr>
      <w:tblPr/>
      <w:tcPr>
        <w:tcBorders>
          <w:top w:val="double" w:sz="6" w:space="0" w:color="E66425" w:themeColor="accent4"/>
          <w:left w:val="single" w:sz="8" w:space="0" w:color="E66425" w:themeColor="accent4"/>
          <w:bottom w:val="single" w:sz="8" w:space="0" w:color="E66425" w:themeColor="accent4"/>
          <w:right w:val="single" w:sz="8" w:space="0" w:color="E66425" w:themeColor="accent4"/>
        </w:tcBorders>
      </w:tcPr>
    </w:tblStylePr>
    <w:tblStylePr w:type="firstCol">
      <w:rPr>
        <w:b/>
        <w:bCs/>
      </w:rPr>
    </w:tblStylePr>
    <w:tblStylePr w:type="lastCol">
      <w:rPr>
        <w:b/>
        <w:bCs/>
      </w:rPr>
    </w:tblStylePr>
    <w:tblStylePr w:type="band1Vert">
      <w:tblPr/>
      <w:tcPr>
        <w:tcBorders>
          <w:top w:val="single" w:sz="8" w:space="0" w:color="E66425" w:themeColor="accent4"/>
          <w:left w:val="single" w:sz="8" w:space="0" w:color="E66425" w:themeColor="accent4"/>
          <w:bottom w:val="single" w:sz="8" w:space="0" w:color="E66425" w:themeColor="accent4"/>
          <w:right w:val="single" w:sz="8" w:space="0" w:color="E66425" w:themeColor="accent4"/>
        </w:tcBorders>
      </w:tcPr>
    </w:tblStylePr>
    <w:tblStylePr w:type="band1Horz">
      <w:tblPr/>
      <w:tcPr>
        <w:tcBorders>
          <w:top w:val="single" w:sz="8" w:space="0" w:color="E66425" w:themeColor="accent4"/>
          <w:left w:val="single" w:sz="8" w:space="0" w:color="E66425" w:themeColor="accent4"/>
          <w:bottom w:val="single" w:sz="8" w:space="0" w:color="E66425" w:themeColor="accent4"/>
          <w:right w:val="single" w:sz="8" w:space="0" w:color="E66425" w:themeColor="accent4"/>
        </w:tcBorders>
      </w:tcPr>
    </w:tblStylePr>
  </w:style>
  <w:style w:type="table" w:styleId="LightList-Accent5">
    <w:name w:val="Light List Accent 5"/>
    <w:basedOn w:val="TableNormal"/>
    <w:uiPriority w:val="45"/>
    <w:semiHidden/>
    <w:unhideWhenUsed/>
    <w:rsid w:val="00AC29D4"/>
    <w:pPr>
      <w:spacing w:after="0" w:line="240" w:lineRule="auto"/>
    </w:pPr>
    <w:tblPr>
      <w:tblStyleRowBandSize w:val="1"/>
      <w:tblStyleColBandSize w:val="1"/>
      <w:tblBorders>
        <w:top w:val="single" w:sz="8" w:space="0" w:color="403193" w:themeColor="accent5"/>
        <w:left w:val="single" w:sz="8" w:space="0" w:color="403193" w:themeColor="accent5"/>
        <w:bottom w:val="single" w:sz="8" w:space="0" w:color="403193" w:themeColor="accent5"/>
        <w:right w:val="single" w:sz="8" w:space="0" w:color="403193" w:themeColor="accent5"/>
      </w:tblBorders>
    </w:tblPr>
    <w:tblStylePr w:type="firstRow">
      <w:pPr>
        <w:spacing w:before="0" w:after="0" w:line="240" w:lineRule="auto"/>
      </w:pPr>
      <w:rPr>
        <w:b/>
        <w:bCs/>
        <w:color w:val="FFFFFF" w:themeColor="background1"/>
      </w:rPr>
      <w:tblPr/>
      <w:tcPr>
        <w:shd w:val="clear" w:color="auto" w:fill="403193" w:themeFill="accent5"/>
      </w:tcPr>
    </w:tblStylePr>
    <w:tblStylePr w:type="lastRow">
      <w:pPr>
        <w:spacing w:before="0" w:after="0" w:line="240" w:lineRule="auto"/>
      </w:pPr>
      <w:rPr>
        <w:b/>
        <w:bCs/>
      </w:rPr>
      <w:tblPr/>
      <w:tcPr>
        <w:tcBorders>
          <w:top w:val="double" w:sz="6" w:space="0" w:color="403193" w:themeColor="accent5"/>
          <w:left w:val="single" w:sz="8" w:space="0" w:color="403193" w:themeColor="accent5"/>
          <w:bottom w:val="single" w:sz="8" w:space="0" w:color="403193" w:themeColor="accent5"/>
          <w:right w:val="single" w:sz="8" w:space="0" w:color="403193" w:themeColor="accent5"/>
        </w:tcBorders>
      </w:tcPr>
    </w:tblStylePr>
    <w:tblStylePr w:type="firstCol">
      <w:rPr>
        <w:b/>
        <w:bCs/>
      </w:rPr>
    </w:tblStylePr>
    <w:tblStylePr w:type="lastCol">
      <w:rPr>
        <w:b/>
        <w:bCs/>
      </w:rPr>
    </w:tblStylePr>
    <w:tblStylePr w:type="band1Vert">
      <w:tblPr/>
      <w:tcPr>
        <w:tcBorders>
          <w:top w:val="single" w:sz="8" w:space="0" w:color="403193" w:themeColor="accent5"/>
          <w:left w:val="single" w:sz="8" w:space="0" w:color="403193" w:themeColor="accent5"/>
          <w:bottom w:val="single" w:sz="8" w:space="0" w:color="403193" w:themeColor="accent5"/>
          <w:right w:val="single" w:sz="8" w:space="0" w:color="403193" w:themeColor="accent5"/>
        </w:tcBorders>
      </w:tcPr>
    </w:tblStylePr>
    <w:tblStylePr w:type="band1Horz">
      <w:tblPr/>
      <w:tcPr>
        <w:tcBorders>
          <w:top w:val="single" w:sz="8" w:space="0" w:color="403193" w:themeColor="accent5"/>
          <w:left w:val="single" w:sz="8" w:space="0" w:color="403193" w:themeColor="accent5"/>
          <w:bottom w:val="single" w:sz="8" w:space="0" w:color="403193" w:themeColor="accent5"/>
          <w:right w:val="single" w:sz="8" w:space="0" w:color="403193" w:themeColor="accent5"/>
        </w:tcBorders>
      </w:tcPr>
    </w:tblStylePr>
  </w:style>
  <w:style w:type="table" w:styleId="LightList-Accent6">
    <w:name w:val="Light List Accent 6"/>
    <w:basedOn w:val="TableNormal"/>
    <w:uiPriority w:val="46"/>
    <w:semiHidden/>
    <w:unhideWhenUsed/>
    <w:rsid w:val="00AC29D4"/>
    <w:pPr>
      <w:spacing w:after="0" w:line="240" w:lineRule="auto"/>
    </w:pPr>
    <w:tblPr>
      <w:tblStyleRowBandSize w:val="1"/>
      <w:tblStyleColBandSize w:val="1"/>
      <w:tblBorders>
        <w:top w:val="single" w:sz="8" w:space="0" w:color="652B14" w:themeColor="accent6"/>
        <w:left w:val="single" w:sz="8" w:space="0" w:color="652B14" w:themeColor="accent6"/>
        <w:bottom w:val="single" w:sz="8" w:space="0" w:color="652B14" w:themeColor="accent6"/>
        <w:right w:val="single" w:sz="8" w:space="0" w:color="652B14" w:themeColor="accent6"/>
      </w:tblBorders>
    </w:tblPr>
    <w:tblStylePr w:type="firstRow">
      <w:pPr>
        <w:spacing w:before="0" w:after="0" w:line="240" w:lineRule="auto"/>
      </w:pPr>
      <w:rPr>
        <w:b/>
        <w:bCs/>
        <w:color w:val="FFFFFF" w:themeColor="background1"/>
      </w:rPr>
      <w:tblPr/>
      <w:tcPr>
        <w:shd w:val="clear" w:color="auto" w:fill="652B14" w:themeFill="accent6"/>
      </w:tcPr>
    </w:tblStylePr>
    <w:tblStylePr w:type="lastRow">
      <w:pPr>
        <w:spacing w:before="0" w:after="0" w:line="240" w:lineRule="auto"/>
      </w:pPr>
      <w:rPr>
        <w:b/>
        <w:bCs/>
      </w:rPr>
      <w:tblPr/>
      <w:tcPr>
        <w:tcBorders>
          <w:top w:val="double" w:sz="6" w:space="0" w:color="652B14" w:themeColor="accent6"/>
          <w:left w:val="single" w:sz="8" w:space="0" w:color="652B14" w:themeColor="accent6"/>
          <w:bottom w:val="single" w:sz="8" w:space="0" w:color="652B14" w:themeColor="accent6"/>
          <w:right w:val="single" w:sz="8" w:space="0" w:color="652B14" w:themeColor="accent6"/>
        </w:tcBorders>
      </w:tcPr>
    </w:tblStylePr>
    <w:tblStylePr w:type="firstCol">
      <w:rPr>
        <w:b/>
        <w:bCs/>
      </w:rPr>
    </w:tblStylePr>
    <w:tblStylePr w:type="lastCol">
      <w:rPr>
        <w:b/>
        <w:bCs/>
      </w:rPr>
    </w:tblStylePr>
    <w:tblStylePr w:type="band1Vert">
      <w:tblPr/>
      <w:tcPr>
        <w:tcBorders>
          <w:top w:val="single" w:sz="8" w:space="0" w:color="652B14" w:themeColor="accent6"/>
          <w:left w:val="single" w:sz="8" w:space="0" w:color="652B14" w:themeColor="accent6"/>
          <w:bottom w:val="single" w:sz="8" w:space="0" w:color="652B14" w:themeColor="accent6"/>
          <w:right w:val="single" w:sz="8" w:space="0" w:color="652B14" w:themeColor="accent6"/>
        </w:tcBorders>
      </w:tcPr>
    </w:tblStylePr>
    <w:tblStylePr w:type="band1Horz">
      <w:tblPr/>
      <w:tcPr>
        <w:tcBorders>
          <w:top w:val="single" w:sz="8" w:space="0" w:color="652B14" w:themeColor="accent6"/>
          <w:left w:val="single" w:sz="8" w:space="0" w:color="652B14" w:themeColor="accent6"/>
          <w:bottom w:val="single" w:sz="8" w:space="0" w:color="652B14" w:themeColor="accent6"/>
          <w:right w:val="single" w:sz="8" w:space="0" w:color="652B14" w:themeColor="accent6"/>
        </w:tcBorders>
      </w:tcPr>
    </w:tblStylePr>
  </w:style>
  <w:style w:type="table" w:styleId="LightShading">
    <w:name w:val="Light Shading"/>
    <w:basedOn w:val="TableNormal"/>
    <w:uiPriority w:val="40"/>
    <w:semiHidden/>
    <w:unhideWhenUsed/>
    <w:rsid w:val="00AC29D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41"/>
    <w:semiHidden/>
    <w:unhideWhenUsed/>
    <w:rsid w:val="00AC29D4"/>
    <w:pPr>
      <w:spacing w:after="0" w:line="240" w:lineRule="auto"/>
    </w:pPr>
    <w:rPr>
      <w:color w:val="305A89" w:themeColor="accent1" w:themeShade="BF"/>
    </w:rPr>
    <w:tblPr>
      <w:tblStyleRowBandSize w:val="1"/>
      <w:tblStyleColBandSize w:val="1"/>
      <w:tblBorders>
        <w:top w:val="single" w:sz="8" w:space="0" w:color="4179B8" w:themeColor="accent1"/>
        <w:bottom w:val="single" w:sz="8" w:space="0" w:color="4179B8" w:themeColor="accent1"/>
      </w:tblBorders>
    </w:tblPr>
    <w:tblStylePr w:type="firstRow">
      <w:pPr>
        <w:spacing w:before="0" w:after="0" w:line="240" w:lineRule="auto"/>
      </w:pPr>
      <w:rPr>
        <w:b/>
        <w:bCs/>
      </w:rPr>
      <w:tblPr/>
      <w:tcPr>
        <w:tcBorders>
          <w:top w:val="single" w:sz="8" w:space="0" w:color="4179B8" w:themeColor="accent1"/>
          <w:left w:val="nil"/>
          <w:bottom w:val="single" w:sz="8" w:space="0" w:color="4179B8" w:themeColor="accent1"/>
          <w:right w:val="nil"/>
          <w:insideH w:val="nil"/>
          <w:insideV w:val="nil"/>
        </w:tcBorders>
      </w:tcPr>
    </w:tblStylePr>
    <w:tblStylePr w:type="lastRow">
      <w:pPr>
        <w:spacing w:before="0" w:after="0" w:line="240" w:lineRule="auto"/>
      </w:pPr>
      <w:rPr>
        <w:b/>
        <w:bCs/>
      </w:rPr>
      <w:tblPr/>
      <w:tcPr>
        <w:tcBorders>
          <w:top w:val="single" w:sz="8" w:space="0" w:color="4179B8" w:themeColor="accent1"/>
          <w:left w:val="nil"/>
          <w:bottom w:val="single" w:sz="8" w:space="0" w:color="4179B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DDEE" w:themeFill="accent1" w:themeFillTint="3F"/>
      </w:tcPr>
    </w:tblStylePr>
    <w:tblStylePr w:type="band1Horz">
      <w:tblPr/>
      <w:tcPr>
        <w:tcBorders>
          <w:left w:val="nil"/>
          <w:right w:val="nil"/>
          <w:insideH w:val="nil"/>
          <w:insideV w:val="nil"/>
        </w:tcBorders>
        <w:shd w:val="clear" w:color="auto" w:fill="CFDDEE" w:themeFill="accent1" w:themeFillTint="3F"/>
      </w:tcPr>
    </w:tblStylePr>
  </w:style>
  <w:style w:type="table" w:styleId="LightShading-Accent2">
    <w:name w:val="Light Shading Accent 2"/>
    <w:basedOn w:val="TableNormal"/>
    <w:uiPriority w:val="42"/>
    <w:semiHidden/>
    <w:unhideWhenUsed/>
    <w:rsid w:val="00AC29D4"/>
    <w:pPr>
      <w:spacing w:after="0" w:line="240" w:lineRule="auto"/>
    </w:pPr>
    <w:rPr>
      <w:color w:val="D18704" w:themeColor="accent2" w:themeShade="BF"/>
    </w:rPr>
    <w:tblPr>
      <w:tblStyleRowBandSize w:val="1"/>
      <w:tblStyleColBandSize w:val="1"/>
      <w:tblBorders>
        <w:top w:val="single" w:sz="8" w:space="0" w:color="FBAD22" w:themeColor="accent2"/>
        <w:bottom w:val="single" w:sz="8" w:space="0" w:color="FBAD22" w:themeColor="accent2"/>
      </w:tblBorders>
    </w:tblPr>
    <w:tblStylePr w:type="firstRow">
      <w:pPr>
        <w:spacing w:before="0" w:after="0" w:line="240" w:lineRule="auto"/>
      </w:pPr>
      <w:rPr>
        <w:b/>
        <w:bCs/>
      </w:rPr>
      <w:tblPr/>
      <w:tcPr>
        <w:tcBorders>
          <w:top w:val="single" w:sz="8" w:space="0" w:color="FBAD22" w:themeColor="accent2"/>
          <w:left w:val="nil"/>
          <w:bottom w:val="single" w:sz="8" w:space="0" w:color="FBAD22" w:themeColor="accent2"/>
          <w:right w:val="nil"/>
          <w:insideH w:val="nil"/>
          <w:insideV w:val="nil"/>
        </w:tcBorders>
      </w:tcPr>
    </w:tblStylePr>
    <w:tblStylePr w:type="lastRow">
      <w:pPr>
        <w:spacing w:before="0" w:after="0" w:line="240" w:lineRule="auto"/>
      </w:pPr>
      <w:rPr>
        <w:b/>
        <w:bCs/>
      </w:rPr>
      <w:tblPr/>
      <w:tcPr>
        <w:tcBorders>
          <w:top w:val="single" w:sz="8" w:space="0" w:color="FBAD22" w:themeColor="accent2"/>
          <w:left w:val="nil"/>
          <w:bottom w:val="single" w:sz="8" w:space="0" w:color="FBAD2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AC8" w:themeFill="accent2" w:themeFillTint="3F"/>
      </w:tcPr>
    </w:tblStylePr>
    <w:tblStylePr w:type="band1Horz">
      <w:tblPr/>
      <w:tcPr>
        <w:tcBorders>
          <w:left w:val="nil"/>
          <w:right w:val="nil"/>
          <w:insideH w:val="nil"/>
          <w:insideV w:val="nil"/>
        </w:tcBorders>
        <w:shd w:val="clear" w:color="auto" w:fill="FEEAC8" w:themeFill="accent2" w:themeFillTint="3F"/>
      </w:tcPr>
    </w:tblStylePr>
  </w:style>
  <w:style w:type="table" w:styleId="LightShading-Accent3">
    <w:name w:val="Light Shading Accent 3"/>
    <w:basedOn w:val="TableNormal"/>
    <w:uiPriority w:val="43"/>
    <w:semiHidden/>
    <w:unhideWhenUsed/>
    <w:rsid w:val="00AC29D4"/>
    <w:pPr>
      <w:spacing w:after="0" w:line="240" w:lineRule="auto"/>
    </w:pPr>
    <w:rPr>
      <w:color w:val="538133" w:themeColor="accent3" w:themeShade="BF"/>
    </w:rPr>
    <w:tblPr>
      <w:tblStyleRowBandSize w:val="1"/>
      <w:tblStyleColBandSize w:val="1"/>
      <w:tblBorders>
        <w:top w:val="single" w:sz="8" w:space="0" w:color="70AD45" w:themeColor="accent3"/>
        <w:bottom w:val="single" w:sz="8" w:space="0" w:color="70AD45" w:themeColor="accent3"/>
      </w:tblBorders>
    </w:tblPr>
    <w:tblStylePr w:type="firstRow">
      <w:pPr>
        <w:spacing w:before="0" w:after="0" w:line="240" w:lineRule="auto"/>
      </w:pPr>
      <w:rPr>
        <w:b/>
        <w:bCs/>
      </w:rPr>
      <w:tblPr/>
      <w:tcPr>
        <w:tcBorders>
          <w:top w:val="single" w:sz="8" w:space="0" w:color="70AD45" w:themeColor="accent3"/>
          <w:left w:val="nil"/>
          <w:bottom w:val="single" w:sz="8" w:space="0" w:color="70AD45" w:themeColor="accent3"/>
          <w:right w:val="nil"/>
          <w:insideH w:val="nil"/>
          <w:insideV w:val="nil"/>
        </w:tcBorders>
      </w:tcPr>
    </w:tblStylePr>
    <w:tblStylePr w:type="lastRow">
      <w:pPr>
        <w:spacing w:before="0" w:after="0" w:line="240" w:lineRule="auto"/>
      </w:pPr>
      <w:rPr>
        <w:b/>
        <w:bCs/>
      </w:rPr>
      <w:tblPr/>
      <w:tcPr>
        <w:tcBorders>
          <w:top w:val="single" w:sz="8" w:space="0" w:color="70AD45" w:themeColor="accent3"/>
          <w:left w:val="nil"/>
          <w:bottom w:val="single" w:sz="8" w:space="0" w:color="70AD4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CCF" w:themeFill="accent3" w:themeFillTint="3F"/>
      </w:tcPr>
    </w:tblStylePr>
    <w:tblStylePr w:type="band1Horz">
      <w:tblPr/>
      <w:tcPr>
        <w:tcBorders>
          <w:left w:val="nil"/>
          <w:right w:val="nil"/>
          <w:insideH w:val="nil"/>
          <w:insideV w:val="nil"/>
        </w:tcBorders>
        <w:shd w:val="clear" w:color="auto" w:fill="DBECCF" w:themeFill="accent3" w:themeFillTint="3F"/>
      </w:tcPr>
    </w:tblStylePr>
  </w:style>
  <w:style w:type="table" w:styleId="LightShading-Accent4">
    <w:name w:val="Light Shading Accent 4"/>
    <w:basedOn w:val="TableNormal"/>
    <w:uiPriority w:val="44"/>
    <w:semiHidden/>
    <w:unhideWhenUsed/>
    <w:rsid w:val="00AC29D4"/>
    <w:pPr>
      <w:spacing w:after="0" w:line="240" w:lineRule="auto"/>
    </w:pPr>
    <w:rPr>
      <w:color w:val="B34814" w:themeColor="accent4" w:themeShade="BF"/>
    </w:rPr>
    <w:tblPr>
      <w:tblStyleRowBandSize w:val="1"/>
      <w:tblStyleColBandSize w:val="1"/>
      <w:tblBorders>
        <w:top w:val="single" w:sz="8" w:space="0" w:color="E66425" w:themeColor="accent4"/>
        <w:bottom w:val="single" w:sz="8" w:space="0" w:color="E66425" w:themeColor="accent4"/>
      </w:tblBorders>
    </w:tblPr>
    <w:tblStylePr w:type="firstRow">
      <w:pPr>
        <w:spacing w:before="0" w:after="0" w:line="240" w:lineRule="auto"/>
      </w:pPr>
      <w:rPr>
        <w:b/>
        <w:bCs/>
      </w:rPr>
      <w:tblPr/>
      <w:tcPr>
        <w:tcBorders>
          <w:top w:val="single" w:sz="8" w:space="0" w:color="E66425" w:themeColor="accent4"/>
          <w:left w:val="nil"/>
          <w:bottom w:val="single" w:sz="8" w:space="0" w:color="E66425" w:themeColor="accent4"/>
          <w:right w:val="nil"/>
          <w:insideH w:val="nil"/>
          <w:insideV w:val="nil"/>
        </w:tcBorders>
      </w:tcPr>
    </w:tblStylePr>
    <w:tblStylePr w:type="lastRow">
      <w:pPr>
        <w:spacing w:before="0" w:after="0" w:line="240" w:lineRule="auto"/>
      </w:pPr>
      <w:rPr>
        <w:b/>
        <w:bCs/>
      </w:rPr>
      <w:tblPr/>
      <w:tcPr>
        <w:tcBorders>
          <w:top w:val="single" w:sz="8" w:space="0" w:color="E66425" w:themeColor="accent4"/>
          <w:left w:val="nil"/>
          <w:bottom w:val="single" w:sz="8" w:space="0" w:color="E6642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8C8" w:themeFill="accent4" w:themeFillTint="3F"/>
      </w:tcPr>
    </w:tblStylePr>
    <w:tblStylePr w:type="band1Horz">
      <w:tblPr/>
      <w:tcPr>
        <w:tcBorders>
          <w:left w:val="nil"/>
          <w:right w:val="nil"/>
          <w:insideH w:val="nil"/>
          <w:insideV w:val="nil"/>
        </w:tcBorders>
        <w:shd w:val="clear" w:color="auto" w:fill="F8D8C8" w:themeFill="accent4" w:themeFillTint="3F"/>
      </w:tcPr>
    </w:tblStylePr>
  </w:style>
  <w:style w:type="table" w:styleId="LightShading-Accent5">
    <w:name w:val="Light Shading Accent 5"/>
    <w:basedOn w:val="TableNormal"/>
    <w:uiPriority w:val="45"/>
    <w:semiHidden/>
    <w:unhideWhenUsed/>
    <w:rsid w:val="00AC29D4"/>
    <w:pPr>
      <w:spacing w:after="0" w:line="240" w:lineRule="auto"/>
    </w:pPr>
    <w:rPr>
      <w:color w:val="2F246E" w:themeColor="accent5" w:themeShade="BF"/>
    </w:rPr>
    <w:tblPr>
      <w:tblStyleRowBandSize w:val="1"/>
      <w:tblStyleColBandSize w:val="1"/>
      <w:tblBorders>
        <w:top w:val="single" w:sz="8" w:space="0" w:color="403193" w:themeColor="accent5"/>
        <w:bottom w:val="single" w:sz="8" w:space="0" w:color="403193" w:themeColor="accent5"/>
      </w:tblBorders>
    </w:tblPr>
    <w:tblStylePr w:type="firstRow">
      <w:pPr>
        <w:spacing w:before="0" w:after="0" w:line="240" w:lineRule="auto"/>
      </w:pPr>
      <w:rPr>
        <w:b/>
        <w:bCs/>
      </w:rPr>
      <w:tblPr/>
      <w:tcPr>
        <w:tcBorders>
          <w:top w:val="single" w:sz="8" w:space="0" w:color="403193" w:themeColor="accent5"/>
          <w:left w:val="nil"/>
          <w:bottom w:val="single" w:sz="8" w:space="0" w:color="403193" w:themeColor="accent5"/>
          <w:right w:val="nil"/>
          <w:insideH w:val="nil"/>
          <w:insideV w:val="nil"/>
        </w:tcBorders>
      </w:tcPr>
    </w:tblStylePr>
    <w:tblStylePr w:type="lastRow">
      <w:pPr>
        <w:spacing w:before="0" w:after="0" w:line="240" w:lineRule="auto"/>
      </w:pPr>
      <w:rPr>
        <w:b/>
        <w:bCs/>
      </w:rPr>
      <w:tblPr/>
      <w:tcPr>
        <w:tcBorders>
          <w:top w:val="single" w:sz="8" w:space="0" w:color="403193" w:themeColor="accent5"/>
          <w:left w:val="nil"/>
          <w:bottom w:val="single" w:sz="8" w:space="0" w:color="4031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C4EB" w:themeFill="accent5" w:themeFillTint="3F"/>
      </w:tcPr>
    </w:tblStylePr>
    <w:tblStylePr w:type="band1Horz">
      <w:tblPr/>
      <w:tcPr>
        <w:tcBorders>
          <w:left w:val="nil"/>
          <w:right w:val="nil"/>
          <w:insideH w:val="nil"/>
          <w:insideV w:val="nil"/>
        </w:tcBorders>
        <w:shd w:val="clear" w:color="auto" w:fill="CAC4EB" w:themeFill="accent5" w:themeFillTint="3F"/>
      </w:tcPr>
    </w:tblStylePr>
  </w:style>
  <w:style w:type="table" w:styleId="LightShading-Accent6">
    <w:name w:val="Light Shading Accent 6"/>
    <w:basedOn w:val="TableNormal"/>
    <w:uiPriority w:val="46"/>
    <w:semiHidden/>
    <w:unhideWhenUsed/>
    <w:rsid w:val="00AC29D4"/>
    <w:pPr>
      <w:spacing w:after="0" w:line="240" w:lineRule="auto"/>
    </w:pPr>
    <w:rPr>
      <w:color w:val="4B200F" w:themeColor="accent6" w:themeShade="BF"/>
    </w:rPr>
    <w:tblPr>
      <w:tblStyleRowBandSize w:val="1"/>
      <w:tblStyleColBandSize w:val="1"/>
      <w:tblBorders>
        <w:top w:val="single" w:sz="8" w:space="0" w:color="652B14" w:themeColor="accent6"/>
        <w:bottom w:val="single" w:sz="8" w:space="0" w:color="652B14" w:themeColor="accent6"/>
      </w:tblBorders>
    </w:tblPr>
    <w:tblStylePr w:type="firstRow">
      <w:pPr>
        <w:spacing w:before="0" w:after="0" w:line="240" w:lineRule="auto"/>
      </w:pPr>
      <w:rPr>
        <w:b/>
        <w:bCs/>
      </w:rPr>
      <w:tblPr/>
      <w:tcPr>
        <w:tcBorders>
          <w:top w:val="single" w:sz="8" w:space="0" w:color="652B14" w:themeColor="accent6"/>
          <w:left w:val="nil"/>
          <w:bottom w:val="single" w:sz="8" w:space="0" w:color="652B14" w:themeColor="accent6"/>
          <w:right w:val="nil"/>
          <w:insideH w:val="nil"/>
          <w:insideV w:val="nil"/>
        </w:tcBorders>
      </w:tcPr>
    </w:tblStylePr>
    <w:tblStylePr w:type="lastRow">
      <w:pPr>
        <w:spacing w:before="0" w:after="0" w:line="240" w:lineRule="auto"/>
      </w:pPr>
      <w:rPr>
        <w:b/>
        <w:bCs/>
      </w:rPr>
      <w:tblPr/>
      <w:tcPr>
        <w:tcBorders>
          <w:top w:val="single" w:sz="8" w:space="0" w:color="652B14" w:themeColor="accent6"/>
          <w:left w:val="nil"/>
          <w:bottom w:val="single" w:sz="8" w:space="0" w:color="652B1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0AE" w:themeFill="accent6" w:themeFillTint="3F"/>
      </w:tcPr>
    </w:tblStylePr>
    <w:tblStylePr w:type="band1Horz">
      <w:tblPr/>
      <w:tcPr>
        <w:tcBorders>
          <w:left w:val="nil"/>
          <w:right w:val="nil"/>
          <w:insideH w:val="nil"/>
          <w:insideV w:val="nil"/>
        </w:tcBorders>
        <w:shd w:val="clear" w:color="auto" w:fill="EFC0AE" w:themeFill="accent6" w:themeFillTint="3F"/>
      </w:tcPr>
    </w:tblStylePr>
  </w:style>
  <w:style w:type="character" w:styleId="LineNumber">
    <w:name w:val="line number"/>
    <w:basedOn w:val="DefaultParagraphFont"/>
    <w:uiPriority w:val="99"/>
    <w:semiHidden/>
    <w:unhideWhenUsed/>
    <w:rsid w:val="00AC29D4"/>
  </w:style>
  <w:style w:type="paragraph" w:styleId="List3">
    <w:name w:val="List 3"/>
    <w:basedOn w:val="List2"/>
    <w:uiPriority w:val="99"/>
    <w:unhideWhenUsed/>
    <w:rsid w:val="00B517DA"/>
    <w:pPr>
      <w:ind w:left="1080"/>
      <w:contextualSpacing/>
    </w:pPr>
  </w:style>
  <w:style w:type="paragraph" w:styleId="List4">
    <w:name w:val="List 4"/>
    <w:basedOn w:val="List3"/>
    <w:uiPriority w:val="99"/>
    <w:unhideWhenUsed/>
    <w:rsid w:val="00EB4D77"/>
    <w:pPr>
      <w:ind w:left="1440"/>
    </w:pPr>
  </w:style>
  <w:style w:type="paragraph" w:styleId="List5">
    <w:name w:val="List 5"/>
    <w:basedOn w:val="List4"/>
    <w:uiPriority w:val="99"/>
    <w:unhideWhenUsed/>
    <w:rsid w:val="00EB4D77"/>
    <w:pPr>
      <w:ind w:left="1800"/>
    </w:pPr>
  </w:style>
  <w:style w:type="paragraph" w:styleId="ListContinue">
    <w:name w:val="List Continue"/>
    <w:basedOn w:val="Normal"/>
    <w:uiPriority w:val="99"/>
    <w:semiHidden/>
    <w:unhideWhenUsed/>
    <w:rsid w:val="00AC29D4"/>
    <w:pPr>
      <w:spacing w:after="120"/>
      <w:ind w:left="360"/>
      <w:contextualSpacing/>
    </w:pPr>
  </w:style>
  <w:style w:type="paragraph" w:styleId="ListContinue2">
    <w:name w:val="List Continue 2"/>
    <w:basedOn w:val="Normal"/>
    <w:uiPriority w:val="99"/>
    <w:semiHidden/>
    <w:unhideWhenUsed/>
    <w:rsid w:val="00AC29D4"/>
    <w:pPr>
      <w:spacing w:after="120"/>
      <w:ind w:left="720"/>
      <w:contextualSpacing/>
    </w:pPr>
  </w:style>
  <w:style w:type="paragraph" w:styleId="ListContinue3">
    <w:name w:val="List Continue 3"/>
    <w:basedOn w:val="Normal"/>
    <w:uiPriority w:val="99"/>
    <w:semiHidden/>
    <w:unhideWhenUsed/>
    <w:rsid w:val="00AC29D4"/>
    <w:pPr>
      <w:spacing w:after="120"/>
      <w:ind w:left="1080"/>
      <w:contextualSpacing/>
    </w:pPr>
  </w:style>
  <w:style w:type="paragraph" w:styleId="ListContinue4">
    <w:name w:val="List Continue 4"/>
    <w:basedOn w:val="Normal"/>
    <w:uiPriority w:val="99"/>
    <w:semiHidden/>
    <w:unhideWhenUsed/>
    <w:rsid w:val="00AC29D4"/>
    <w:pPr>
      <w:spacing w:after="120"/>
      <w:ind w:left="1440"/>
      <w:contextualSpacing/>
    </w:pPr>
  </w:style>
  <w:style w:type="paragraph" w:styleId="ListContinue5">
    <w:name w:val="List Continue 5"/>
    <w:basedOn w:val="Normal"/>
    <w:uiPriority w:val="99"/>
    <w:semiHidden/>
    <w:unhideWhenUsed/>
    <w:rsid w:val="00AC29D4"/>
    <w:pPr>
      <w:spacing w:after="120"/>
      <w:ind w:left="1800"/>
      <w:contextualSpacing/>
    </w:pPr>
  </w:style>
  <w:style w:type="paragraph" w:styleId="ListNumber">
    <w:name w:val="List Number"/>
    <w:basedOn w:val="List"/>
    <w:uiPriority w:val="99"/>
    <w:unhideWhenUsed/>
    <w:qFormat/>
    <w:rsid w:val="00186700"/>
  </w:style>
  <w:style w:type="paragraph" w:styleId="ListNumber2">
    <w:name w:val="List Number 2"/>
    <w:basedOn w:val="ListBullet"/>
    <w:uiPriority w:val="99"/>
    <w:unhideWhenUsed/>
    <w:qFormat/>
    <w:rsid w:val="0033206F"/>
    <w:pPr>
      <w:numPr>
        <w:numId w:val="25"/>
      </w:numPr>
      <w:adjustRightInd w:val="0"/>
      <w:snapToGrid w:val="0"/>
    </w:pPr>
  </w:style>
  <w:style w:type="numbering" w:customStyle="1" w:styleId="CurrentList6">
    <w:name w:val="Current List6"/>
    <w:uiPriority w:val="99"/>
    <w:rsid w:val="00B520A1"/>
    <w:pPr>
      <w:numPr>
        <w:numId w:val="21"/>
      </w:numPr>
    </w:pPr>
  </w:style>
  <w:style w:type="table" w:styleId="ListTable1Light">
    <w:name w:val="List Table 1 Light"/>
    <w:basedOn w:val="TableNormal"/>
    <w:uiPriority w:val="46"/>
    <w:rsid w:val="00AC29D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C29D4"/>
    <w:pPr>
      <w:spacing w:after="0" w:line="240" w:lineRule="auto"/>
    </w:pPr>
    <w:tblPr>
      <w:tblStyleRowBandSize w:val="1"/>
      <w:tblStyleColBandSize w:val="1"/>
    </w:tblPr>
    <w:tblStylePr w:type="firstRow">
      <w:rPr>
        <w:b/>
        <w:bCs/>
      </w:rPr>
      <w:tblPr/>
      <w:tcPr>
        <w:tcBorders>
          <w:bottom w:val="single" w:sz="4" w:space="0" w:color="8BAED6" w:themeColor="accent1" w:themeTint="99"/>
        </w:tcBorders>
      </w:tcPr>
    </w:tblStylePr>
    <w:tblStylePr w:type="lastRow">
      <w:rPr>
        <w:b/>
        <w:bCs/>
      </w:rPr>
      <w:tblPr/>
      <w:tcPr>
        <w:tcBorders>
          <w:top w:val="single" w:sz="4" w:space="0" w:color="8BAED6" w:themeColor="accent1" w:themeTint="99"/>
        </w:tcBorders>
      </w:tcPr>
    </w:tblStylePr>
    <w:tblStylePr w:type="firstCol">
      <w:rPr>
        <w:b/>
        <w:bCs/>
      </w:rPr>
    </w:tblStylePr>
    <w:tblStylePr w:type="lastCol">
      <w:rPr>
        <w:b/>
        <w:bCs/>
      </w:rPr>
    </w:tblStylePr>
    <w:tblStylePr w:type="band1Vert">
      <w:tblPr/>
      <w:tcPr>
        <w:shd w:val="clear" w:color="auto" w:fill="D8E4F1" w:themeFill="accent1" w:themeFillTint="33"/>
      </w:tcPr>
    </w:tblStylePr>
    <w:tblStylePr w:type="band1Horz">
      <w:tblPr/>
      <w:tcPr>
        <w:shd w:val="clear" w:color="auto" w:fill="D8E4F1" w:themeFill="accent1" w:themeFillTint="33"/>
      </w:tcPr>
    </w:tblStylePr>
  </w:style>
  <w:style w:type="table" w:styleId="ListTable1Light-Accent2">
    <w:name w:val="List Table 1 Light Accent 2"/>
    <w:basedOn w:val="TableNormal"/>
    <w:uiPriority w:val="46"/>
    <w:rsid w:val="00AC29D4"/>
    <w:pPr>
      <w:spacing w:after="0" w:line="240" w:lineRule="auto"/>
    </w:pPr>
    <w:tblPr>
      <w:tblStyleRowBandSize w:val="1"/>
      <w:tblStyleColBandSize w:val="1"/>
    </w:tblPr>
    <w:tblStylePr w:type="firstRow">
      <w:rPr>
        <w:b/>
        <w:bCs/>
      </w:rPr>
      <w:tblPr/>
      <w:tcPr>
        <w:tcBorders>
          <w:bottom w:val="single" w:sz="4" w:space="0" w:color="FCCD7A" w:themeColor="accent2" w:themeTint="99"/>
        </w:tcBorders>
      </w:tcPr>
    </w:tblStylePr>
    <w:tblStylePr w:type="lastRow">
      <w:rPr>
        <w:b/>
        <w:bCs/>
      </w:rPr>
      <w:tblPr/>
      <w:tcPr>
        <w:tcBorders>
          <w:top w:val="single" w:sz="4" w:space="0" w:color="FCCD7A" w:themeColor="accent2" w:themeTint="99"/>
        </w:tcBorders>
      </w:tcPr>
    </w:tblStylePr>
    <w:tblStylePr w:type="firstCol">
      <w:rPr>
        <w:b/>
        <w:bCs/>
      </w:rPr>
    </w:tblStylePr>
    <w:tblStylePr w:type="lastCol">
      <w:rPr>
        <w:b/>
        <w:bCs/>
      </w:rPr>
    </w:tblStylePr>
    <w:tblStylePr w:type="band1Vert">
      <w:tblPr/>
      <w:tcPr>
        <w:shd w:val="clear" w:color="auto" w:fill="FEEED2" w:themeFill="accent2" w:themeFillTint="33"/>
      </w:tcPr>
    </w:tblStylePr>
    <w:tblStylePr w:type="band1Horz">
      <w:tblPr/>
      <w:tcPr>
        <w:shd w:val="clear" w:color="auto" w:fill="FEEED2" w:themeFill="accent2" w:themeFillTint="33"/>
      </w:tcPr>
    </w:tblStylePr>
  </w:style>
  <w:style w:type="table" w:styleId="ListTable1Light-Accent3">
    <w:name w:val="List Table 1 Light Accent 3"/>
    <w:basedOn w:val="TableNormal"/>
    <w:uiPriority w:val="46"/>
    <w:rsid w:val="00AC29D4"/>
    <w:pPr>
      <w:spacing w:after="0" w:line="240" w:lineRule="auto"/>
    </w:pPr>
    <w:tblPr>
      <w:tblStyleRowBandSize w:val="1"/>
      <w:tblStyleColBandSize w:val="1"/>
    </w:tblPr>
    <w:tblStylePr w:type="firstRow">
      <w:rPr>
        <w:b/>
        <w:bCs/>
      </w:rPr>
      <w:tblPr/>
      <w:tcPr>
        <w:tcBorders>
          <w:bottom w:val="single" w:sz="4" w:space="0" w:color="A8D18B" w:themeColor="accent3" w:themeTint="99"/>
        </w:tcBorders>
      </w:tcPr>
    </w:tblStylePr>
    <w:tblStylePr w:type="lastRow">
      <w:rPr>
        <w:b/>
        <w:bCs/>
      </w:rPr>
      <w:tblPr/>
      <w:tcPr>
        <w:tcBorders>
          <w:top w:val="single" w:sz="4" w:space="0" w:color="A8D18B" w:themeColor="accent3" w:themeTint="99"/>
        </w:tcBorders>
      </w:tcPr>
    </w:tblStylePr>
    <w:tblStylePr w:type="firstCol">
      <w:rPr>
        <w:b/>
        <w:bCs/>
      </w:rPr>
    </w:tblStylePr>
    <w:tblStylePr w:type="lastCol">
      <w:rPr>
        <w:b/>
        <w:bCs/>
      </w:rPr>
    </w:tblStylePr>
    <w:tblStylePr w:type="band1Vert">
      <w:tblPr/>
      <w:tcPr>
        <w:shd w:val="clear" w:color="auto" w:fill="E2EFD8" w:themeFill="accent3" w:themeFillTint="33"/>
      </w:tcPr>
    </w:tblStylePr>
    <w:tblStylePr w:type="band1Horz">
      <w:tblPr/>
      <w:tcPr>
        <w:shd w:val="clear" w:color="auto" w:fill="E2EFD8" w:themeFill="accent3" w:themeFillTint="33"/>
      </w:tcPr>
    </w:tblStylePr>
  </w:style>
  <w:style w:type="table" w:styleId="ListTable1Light-Accent4">
    <w:name w:val="List Table 1 Light Accent 4"/>
    <w:basedOn w:val="TableNormal"/>
    <w:uiPriority w:val="46"/>
    <w:rsid w:val="00AC29D4"/>
    <w:pPr>
      <w:spacing w:after="0" w:line="240" w:lineRule="auto"/>
    </w:pPr>
    <w:tblPr>
      <w:tblStyleRowBandSize w:val="1"/>
      <w:tblStyleColBandSize w:val="1"/>
    </w:tblPr>
    <w:tblStylePr w:type="firstRow">
      <w:rPr>
        <w:b/>
        <w:bCs/>
      </w:rPr>
      <w:tblPr/>
      <w:tcPr>
        <w:tcBorders>
          <w:bottom w:val="single" w:sz="4" w:space="0" w:color="F0A17C" w:themeColor="accent4" w:themeTint="99"/>
        </w:tcBorders>
      </w:tcPr>
    </w:tblStylePr>
    <w:tblStylePr w:type="lastRow">
      <w:rPr>
        <w:b/>
        <w:bCs/>
      </w:rPr>
      <w:tblPr/>
      <w:tcPr>
        <w:tcBorders>
          <w:top w:val="single" w:sz="4" w:space="0" w:color="F0A17C" w:themeColor="accent4" w:themeTint="99"/>
        </w:tcBorders>
      </w:tcPr>
    </w:tblStylePr>
    <w:tblStylePr w:type="firstCol">
      <w:rPr>
        <w:b/>
        <w:bCs/>
      </w:rPr>
    </w:tblStylePr>
    <w:tblStylePr w:type="lastCol">
      <w:rPr>
        <w:b/>
        <w:bCs/>
      </w:rPr>
    </w:tblStylePr>
    <w:tblStylePr w:type="band1Vert">
      <w:tblPr/>
      <w:tcPr>
        <w:shd w:val="clear" w:color="auto" w:fill="FADFD3" w:themeFill="accent4" w:themeFillTint="33"/>
      </w:tcPr>
    </w:tblStylePr>
    <w:tblStylePr w:type="band1Horz">
      <w:tblPr/>
      <w:tcPr>
        <w:shd w:val="clear" w:color="auto" w:fill="FADFD3" w:themeFill="accent4" w:themeFillTint="33"/>
      </w:tcPr>
    </w:tblStylePr>
  </w:style>
  <w:style w:type="table" w:styleId="ListTable1Light-Accent5">
    <w:name w:val="List Table 1 Light Accent 5"/>
    <w:basedOn w:val="TableNormal"/>
    <w:uiPriority w:val="46"/>
    <w:rsid w:val="00AC29D4"/>
    <w:pPr>
      <w:spacing w:after="0" w:line="240" w:lineRule="auto"/>
    </w:pPr>
    <w:tblPr>
      <w:tblStyleRowBandSize w:val="1"/>
      <w:tblStyleColBandSize w:val="1"/>
    </w:tblPr>
    <w:tblStylePr w:type="firstRow">
      <w:rPr>
        <w:b/>
        <w:bCs/>
      </w:rPr>
      <w:tblPr/>
      <w:tcPr>
        <w:tcBorders>
          <w:bottom w:val="single" w:sz="4" w:space="0" w:color="7F71CF" w:themeColor="accent5" w:themeTint="99"/>
        </w:tcBorders>
      </w:tcPr>
    </w:tblStylePr>
    <w:tblStylePr w:type="lastRow">
      <w:rPr>
        <w:b/>
        <w:bCs/>
      </w:rPr>
      <w:tblPr/>
      <w:tcPr>
        <w:tcBorders>
          <w:top w:val="single" w:sz="4" w:space="0" w:color="7F71CF" w:themeColor="accent5" w:themeTint="99"/>
        </w:tcBorders>
      </w:tcPr>
    </w:tblStylePr>
    <w:tblStylePr w:type="firstCol">
      <w:rPr>
        <w:b/>
        <w:bCs/>
      </w:rPr>
    </w:tblStylePr>
    <w:tblStylePr w:type="lastCol">
      <w:rPr>
        <w:b/>
        <w:bCs/>
      </w:rPr>
    </w:tblStylePr>
    <w:tblStylePr w:type="band1Vert">
      <w:tblPr/>
      <w:tcPr>
        <w:shd w:val="clear" w:color="auto" w:fill="D4CFEF" w:themeFill="accent5" w:themeFillTint="33"/>
      </w:tcPr>
    </w:tblStylePr>
    <w:tblStylePr w:type="band1Horz">
      <w:tblPr/>
      <w:tcPr>
        <w:shd w:val="clear" w:color="auto" w:fill="D4CFEF" w:themeFill="accent5" w:themeFillTint="33"/>
      </w:tcPr>
    </w:tblStylePr>
  </w:style>
  <w:style w:type="table" w:styleId="ListTable1Light-Accent6">
    <w:name w:val="List Table 1 Light Accent 6"/>
    <w:basedOn w:val="TableNormal"/>
    <w:uiPriority w:val="46"/>
    <w:rsid w:val="00AC29D4"/>
    <w:pPr>
      <w:spacing w:after="0" w:line="240" w:lineRule="auto"/>
    </w:pPr>
    <w:tblPr>
      <w:tblStyleRowBandSize w:val="1"/>
      <w:tblStyleColBandSize w:val="1"/>
    </w:tblPr>
    <w:tblStylePr w:type="firstRow">
      <w:rPr>
        <w:b/>
        <w:bCs/>
      </w:rPr>
      <w:tblPr/>
      <w:tcPr>
        <w:tcBorders>
          <w:bottom w:val="single" w:sz="4" w:space="0" w:color="D8683B" w:themeColor="accent6" w:themeTint="99"/>
        </w:tcBorders>
      </w:tcPr>
    </w:tblStylePr>
    <w:tblStylePr w:type="lastRow">
      <w:rPr>
        <w:b/>
        <w:bCs/>
      </w:rPr>
      <w:tblPr/>
      <w:tcPr>
        <w:tcBorders>
          <w:top w:val="single" w:sz="4" w:space="0" w:color="D8683B" w:themeColor="accent6" w:themeTint="99"/>
        </w:tcBorders>
      </w:tcPr>
    </w:tblStylePr>
    <w:tblStylePr w:type="firstCol">
      <w:rPr>
        <w:b/>
        <w:bCs/>
      </w:rPr>
    </w:tblStylePr>
    <w:tblStylePr w:type="lastCol">
      <w:rPr>
        <w:b/>
        <w:bCs/>
      </w:rPr>
    </w:tblStylePr>
    <w:tblStylePr w:type="band1Vert">
      <w:tblPr/>
      <w:tcPr>
        <w:shd w:val="clear" w:color="auto" w:fill="F2CCBD" w:themeFill="accent6" w:themeFillTint="33"/>
      </w:tcPr>
    </w:tblStylePr>
    <w:tblStylePr w:type="band1Horz">
      <w:tblPr/>
      <w:tcPr>
        <w:shd w:val="clear" w:color="auto" w:fill="F2CCBD" w:themeFill="accent6" w:themeFillTint="33"/>
      </w:tcPr>
    </w:tblStylePr>
  </w:style>
  <w:style w:type="table" w:styleId="ListTable2">
    <w:name w:val="List Table 2"/>
    <w:basedOn w:val="TableNormal"/>
    <w:uiPriority w:val="47"/>
    <w:rsid w:val="00AC29D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C29D4"/>
    <w:pPr>
      <w:spacing w:after="0" w:line="240" w:lineRule="auto"/>
    </w:pPr>
    <w:tblPr>
      <w:tblStyleRowBandSize w:val="1"/>
      <w:tblStyleColBandSize w:val="1"/>
      <w:tblBorders>
        <w:top w:val="single" w:sz="4" w:space="0" w:color="8BAED6" w:themeColor="accent1" w:themeTint="99"/>
        <w:bottom w:val="single" w:sz="4" w:space="0" w:color="8BAED6" w:themeColor="accent1" w:themeTint="99"/>
        <w:insideH w:val="single" w:sz="4" w:space="0" w:color="8BAED6"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E4F1" w:themeFill="accent1" w:themeFillTint="33"/>
      </w:tcPr>
    </w:tblStylePr>
    <w:tblStylePr w:type="band1Horz">
      <w:tblPr/>
      <w:tcPr>
        <w:shd w:val="clear" w:color="auto" w:fill="D8E4F1" w:themeFill="accent1" w:themeFillTint="33"/>
      </w:tcPr>
    </w:tblStylePr>
  </w:style>
  <w:style w:type="table" w:styleId="ListTable2-Accent2">
    <w:name w:val="List Table 2 Accent 2"/>
    <w:basedOn w:val="TableNormal"/>
    <w:uiPriority w:val="47"/>
    <w:rsid w:val="00AC29D4"/>
    <w:pPr>
      <w:spacing w:after="0" w:line="240" w:lineRule="auto"/>
    </w:pPr>
    <w:tblPr>
      <w:tblStyleRowBandSize w:val="1"/>
      <w:tblStyleColBandSize w:val="1"/>
      <w:tblBorders>
        <w:top w:val="single" w:sz="4" w:space="0" w:color="FCCD7A" w:themeColor="accent2" w:themeTint="99"/>
        <w:bottom w:val="single" w:sz="4" w:space="0" w:color="FCCD7A" w:themeColor="accent2" w:themeTint="99"/>
        <w:insideH w:val="single" w:sz="4" w:space="0" w:color="FCCD7A"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EEED2" w:themeFill="accent2" w:themeFillTint="33"/>
      </w:tcPr>
    </w:tblStylePr>
    <w:tblStylePr w:type="band1Horz">
      <w:tblPr/>
      <w:tcPr>
        <w:shd w:val="clear" w:color="auto" w:fill="FEEED2" w:themeFill="accent2" w:themeFillTint="33"/>
      </w:tcPr>
    </w:tblStylePr>
  </w:style>
  <w:style w:type="table" w:styleId="ListTable2-Accent3">
    <w:name w:val="List Table 2 Accent 3"/>
    <w:basedOn w:val="TableNormal"/>
    <w:uiPriority w:val="47"/>
    <w:rsid w:val="00AC29D4"/>
    <w:pPr>
      <w:spacing w:after="0" w:line="240" w:lineRule="auto"/>
    </w:pPr>
    <w:tblPr>
      <w:tblStyleRowBandSize w:val="1"/>
      <w:tblStyleColBandSize w:val="1"/>
      <w:tblBorders>
        <w:top w:val="single" w:sz="4" w:space="0" w:color="A8D18B" w:themeColor="accent3" w:themeTint="99"/>
        <w:bottom w:val="single" w:sz="4" w:space="0" w:color="A8D18B" w:themeColor="accent3" w:themeTint="99"/>
        <w:insideH w:val="single" w:sz="4" w:space="0" w:color="A8D18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8" w:themeFill="accent3" w:themeFillTint="33"/>
      </w:tcPr>
    </w:tblStylePr>
    <w:tblStylePr w:type="band1Horz">
      <w:tblPr/>
      <w:tcPr>
        <w:shd w:val="clear" w:color="auto" w:fill="E2EFD8" w:themeFill="accent3" w:themeFillTint="33"/>
      </w:tcPr>
    </w:tblStylePr>
  </w:style>
  <w:style w:type="table" w:styleId="ListTable2-Accent4">
    <w:name w:val="List Table 2 Accent 4"/>
    <w:basedOn w:val="TableNormal"/>
    <w:uiPriority w:val="47"/>
    <w:rsid w:val="00AC29D4"/>
    <w:pPr>
      <w:spacing w:after="0" w:line="240" w:lineRule="auto"/>
    </w:pPr>
    <w:tblPr>
      <w:tblStyleRowBandSize w:val="1"/>
      <w:tblStyleColBandSize w:val="1"/>
      <w:tblBorders>
        <w:top w:val="single" w:sz="4" w:space="0" w:color="F0A17C" w:themeColor="accent4" w:themeTint="99"/>
        <w:bottom w:val="single" w:sz="4" w:space="0" w:color="F0A17C" w:themeColor="accent4" w:themeTint="99"/>
        <w:insideH w:val="single" w:sz="4" w:space="0" w:color="F0A17C"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DFD3" w:themeFill="accent4" w:themeFillTint="33"/>
      </w:tcPr>
    </w:tblStylePr>
    <w:tblStylePr w:type="band1Horz">
      <w:tblPr/>
      <w:tcPr>
        <w:shd w:val="clear" w:color="auto" w:fill="FADFD3" w:themeFill="accent4" w:themeFillTint="33"/>
      </w:tcPr>
    </w:tblStylePr>
  </w:style>
  <w:style w:type="table" w:styleId="ListTable2-Accent5">
    <w:name w:val="List Table 2 Accent 5"/>
    <w:basedOn w:val="TableNormal"/>
    <w:uiPriority w:val="47"/>
    <w:rsid w:val="00AC29D4"/>
    <w:pPr>
      <w:spacing w:after="0" w:line="240" w:lineRule="auto"/>
    </w:pPr>
    <w:tblPr>
      <w:tblStyleRowBandSize w:val="1"/>
      <w:tblStyleColBandSize w:val="1"/>
      <w:tblBorders>
        <w:top w:val="single" w:sz="4" w:space="0" w:color="7F71CF" w:themeColor="accent5" w:themeTint="99"/>
        <w:bottom w:val="single" w:sz="4" w:space="0" w:color="7F71CF" w:themeColor="accent5" w:themeTint="99"/>
        <w:insideH w:val="single" w:sz="4" w:space="0" w:color="7F71C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4CFEF" w:themeFill="accent5" w:themeFillTint="33"/>
      </w:tcPr>
    </w:tblStylePr>
    <w:tblStylePr w:type="band1Horz">
      <w:tblPr/>
      <w:tcPr>
        <w:shd w:val="clear" w:color="auto" w:fill="D4CFEF" w:themeFill="accent5" w:themeFillTint="33"/>
      </w:tcPr>
    </w:tblStylePr>
  </w:style>
  <w:style w:type="table" w:styleId="ListTable2-Accent6">
    <w:name w:val="List Table 2 Accent 6"/>
    <w:basedOn w:val="TableNormal"/>
    <w:uiPriority w:val="47"/>
    <w:rsid w:val="00AC29D4"/>
    <w:pPr>
      <w:spacing w:after="0" w:line="240" w:lineRule="auto"/>
    </w:pPr>
    <w:tblPr>
      <w:tblStyleRowBandSize w:val="1"/>
      <w:tblStyleColBandSize w:val="1"/>
      <w:tblBorders>
        <w:top w:val="single" w:sz="4" w:space="0" w:color="D8683B" w:themeColor="accent6" w:themeTint="99"/>
        <w:bottom w:val="single" w:sz="4" w:space="0" w:color="D8683B" w:themeColor="accent6" w:themeTint="99"/>
        <w:insideH w:val="single" w:sz="4" w:space="0" w:color="D8683B"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CBD" w:themeFill="accent6" w:themeFillTint="33"/>
      </w:tcPr>
    </w:tblStylePr>
    <w:tblStylePr w:type="band1Horz">
      <w:tblPr/>
      <w:tcPr>
        <w:shd w:val="clear" w:color="auto" w:fill="F2CCBD" w:themeFill="accent6" w:themeFillTint="33"/>
      </w:tcPr>
    </w:tblStylePr>
  </w:style>
  <w:style w:type="table" w:styleId="ListTable3">
    <w:name w:val="List Table 3"/>
    <w:basedOn w:val="TableNormal"/>
    <w:uiPriority w:val="48"/>
    <w:rsid w:val="00AC29D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C29D4"/>
    <w:pPr>
      <w:spacing w:after="0" w:line="240" w:lineRule="auto"/>
    </w:pPr>
    <w:tblPr>
      <w:tblStyleRowBandSize w:val="1"/>
      <w:tblStyleColBandSize w:val="1"/>
      <w:tblBorders>
        <w:top w:val="single" w:sz="4" w:space="0" w:color="4179B8" w:themeColor="accent1"/>
        <w:left w:val="single" w:sz="4" w:space="0" w:color="4179B8" w:themeColor="accent1"/>
        <w:bottom w:val="single" w:sz="4" w:space="0" w:color="4179B8" w:themeColor="accent1"/>
        <w:right w:val="single" w:sz="4" w:space="0" w:color="4179B8" w:themeColor="accent1"/>
      </w:tblBorders>
    </w:tblPr>
    <w:tblStylePr w:type="firstRow">
      <w:rPr>
        <w:b/>
        <w:bCs/>
        <w:color w:val="FFFFFF" w:themeColor="background1"/>
      </w:rPr>
      <w:tblPr/>
      <w:tcPr>
        <w:shd w:val="clear" w:color="auto" w:fill="4179B8" w:themeFill="accent1"/>
      </w:tcPr>
    </w:tblStylePr>
    <w:tblStylePr w:type="lastRow">
      <w:rPr>
        <w:b/>
        <w:bCs/>
      </w:rPr>
      <w:tblPr/>
      <w:tcPr>
        <w:tcBorders>
          <w:top w:val="double" w:sz="4" w:space="0" w:color="4179B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79B8" w:themeColor="accent1"/>
          <w:right w:val="single" w:sz="4" w:space="0" w:color="4179B8" w:themeColor="accent1"/>
        </w:tcBorders>
      </w:tcPr>
    </w:tblStylePr>
    <w:tblStylePr w:type="band1Horz">
      <w:tblPr/>
      <w:tcPr>
        <w:tcBorders>
          <w:top w:val="single" w:sz="4" w:space="0" w:color="4179B8" w:themeColor="accent1"/>
          <w:bottom w:val="single" w:sz="4" w:space="0" w:color="4179B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79B8" w:themeColor="accent1"/>
          <w:left w:val="nil"/>
        </w:tcBorders>
      </w:tcPr>
    </w:tblStylePr>
    <w:tblStylePr w:type="swCell">
      <w:tblPr/>
      <w:tcPr>
        <w:tcBorders>
          <w:top w:val="double" w:sz="4" w:space="0" w:color="4179B8" w:themeColor="accent1"/>
          <w:right w:val="nil"/>
        </w:tcBorders>
      </w:tcPr>
    </w:tblStylePr>
  </w:style>
  <w:style w:type="table" w:styleId="ListTable3-Accent2">
    <w:name w:val="List Table 3 Accent 2"/>
    <w:basedOn w:val="TableNormal"/>
    <w:uiPriority w:val="48"/>
    <w:rsid w:val="00AC29D4"/>
    <w:pPr>
      <w:spacing w:after="0" w:line="240" w:lineRule="auto"/>
    </w:pPr>
    <w:tblPr>
      <w:tblStyleRowBandSize w:val="1"/>
      <w:tblStyleColBandSize w:val="1"/>
      <w:tblBorders>
        <w:top w:val="single" w:sz="4" w:space="0" w:color="FBAD22" w:themeColor="accent2"/>
        <w:left w:val="single" w:sz="4" w:space="0" w:color="FBAD22" w:themeColor="accent2"/>
        <w:bottom w:val="single" w:sz="4" w:space="0" w:color="FBAD22" w:themeColor="accent2"/>
        <w:right w:val="single" w:sz="4" w:space="0" w:color="FBAD22" w:themeColor="accent2"/>
      </w:tblBorders>
    </w:tblPr>
    <w:tblStylePr w:type="firstRow">
      <w:rPr>
        <w:b/>
        <w:bCs/>
        <w:color w:val="FFFFFF" w:themeColor="background1"/>
      </w:rPr>
      <w:tblPr/>
      <w:tcPr>
        <w:shd w:val="clear" w:color="auto" w:fill="FBAD22" w:themeFill="accent2"/>
      </w:tcPr>
    </w:tblStylePr>
    <w:tblStylePr w:type="lastRow">
      <w:rPr>
        <w:b/>
        <w:bCs/>
      </w:rPr>
      <w:tblPr/>
      <w:tcPr>
        <w:tcBorders>
          <w:top w:val="double" w:sz="4" w:space="0" w:color="FBAD2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BAD22" w:themeColor="accent2"/>
          <w:right w:val="single" w:sz="4" w:space="0" w:color="FBAD22" w:themeColor="accent2"/>
        </w:tcBorders>
      </w:tcPr>
    </w:tblStylePr>
    <w:tblStylePr w:type="band1Horz">
      <w:tblPr/>
      <w:tcPr>
        <w:tcBorders>
          <w:top w:val="single" w:sz="4" w:space="0" w:color="FBAD22" w:themeColor="accent2"/>
          <w:bottom w:val="single" w:sz="4" w:space="0" w:color="FBAD2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BAD22" w:themeColor="accent2"/>
          <w:left w:val="nil"/>
        </w:tcBorders>
      </w:tcPr>
    </w:tblStylePr>
    <w:tblStylePr w:type="swCell">
      <w:tblPr/>
      <w:tcPr>
        <w:tcBorders>
          <w:top w:val="double" w:sz="4" w:space="0" w:color="FBAD22" w:themeColor="accent2"/>
          <w:right w:val="nil"/>
        </w:tcBorders>
      </w:tcPr>
    </w:tblStylePr>
  </w:style>
  <w:style w:type="table" w:styleId="ListTable3-Accent3">
    <w:name w:val="List Table 3 Accent 3"/>
    <w:basedOn w:val="TableNormal"/>
    <w:uiPriority w:val="48"/>
    <w:rsid w:val="00AC29D4"/>
    <w:pPr>
      <w:spacing w:after="0" w:line="240" w:lineRule="auto"/>
    </w:pPr>
    <w:tblPr>
      <w:tblStyleRowBandSize w:val="1"/>
      <w:tblStyleColBandSize w:val="1"/>
      <w:tblBorders>
        <w:top w:val="single" w:sz="4" w:space="0" w:color="70AD45" w:themeColor="accent3"/>
        <w:left w:val="single" w:sz="4" w:space="0" w:color="70AD45" w:themeColor="accent3"/>
        <w:bottom w:val="single" w:sz="4" w:space="0" w:color="70AD45" w:themeColor="accent3"/>
        <w:right w:val="single" w:sz="4" w:space="0" w:color="70AD45" w:themeColor="accent3"/>
      </w:tblBorders>
    </w:tblPr>
    <w:tblStylePr w:type="firstRow">
      <w:rPr>
        <w:b/>
        <w:bCs/>
        <w:color w:val="FFFFFF" w:themeColor="background1"/>
      </w:rPr>
      <w:tblPr/>
      <w:tcPr>
        <w:shd w:val="clear" w:color="auto" w:fill="70AD45" w:themeFill="accent3"/>
      </w:tcPr>
    </w:tblStylePr>
    <w:tblStylePr w:type="lastRow">
      <w:rPr>
        <w:b/>
        <w:bCs/>
      </w:rPr>
      <w:tblPr/>
      <w:tcPr>
        <w:tcBorders>
          <w:top w:val="double" w:sz="4" w:space="0" w:color="70AD4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5" w:themeColor="accent3"/>
          <w:right w:val="single" w:sz="4" w:space="0" w:color="70AD45" w:themeColor="accent3"/>
        </w:tcBorders>
      </w:tcPr>
    </w:tblStylePr>
    <w:tblStylePr w:type="band1Horz">
      <w:tblPr/>
      <w:tcPr>
        <w:tcBorders>
          <w:top w:val="single" w:sz="4" w:space="0" w:color="70AD45" w:themeColor="accent3"/>
          <w:bottom w:val="single" w:sz="4" w:space="0" w:color="70AD4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5" w:themeColor="accent3"/>
          <w:left w:val="nil"/>
        </w:tcBorders>
      </w:tcPr>
    </w:tblStylePr>
    <w:tblStylePr w:type="swCell">
      <w:tblPr/>
      <w:tcPr>
        <w:tcBorders>
          <w:top w:val="double" w:sz="4" w:space="0" w:color="70AD45" w:themeColor="accent3"/>
          <w:right w:val="nil"/>
        </w:tcBorders>
      </w:tcPr>
    </w:tblStylePr>
  </w:style>
  <w:style w:type="table" w:styleId="ListTable3-Accent4">
    <w:name w:val="List Table 3 Accent 4"/>
    <w:basedOn w:val="TableNormal"/>
    <w:uiPriority w:val="48"/>
    <w:rsid w:val="00AC29D4"/>
    <w:pPr>
      <w:spacing w:after="0" w:line="240" w:lineRule="auto"/>
    </w:pPr>
    <w:tblPr>
      <w:tblStyleRowBandSize w:val="1"/>
      <w:tblStyleColBandSize w:val="1"/>
      <w:tblBorders>
        <w:top w:val="single" w:sz="4" w:space="0" w:color="E66425" w:themeColor="accent4"/>
        <w:left w:val="single" w:sz="4" w:space="0" w:color="E66425" w:themeColor="accent4"/>
        <w:bottom w:val="single" w:sz="4" w:space="0" w:color="E66425" w:themeColor="accent4"/>
        <w:right w:val="single" w:sz="4" w:space="0" w:color="E66425" w:themeColor="accent4"/>
      </w:tblBorders>
    </w:tblPr>
    <w:tblStylePr w:type="firstRow">
      <w:rPr>
        <w:b/>
        <w:bCs/>
        <w:color w:val="FFFFFF" w:themeColor="background1"/>
      </w:rPr>
      <w:tblPr/>
      <w:tcPr>
        <w:shd w:val="clear" w:color="auto" w:fill="E66425" w:themeFill="accent4"/>
      </w:tcPr>
    </w:tblStylePr>
    <w:tblStylePr w:type="lastRow">
      <w:rPr>
        <w:b/>
        <w:bCs/>
      </w:rPr>
      <w:tblPr/>
      <w:tcPr>
        <w:tcBorders>
          <w:top w:val="double" w:sz="4" w:space="0" w:color="E6642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6425" w:themeColor="accent4"/>
          <w:right w:val="single" w:sz="4" w:space="0" w:color="E66425" w:themeColor="accent4"/>
        </w:tcBorders>
      </w:tcPr>
    </w:tblStylePr>
    <w:tblStylePr w:type="band1Horz">
      <w:tblPr/>
      <w:tcPr>
        <w:tcBorders>
          <w:top w:val="single" w:sz="4" w:space="0" w:color="E66425" w:themeColor="accent4"/>
          <w:bottom w:val="single" w:sz="4" w:space="0" w:color="E6642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6425" w:themeColor="accent4"/>
          <w:left w:val="nil"/>
        </w:tcBorders>
      </w:tcPr>
    </w:tblStylePr>
    <w:tblStylePr w:type="swCell">
      <w:tblPr/>
      <w:tcPr>
        <w:tcBorders>
          <w:top w:val="double" w:sz="4" w:space="0" w:color="E66425" w:themeColor="accent4"/>
          <w:right w:val="nil"/>
        </w:tcBorders>
      </w:tcPr>
    </w:tblStylePr>
  </w:style>
  <w:style w:type="table" w:styleId="ListTable3-Accent5">
    <w:name w:val="List Table 3 Accent 5"/>
    <w:basedOn w:val="TableNormal"/>
    <w:uiPriority w:val="48"/>
    <w:rsid w:val="00AC29D4"/>
    <w:pPr>
      <w:spacing w:after="0" w:line="240" w:lineRule="auto"/>
    </w:pPr>
    <w:tblPr>
      <w:tblStyleRowBandSize w:val="1"/>
      <w:tblStyleColBandSize w:val="1"/>
      <w:tblBorders>
        <w:top w:val="single" w:sz="4" w:space="0" w:color="403193" w:themeColor="accent5"/>
        <w:left w:val="single" w:sz="4" w:space="0" w:color="403193" w:themeColor="accent5"/>
        <w:bottom w:val="single" w:sz="4" w:space="0" w:color="403193" w:themeColor="accent5"/>
        <w:right w:val="single" w:sz="4" w:space="0" w:color="403193" w:themeColor="accent5"/>
      </w:tblBorders>
    </w:tblPr>
    <w:tblStylePr w:type="firstRow">
      <w:rPr>
        <w:b/>
        <w:bCs/>
        <w:color w:val="FFFFFF" w:themeColor="background1"/>
      </w:rPr>
      <w:tblPr/>
      <w:tcPr>
        <w:shd w:val="clear" w:color="auto" w:fill="403193" w:themeFill="accent5"/>
      </w:tcPr>
    </w:tblStylePr>
    <w:tblStylePr w:type="lastRow">
      <w:rPr>
        <w:b/>
        <w:bCs/>
      </w:rPr>
      <w:tblPr/>
      <w:tcPr>
        <w:tcBorders>
          <w:top w:val="double" w:sz="4" w:space="0" w:color="4031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03193" w:themeColor="accent5"/>
          <w:right w:val="single" w:sz="4" w:space="0" w:color="403193" w:themeColor="accent5"/>
        </w:tcBorders>
      </w:tcPr>
    </w:tblStylePr>
    <w:tblStylePr w:type="band1Horz">
      <w:tblPr/>
      <w:tcPr>
        <w:tcBorders>
          <w:top w:val="single" w:sz="4" w:space="0" w:color="403193" w:themeColor="accent5"/>
          <w:bottom w:val="single" w:sz="4" w:space="0" w:color="4031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03193" w:themeColor="accent5"/>
          <w:left w:val="nil"/>
        </w:tcBorders>
      </w:tcPr>
    </w:tblStylePr>
    <w:tblStylePr w:type="swCell">
      <w:tblPr/>
      <w:tcPr>
        <w:tcBorders>
          <w:top w:val="double" w:sz="4" w:space="0" w:color="403193" w:themeColor="accent5"/>
          <w:right w:val="nil"/>
        </w:tcBorders>
      </w:tcPr>
    </w:tblStylePr>
  </w:style>
  <w:style w:type="table" w:styleId="ListTable3-Accent6">
    <w:name w:val="List Table 3 Accent 6"/>
    <w:basedOn w:val="TableNormal"/>
    <w:uiPriority w:val="48"/>
    <w:rsid w:val="00AC29D4"/>
    <w:pPr>
      <w:spacing w:after="0" w:line="240" w:lineRule="auto"/>
    </w:pPr>
    <w:tblPr>
      <w:tblStyleRowBandSize w:val="1"/>
      <w:tblStyleColBandSize w:val="1"/>
      <w:tblBorders>
        <w:top w:val="single" w:sz="4" w:space="0" w:color="652B14" w:themeColor="accent6"/>
        <w:left w:val="single" w:sz="4" w:space="0" w:color="652B14" w:themeColor="accent6"/>
        <w:bottom w:val="single" w:sz="4" w:space="0" w:color="652B14" w:themeColor="accent6"/>
        <w:right w:val="single" w:sz="4" w:space="0" w:color="652B14" w:themeColor="accent6"/>
      </w:tblBorders>
    </w:tblPr>
    <w:tblStylePr w:type="firstRow">
      <w:rPr>
        <w:b/>
        <w:bCs/>
        <w:color w:val="FFFFFF" w:themeColor="background1"/>
      </w:rPr>
      <w:tblPr/>
      <w:tcPr>
        <w:shd w:val="clear" w:color="auto" w:fill="652B14" w:themeFill="accent6"/>
      </w:tcPr>
    </w:tblStylePr>
    <w:tblStylePr w:type="lastRow">
      <w:rPr>
        <w:b/>
        <w:bCs/>
      </w:rPr>
      <w:tblPr/>
      <w:tcPr>
        <w:tcBorders>
          <w:top w:val="double" w:sz="4" w:space="0" w:color="652B14"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52B14" w:themeColor="accent6"/>
          <w:right w:val="single" w:sz="4" w:space="0" w:color="652B14" w:themeColor="accent6"/>
        </w:tcBorders>
      </w:tcPr>
    </w:tblStylePr>
    <w:tblStylePr w:type="band1Horz">
      <w:tblPr/>
      <w:tcPr>
        <w:tcBorders>
          <w:top w:val="single" w:sz="4" w:space="0" w:color="652B14" w:themeColor="accent6"/>
          <w:bottom w:val="single" w:sz="4" w:space="0" w:color="652B14"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52B14" w:themeColor="accent6"/>
          <w:left w:val="nil"/>
        </w:tcBorders>
      </w:tcPr>
    </w:tblStylePr>
    <w:tblStylePr w:type="swCell">
      <w:tblPr/>
      <w:tcPr>
        <w:tcBorders>
          <w:top w:val="double" w:sz="4" w:space="0" w:color="652B14" w:themeColor="accent6"/>
          <w:right w:val="nil"/>
        </w:tcBorders>
      </w:tcPr>
    </w:tblStylePr>
  </w:style>
  <w:style w:type="table" w:styleId="ListTable4">
    <w:name w:val="List Table 4"/>
    <w:basedOn w:val="TableNormal"/>
    <w:uiPriority w:val="49"/>
    <w:rsid w:val="00AC29D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C29D4"/>
    <w:pPr>
      <w:spacing w:after="0" w:line="240" w:lineRule="auto"/>
    </w:pPr>
    <w:tblPr>
      <w:tblStyleRowBandSize w:val="1"/>
      <w:tblStyleColBandSize w:val="1"/>
      <w:tblBorders>
        <w:top w:val="single" w:sz="4" w:space="0" w:color="8BAED6" w:themeColor="accent1" w:themeTint="99"/>
        <w:left w:val="single" w:sz="4" w:space="0" w:color="8BAED6" w:themeColor="accent1" w:themeTint="99"/>
        <w:bottom w:val="single" w:sz="4" w:space="0" w:color="8BAED6" w:themeColor="accent1" w:themeTint="99"/>
        <w:right w:val="single" w:sz="4" w:space="0" w:color="8BAED6" w:themeColor="accent1" w:themeTint="99"/>
        <w:insideH w:val="single" w:sz="4" w:space="0" w:color="8BAED6" w:themeColor="accent1" w:themeTint="99"/>
      </w:tblBorders>
    </w:tblPr>
    <w:tblStylePr w:type="firstRow">
      <w:rPr>
        <w:b/>
        <w:bCs/>
        <w:color w:val="FFFFFF" w:themeColor="background1"/>
      </w:rPr>
      <w:tblPr/>
      <w:tcPr>
        <w:tcBorders>
          <w:top w:val="single" w:sz="4" w:space="0" w:color="4179B8" w:themeColor="accent1"/>
          <w:left w:val="single" w:sz="4" w:space="0" w:color="4179B8" w:themeColor="accent1"/>
          <w:bottom w:val="single" w:sz="4" w:space="0" w:color="4179B8" w:themeColor="accent1"/>
          <w:right w:val="single" w:sz="4" w:space="0" w:color="4179B8" w:themeColor="accent1"/>
          <w:insideH w:val="nil"/>
        </w:tcBorders>
        <w:shd w:val="clear" w:color="auto" w:fill="4179B8" w:themeFill="accent1"/>
      </w:tcPr>
    </w:tblStylePr>
    <w:tblStylePr w:type="lastRow">
      <w:rPr>
        <w:b/>
        <w:bCs/>
      </w:rPr>
      <w:tblPr/>
      <w:tcPr>
        <w:tcBorders>
          <w:top w:val="double" w:sz="4" w:space="0" w:color="8BAED6" w:themeColor="accent1" w:themeTint="99"/>
        </w:tcBorders>
      </w:tcPr>
    </w:tblStylePr>
    <w:tblStylePr w:type="firstCol">
      <w:rPr>
        <w:b/>
        <w:bCs/>
      </w:rPr>
    </w:tblStylePr>
    <w:tblStylePr w:type="lastCol">
      <w:rPr>
        <w:b/>
        <w:bCs/>
      </w:rPr>
    </w:tblStylePr>
    <w:tblStylePr w:type="band1Vert">
      <w:tblPr/>
      <w:tcPr>
        <w:shd w:val="clear" w:color="auto" w:fill="D8E4F1" w:themeFill="accent1" w:themeFillTint="33"/>
      </w:tcPr>
    </w:tblStylePr>
    <w:tblStylePr w:type="band1Horz">
      <w:tblPr/>
      <w:tcPr>
        <w:shd w:val="clear" w:color="auto" w:fill="D8E4F1" w:themeFill="accent1" w:themeFillTint="33"/>
      </w:tcPr>
    </w:tblStylePr>
  </w:style>
  <w:style w:type="table" w:styleId="ListTable4-Accent2">
    <w:name w:val="List Table 4 Accent 2"/>
    <w:basedOn w:val="TableNormal"/>
    <w:uiPriority w:val="49"/>
    <w:rsid w:val="00AC29D4"/>
    <w:pPr>
      <w:spacing w:after="0" w:line="240" w:lineRule="auto"/>
    </w:pPr>
    <w:tblPr>
      <w:tblStyleRowBandSize w:val="1"/>
      <w:tblStyleColBandSize w:val="1"/>
      <w:tblBorders>
        <w:top w:val="single" w:sz="4" w:space="0" w:color="FCCD7A" w:themeColor="accent2" w:themeTint="99"/>
        <w:left w:val="single" w:sz="4" w:space="0" w:color="FCCD7A" w:themeColor="accent2" w:themeTint="99"/>
        <w:bottom w:val="single" w:sz="4" w:space="0" w:color="FCCD7A" w:themeColor="accent2" w:themeTint="99"/>
        <w:right w:val="single" w:sz="4" w:space="0" w:color="FCCD7A" w:themeColor="accent2" w:themeTint="99"/>
        <w:insideH w:val="single" w:sz="4" w:space="0" w:color="FCCD7A" w:themeColor="accent2" w:themeTint="99"/>
      </w:tblBorders>
    </w:tblPr>
    <w:tblStylePr w:type="firstRow">
      <w:rPr>
        <w:b/>
        <w:bCs/>
        <w:color w:val="FFFFFF" w:themeColor="background1"/>
      </w:rPr>
      <w:tblPr/>
      <w:tcPr>
        <w:tcBorders>
          <w:top w:val="single" w:sz="4" w:space="0" w:color="FBAD22" w:themeColor="accent2"/>
          <w:left w:val="single" w:sz="4" w:space="0" w:color="FBAD22" w:themeColor="accent2"/>
          <w:bottom w:val="single" w:sz="4" w:space="0" w:color="FBAD22" w:themeColor="accent2"/>
          <w:right w:val="single" w:sz="4" w:space="0" w:color="FBAD22" w:themeColor="accent2"/>
          <w:insideH w:val="nil"/>
        </w:tcBorders>
        <w:shd w:val="clear" w:color="auto" w:fill="FBAD22" w:themeFill="accent2"/>
      </w:tcPr>
    </w:tblStylePr>
    <w:tblStylePr w:type="lastRow">
      <w:rPr>
        <w:b/>
        <w:bCs/>
      </w:rPr>
      <w:tblPr/>
      <w:tcPr>
        <w:tcBorders>
          <w:top w:val="double" w:sz="4" w:space="0" w:color="FCCD7A" w:themeColor="accent2" w:themeTint="99"/>
        </w:tcBorders>
      </w:tcPr>
    </w:tblStylePr>
    <w:tblStylePr w:type="firstCol">
      <w:rPr>
        <w:b/>
        <w:bCs/>
      </w:rPr>
    </w:tblStylePr>
    <w:tblStylePr w:type="lastCol">
      <w:rPr>
        <w:b/>
        <w:bCs/>
      </w:rPr>
    </w:tblStylePr>
    <w:tblStylePr w:type="band1Vert">
      <w:tblPr/>
      <w:tcPr>
        <w:shd w:val="clear" w:color="auto" w:fill="FEEED2" w:themeFill="accent2" w:themeFillTint="33"/>
      </w:tcPr>
    </w:tblStylePr>
    <w:tblStylePr w:type="band1Horz">
      <w:tblPr/>
      <w:tcPr>
        <w:shd w:val="clear" w:color="auto" w:fill="FEEED2" w:themeFill="accent2" w:themeFillTint="33"/>
      </w:tcPr>
    </w:tblStylePr>
  </w:style>
  <w:style w:type="table" w:styleId="ListTable4-Accent3">
    <w:name w:val="List Table 4 Accent 3"/>
    <w:basedOn w:val="TableNormal"/>
    <w:uiPriority w:val="49"/>
    <w:rsid w:val="00AC29D4"/>
    <w:pPr>
      <w:spacing w:after="0" w:line="240" w:lineRule="auto"/>
    </w:pPr>
    <w:tblPr>
      <w:tblStyleRowBandSize w:val="1"/>
      <w:tblStyleColBandSize w:val="1"/>
      <w:tblBorders>
        <w:top w:val="single" w:sz="4" w:space="0" w:color="A8D18B" w:themeColor="accent3" w:themeTint="99"/>
        <w:left w:val="single" w:sz="4" w:space="0" w:color="A8D18B" w:themeColor="accent3" w:themeTint="99"/>
        <w:bottom w:val="single" w:sz="4" w:space="0" w:color="A8D18B" w:themeColor="accent3" w:themeTint="99"/>
        <w:right w:val="single" w:sz="4" w:space="0" w:color="A8D18B" w:themeColor="accent3" w:themeTint="99"/>
        <w:insideH w:val="single" w:sz="4" w:space="0" w:color="A8D18B" w:themeColor="accent3" w:themeTint="99"/>
      </w:tblBorders>
    </w:tblPr>
    <w:tblStylePr w:type="firstRow">
      <w:rPr>
        <w:b/>
        <w:bCs/>
        <w:color w:val="FFFFFF" w:themeColor="background1"/>
      </w:rPr>
      <w:tblPr/>
      <w:tcPr>
        <w:tcBorders>
          <w:top w:val="single" w:sz="4" w:space="0" w:color="70AD45" w:themeColor="accent3"/>
          <w:left w:val="single" w:sz="4" w:space="0" w:color="70AD45" w:themeColor="accent3"/>
          <w:bottom w:val="single" w:sz="4" w:space="0" w:color="70AD45" w:themeColor="accent3"/>
          <w:right w:val="single" w:sz="4" w:space="0" w:color="70AD45" w:themeColor="accent3"/>
          <w:insideH w:val="nil"/>
        </w:tcBorders>
        <w:shd w:val="clear" w:color="auto" w:fill="70AD45" w:themeFill="accent3"/>
      </w:tcPr>
    </w:tblStylePr>
    <w:tblStylePr w:type="lastRow">
      <w:rPr>
        <w:b/>
        <w:bCs/>
      </w:rPr>
      <w:tblPr/>
      <w:tcPr>
        <w:tcBorders>
          <w:top w:val="double" w:sz="4" w:space="0" w:color="A8D18B" w:themeColor="accent3" w:themeTint="99"/>
        </w:tcBorders>
      </w:tcPr>
    </w:tblStylePr>
    <w:tblStylePr w:type="firstCol">
      <w:rPr>
        <w:b/>
        <w:bCs/>
      </w:rPr>
    </w:tblStylePr>
    <w:tblStylePr w:type="lastCol">
      <w:rPr>
        <w:b/>
        <w:bCs/>
      </w:rPr>
    </w:tblStylePr>
    <w:tblStylePr w:type="band1Vert">
      <w:tblPr/>
      <w:tcPr>
        <w:shd w:val="clear" w:color="auto" w:fill="E2EFD8" w:themeFill="accent3" w:themeFillTint="33"/>
      </w:tcPr>
    </w:tblStylePr>
    <w:tblStylePr w:type="band1Horz">
      <w:tblPr/>
      <w:tcPr>
        <w:shd w:val="clear" w:color="auto" w:fill="E2EFD8" w:themeFill="accent3" w:themeFillTint="33"/>
      </w:tcPr>
    </w:tblStylePr>
  </w:style>
  <w:style w:type="table" w:styleId="ListTable4-Accent4">
    <w:name w:val="List Table 4 Accent 4"/>
    <w:basedOn w:val="TableNormal"/>
    <w:uiPriority w:val="49"/>
    <w:rsid w:val="00AC29D4"/>
    <w:pPr>
      <w:spacing w:after="0" w:line="240" w:lineRule="auto"/>
    </w:pPr>
    <w:tblPr>
      <w:tblStyleRowBandSize w:val="1"/>
      <w:tblStyleColBandSize w:val="1"/>
      <w:tblBorders>
        <w:top w:val="single" w:sz="4" w:space="0" w:color="F0A17C" w:themeColor="accent4" w:themeTint="99"/>
        <w:left w:val="single" w:sz="4" w:space="0" w:color="F0A17C" w:themeColor="accent4" w:themeTint="99"/>
        <w:bottom w:val="single" w:sz="4" w:space="0" w:color="F0A17C" w:themeColor="accent4" w:themeTint="99"/>
        <w:right w:val="single" w:sz="4" w:space="0" w:color="F0A17C" w:themeColor="accent4" w:themeTint="99"/>
        <w:insideH w:val="single" w:sz="4" w:space="0" w:color="F0A17C" w:themeColor="accent4" w:themeTint="99"/>
      </w:tblBorders>
    </w:tblPr>
    <w:tblStylePr w:type="firstRow">
      <w:rPr>
        <w:b/>
        <w:bCs/>
        <w:color w:val="FFFFFF" w:themeColor="background1"/>
      </w:rPr>
      <w:tblPr/>
      <w:tcPr>
        <w:tcBorders>
          <w:top w:val="single" w:sz="4" w:space="0" w:color="E66425" w:themeColor="accent4"/>
          <w:left w:val="single" w:sz="4" w:space="0" w:color="E66425" w:themeColor="accent4"/>
          <w:bottom w:val="single" w:sz="4" w:space="0" w:color="E66425" w:themeColor="accent4"/>
          <w:right w:val="single" w:sz="4" w:space="0" w:color="E66425" w:themeColor="accent4"/>
          <w:insideH w:val="nil"/>
        </w:tcBorders>
        <w:shd w:val="clear" w:color="auto" w:fill="E66425" w:themeFill="accent4"/>
      </w:tcPr>
    </w:tblStylePr>
    <w:tblStylePr w:type="lastRow">
      <w:rPr>
        <w:b/>
        <w:bCs/>
      </w:rPr>
      <w:tblPr/>
      <w:tcPr>
        <w:tcBorders>
          <w:top w:val="double" w:sz="4" w:space="0" w:color="F0A17C" w:themeColor="accent4" w:themeTint="99"/>
        </w:tcBorders>
      </w:tcPr>
    </w:tblStylePr>
    <w:tblStylePr w:type="firstCol">
      <w:rPr>
        <w:b/>
        <w:bCs/>
      </w:rPr>
    </w:tblStylePr>
    <w:tblStylePr w:type="lastCol">
      <w:rPr>
        <w:b/>
        <w:bCs/>
      </w:rPr>
    </w:tblStylePr>
    <w:tblStylePr w:type="band1Vert">
      <w:tblPr/>
      <w:tcPr>
        <w:shd w:val="clear" w:color="auto" w:fill="FADFD3" w:themeFill="accent4" w:themeFillTint="33"/>
      </w:tcPr>
    </w:tblStylePr>
    <w:tblStylePr w:type="band1Horz">
      <w:tblPr/>
      <w:tcPr>
        <w:shd w:val="clear" w:color="auto" w:fill="FADFD3" w:themeFill="accent4" w:themeFillTint="33"/>
      </w:tcPr>
    </w:tblStylePr>
  </w:style>
  <w:style w:type="table" w:styleId="ListTable4-Accent5">
    <w:name w:val="List Table 4 Accent 5"/>
    <w:basedOn w:val="TableNormal"/>
    <w:uiPriority w:val="49"/>
    <w:rsid w:val="00AC29D4"/>
    <w:pPr>
      <w:spacing w:after="0" w:line="240" w:lineRule="auto"/>
    </w:pPr>
    <w:tblPr>
      <w:tblStyleRowBandSize w:val="1"/>
      <w:tblStyleColBandSize w:val="1"/>
      <w:tblBorders>
        <w:top w:val="single" w:sz="4" w:space="0" w:color="7F71CF" w:themeColor="accent5" w:themeTint="99"/>
        <w:left w:val="single" w:sz="4" w:space="0" w:color="7F71CF" w:themeColor="accent5" w:themeTint="99"/>
        <w:bottom w:val="single" w:sz="4" w:space="0" w:color="7F71CF" w:themeColor="accent5" w:themeTint="99"/>
        <w:right w:val="single" w:sz="4" w:space="0" w:color="7F71CF" w:themeColor="accent5" w:themeTint="99"/>
        <w:insideH w:val="single" w:sz="4" w:space="0" w:color="7F71CF" w:themeColor="accent5" w:themeTint="99"/>
      </w:tblBorders>
    </w:tblPr>
    <w:tblStylePr w:type="firstRow">
      <w:rPr>
        <w:b/>
        <w:bCs/>
        <w:color w:val="FFFFFF" w:themeColor="background1"/>
      </w:rPr>
      <w:tblPr/>
      <w:tcPr>
        <w:tcBorders>
          <w:top w:val="single" w:sz="4" w:space="0" w:color="403193" w:themeColor="accent5"/>
          <w:left w:val="single" w:sz="4" w:space="0" w:color="403193" w:themeColor="accent5"/>
          <w:bottom w:val="single" w:sz="4" w:space="0" w:color="403193" w:themeColor="accent5"/>
          <w:right w:val="single" w:sz="4" w:space="0" w:color="403193" w:themeColor="accent5"/>
          <w:insideH w:val="nil"/>
        </w:tcBorders>
        <w:shd w:val="clear" w:color="auto" w:fill="403193" w:themeFill="accent5"/>
      </w:tcPr>
    </w:tblStylePr>
    <w:tblStylePr w:type="lastRow">
      <w:rPr>
        <w:b/>
        <w:bCs/>
      </w:rPr>
      <w:tblPr/>
      <w:tcPr>
        <w:tcBorders>
          <w:top w:val="double" w:sz="4" w:space="0" w:color="7F71CF" w:themeColor="accent5" w:themeTint="99"/>
        </w:tcBorders>
      </w:tcPr>
    </w:tblStylePr>
    <w:tblStylePr w:type="firstCol">
      <w:rPr>
        <w:b/>
        <w:bCs/>
      </w:rPr>
    </w:tblStylePr>
    <w:tblStylePr w:type="lastCol">
      <w:rPr>
        <w:b/>
        <w:bCs/>
      </w:rPr>
    </w:tblStylePr>
    <w:tblStylePr w:type="band1Vert">
      <w:tblPr/>
      <w:tcPr>
        <w:shd w:val="clear" w:color="auto" w:fill="D4CFEF" w:themeFill="accent5" w:themeFillTint="33"/>
      </w:tcPr>
    </w:tblStylePr>
    <w:tblStylePr w:type="band1Horz">
      <w:tblPr/>
      <w:tcPr>
        <w:shd w:val="clear" w:color="auto" w:fill="D4CFEF" w:themeFill="accent5" w:themeFillTint="33"/>
      </w:tcPr>
    </w:tblStylePr>
  </w:style>
  <w:style w:type="table" w:styleId="ListTable4-Accent6">
    <w:name w:val="List Table 4 Accent 6"/>
    <w:basedOn w:val="TableNormal"/>
    <w:uiPriority w:val="49"/>
    <w:rsid w:val="00AC29D4"/>
    <w:pPr>
      <w:spacing w:after="0" w:line="240" w:lineRule="auto"/>
    </w:pPr>
    <w:tblPr>
      <w:tblStyleRowBandSize w:val="1"/>
      <w:tblStyleColBandSize w:val="1"/>
      <w:tblBorders>
        <w:top w:val="single" w:sz="4" w:space="0" w:color="D8683B" w:themeColor="accent6" w:themeTint="99"/>
        <w:left w:val="single" w:sz="4" w:space="0" w:color="D8683B" w:themeColor="accent6" w:themeTint="99"/>
        <w:bottom w:val="single" w:sz="4" w:space="0" w:color="D8683B" w:themeColor="accent6" w:themeTint="99"/>
        <w:right w:val="single" w:sz="4" w:space="0" w:color="D8683B" w:themeColor="accent6" w:themeTint="99"/>
        <w:insideH w:val="single" w:sz="4" w:space="0" w:color="D8683B" w:themeColor="accent6" w:themeTint="99"/>
      </w:tblBorders>
    </w:tblPr>
    <w:tblStylePr w:type="firstRow">
      <w:rPr>
        <w:b/>
        <w:bCs/>
        <w:color w:val="FFFFFF" w:themeColor="background1"/>
      </w:rPr>
      <w:tblPr/>
      <w:tcPr>
        <w:tcBorders>
          <w:top w:val="single" w:sz="4" w:space="0" w:color="652B14" w:themeColor="accent6"/>
          <w:left w:val="single" w:sz="4" w:space="0" w:color="652B14" w:themeColor="accent6"/>
          <w:bottom w:val="single" w:sz="4" w:space="0" w:color="652B14" w:themeColor="accent6"/>
          <w:right w:val="single" w:sz="4" w:space="0" w:color="652B14" w:themeColor="accent6"/>
          <w:insideH w:val="nil"/>
        </w:tcBorders>
        <w:shd w:val="clear" w:color="auto" w:fill="652B14" w:themeFill="accent6"/>
      </w:tcPr>
    </w:tblStylePr>
    <w:tblStylePr w:type="lastRow">
      <w:rPr>
        <w:b/>
        <w:bCs/>
      </w:rPr>
      <w:tblPr/>
      <w:tcPr>
        <w:tcBorders>
          <w:top w:val="double" w:sz="4" w:space="0" w:color="D8683B" w:themeColor="accent6" w:themeTint="99"/>
        </w:tcBorders>
      </w:tcPr>
    </w:tblStylePr>
    <w:tblStylePr w:type="firstCol">
      <w:rPr>
        <w:b/>
        <w:bCs/>
      </w:rPr>
    </w:tblStylePr>
    <w:tblStylePr w:type="lastCol">
      <w:rPr>
        <w:b/>
        <w:bCs/>
      </w:rPr>
    </w:tblStylePr>
    <w:tblStylePr w:type="band1Vert">
      <w:tblPr/>
      <w:tcPr>
        <w:shd w:val="clear" w:color="auto" w:fill="F2CCBD" w:themeFill="accent6" w:themeFillTint="33"/>
      </w:tcPr>
    </w:tblStylePr>
    <w:tblStylePr w:type="band1Horz">
      <w:tblPr/>
      <w:tcPr>
        <w:shd w:val="clear" w:color="auto" w:fill="F2CCBD" w:themeFill="accent6" w:themeFillTint="33"/>
      </w:tcPr>
    </w:tblStylePr>
  </w:style>
  <w:style w:type="table" w:styleId="ListTable5Dark">
    <w:name w:val="List Table 5 Dark"/>
    <w:basedOn w:val="TableNormal"/>
    <w:uiPriority w:val="50"/>
    <w:rsid w:val="00AC29D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C29D4"/>
    <w:pPr>
      <w:spacing w:after="0" w:line="240" w:lineRule="auto"/>
    </w:pPr>
    <w:rPr>
      <w:color w:val="FFFFFF" w:themeColor="background1"/>
    </w:rPr>
    <w:tblPr>
      <w:tblStyleRowBandSize w:val="1"/>
      <w:tblStyleColBandSize w:val="1"/>
      <w:tblBorders>
        <w:top w:val="single" w:sz="24" w:space="0" w:color="4179B8" w:themeColor="accent1"/>
        <w:left w:val="single" w:sz="24" w:space="0" w:color="4179B8" w:themeColor="accent1"/>
        <w:bottom w:val="single" w:sz="24" w:space="0" w:color="4179B8" w:themeColor="accent1"/>
        <w:right w:val="single" w:sz="24" w:space="0" w:color="4179B8" w:themeColor="accent1"/>
      </w:tblBorders>
    </w:tblPr>
    <w:tcPr>
      <w:shd w:val="clear" w:color="auto" w:fill="4179B8"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C29D4"/>
    <w:pPr>
      <w:spacing w:after="0" w:line="240" w:lineRule="auto"/>
    </w:pPr>
    <w:rPr>
      <w:color w:val="FFFFFF" w:themeColor="background1"/>
    </w:rPr>
    <w:tblPr>
      <w:tblStyleRowBandSize w:val="1"/>
      <w:tblStyleColBandSize w:val="1"/>
      <w:tblBorders>
        <w:top w:val="single" w:sz="24" w:space="0" w:color="FBAD22" w:themeColor="accent2"/>
        <w:left w:val="single" w:sz="24" w:space="0" w:color="FBAD22" w:themeColor="accent2"/>
        <w:bottom w:val="single" w:sz="24" w:space="0" w:color="FBAD22" w:themeColor="accent2"/>
        <w:right w:val="single" w:sz="24" w:space="0" w:color="FBAD22" w:themeColor="accent2"/>
      </w:tblBorders>
    </w:tblPr>
    <w:tcPr>
      <w:shd w:val="clear" w:color="auto" w:fill="FBAD2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C29D4"/>
    <w:pPr>
      <w:spacing w:after="0" w:line="240" w:lineRule="auto"/>
    </w:pPr>
    <w:rPr>
      <w:color w:val="FFFFFF" w:themeColor="background1"/>
    </w:rPr>
    <w:tblPr>
      <w:tblStyleRowBandSize w:val="1"/>
      <w:tblStyleColBandSize w:val="1"/>
      <w:tblBorders>
        <w:top w:val="single" w:sz="24" w:space="0" w:color="70AD45" w:themeColor="accent3"/>
        <w:left w:val="single" w:sz="24" w:space="0" w:color="70AD45" w:themeColor="accent3"/>
        <w:bottom w:val="single" w:sz="24" w:space="0" w:color="70AD45" w:themeColor="accent3"/>
        <w:right w:val="single" w:sz="24" w:space="0" w:color="70AD45" w:themeColor="accent3"/>
      </w:tblBorders>
    </w:tblPr>
    <w:tcPr>
      <w:shd w:val="clear" w:color="auto" w:fill="70AD4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C29D4"/>
    <w:pPr>
      <w:spacing w:after="0" w:line="240" w:lineRule="auto"/>
    </w:pPr>
    <w:rPr>
      <w:color w:val="FFFFFF" w:themeColor="background1"/>
    </w:rPr>
    <w:tblPr>
      <w:tblStyleRowBandSize w:val="1"/>
      <w:tblStyleColBandSize w:val="1"/>
      <w:tblBorders>
        <w:top w:val="single" w:sz="24" w:space="0" w:color="E66425" w:themeColor="accent4"/>
        <w:left w:val="single" w:sz="24" w:space="0" w:color="E66425" w:themeColor="accent4"/>
        <w:bottom w:val="single" w:sz="24" w:space="0" w:color="E66425" w:themeColor="accent4"/>
        <w:right w:val="single" w:sz="24" w:space="0" w:color="E66425" w:themeColor="accent4"/>
      </w:tblBorders>
    </w:tblPr>
    <w:tcPr>
      <w:shd w:val="clear" w:color="auto" w:fill="E6642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C29D4"/>
    <w:pPr>
      <w:spacing w:after="0" w:line="240" w:lineRule="auto"/>
    </w:pPr>
    <w:rPr>
      <w:color w:val="FFFFFF" w:themeColor="background1"/>
    </w:rPr>
    <w:tblPr>
      <w:tblStyleRowBandSize w:val="1"/>
      <w:tblStyleColBandSize w:val="1"/>
      <w:tblBorders>
        <w:top w:val="single" w:sz="24" w:space="0" w:color="403193" w:themeColor="accent5"/>
        <w:left w:val="single" w:sz="24" w:space="0" w:color="403193" w:themeColor="accent5"/>
        <w:bottom w:val="single" w:sz="24" w:space="0" w:color="403193" w:themeColor="accent5"/>
        <w:right w:val="single" w:sz="24" w:space="0" w:color="403193" w:themeColor="accent5"/>
      </w:tblBorders>
    </w:tblPr>
    <w:tcPr>
      <w:shd w:val="clear" w:color="auto" w:fill="4031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C29D4"/>
    <w:pPr>
      <w:spacing w:after="0" w:line="240" w:lineRule="auto"/>
    </w:pPr>
    <w:rPr>
      <w:color w:val="FFFFFF" w:themeColor="background1"/>
    </w:rPr>
    <w:tblPr>
      <w:tblStyleRowBandSize w:val="1"/>
      <w:tblStyleColBandSize w:val="1"/>
      <w:tblBorders>
        <w:top w:val="single" w:sz="24" w:space="0" w:color="652B14" w:themeColor="accent6"/>
        <w:left w:val="single" w:sz="24" w:space="0" w:color="652B14" w:themeColor="accent6"/>
        <w:bottom w:val="single" w:sz="24" w:space="0" w:color="652B14" w:themeColor="accent6"/>
        <w:right w:val="single" w:sz="24" w:space="0" w:color="652B14" w:themeColor="accent6"/>
      </w:tblBorders>
    </w:tblPr>
    <w:tcPr>
      <w:shd w:val="clear" w:color="auto" w:fill="652B14"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C29D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C29D4"/>
    <w:pPr>
      <w:spacing w:after="0" w:line="240" w:lineRule="auto"/>
    </w:pPr>
    <w:rPr>
      <w:color w:val="305A89" w:themeColor="accent1" w:themeShade="BF"/>
    </w:rPr>
    <w:tblPr>
      <w:tblStyleRowBandSize w:val="1"/>
      <w:tblStyleColBandSize w:val="1"/>
      <w:tblBorders>
        <w:top w:val="single" w:sz="4" w:space="0" w:color="4179B8" w:themeColor="accent1"/>
        <w:bottom w:val="single" w:sz="4" w:space="0" w:color="4179B8" w:themeColor="accent1"/>
      </w:tblBorders>
    </w:tblPr>
    <w:tblStylePr w:type="firstRow">
      <w:rPr>
        <w:b/>
        <w:bCs/>
      </w:rPr>
      <w:tblPr/>
      <w:tcPr>
        <w:tcBorders>
          <w:bottom w:val="single" w:sz="4" w:space="0" w:color="4179B8" w:themeColor="accent1"/>
        </w:tcBorders>
      </w:tcPr>
    </w:tblStylePr>
    <w:tblStylePr w:type="lastRow">
      <w:rPr>
        <w:b/>
        <w:bCs/>
      </w:rPr>
      <w:tblPr/>
      <w:tcPr>
        <w:tcBorders>
          <w:top w:val="double" w:sz="4" w:space="0" w:color="4179B8" w:themeColor="accent1"/>
        </w:tcBorders>
      </w:tcPr>
    </w:tblStylePr>
    <w:tblStylePr w:type="firstCol">
      <w:rPr>
        <w:b/>
        <w:bCs/>
      </w:rPr>
    </w:tblStylePr>
    <w:tblStylePr w:type="lastCol">
      <w:rPr>
        <w:b/>
        <w:bCs/>
      </w:rPr>
    </w:tblStylePr>
    <w:tblStylePr w:type="band1Vert">
      <w:tblPr/>
      <w:tcPr>
        <w:shd w:val="clear" w:color="auto" w:fill="D8E4F1" w:themeFill="accent1" w:themeFillTint="33"/>
      </w:tcPr>
    </w:tblStylePr>
    <w:tblStylePr w:type="band1Horz">
      <w:tblPr/>
      <w:tcPr>
        <w:shd w:val="clear" w:color="auto" w:fill="D8E4F1" w:themeFill="accent1" w:themeFillTint="33"/>
      </w:tcPr>
    </w:tblStylePr>
  </w:style>
  <w:style w:type="table" w:styleId="ListTable6Colorful-Accent2">
    <w:name w:val="List Table 6 Colorful Accent 2"/>
    <w:basedOn w:val="TableNormal"/>
    <w:uiPriority w:val="51"/>
    <w:rsid w:val="00AC29D4"/>
    <w:pPr>
      <w:spacing w:after="0" w:line="240" w:lineRule="auto"/>
    </w:pPr>
    <w:rPr>
      <w:color w:val="D18704" w:themeColor="accent2" w:themeShade="BF"/>
    </w:rPr>
    <w:tblPr>
      <w:tblStyleRowBandSize w:val="1"/>
      <w:tblStyleColBandSize w:val="1"/>
      <w:tblBorders>
        <w:top w:val="single" w:sz="4" w:space="0" w:color="FBAD22" w:themeColor="accent2"/>
        <w:bottom w:val="single" w:sz="4" w:space="0" w:color="FBAD22" w:themeColor="accent2"/>
      </w:tblBorders>
    </w:tblPr>
    <w:tblStylePr w:type="firstRow">
      <w:rPr>
        <w:b/>
        <w:bCs/>
      </w:rPr>
      <w:tblPr/>
      <w:tcPr>
        <w:tcBorders>
          <w:bottom w:val="single" w:sz="4" w:space="0" w:color="FBAD22" w:themeColor="accent2"/>
        </w:tcBorders>
      </w:tcPr>
    </w:tblStylePr>
    <w:tblStylePr w:type="lastRow">
      <w:rPr>
        <w:b/>
        <w:bCs/>
      </w:rPr>
      <w:tblPr/>
      <w:tcPr>
        <w:tcBorders>
          <w:top w:val="double" w:sz="4" w:space="0" w:color="FBAD22" w:themeColor="accent2"/>
        </w:tcBorders>
      </w:tcPr>
    </w:tblStylePr>
    <w:tblStylePr w:type="firstCol">
      <w:rPr>
        <w:b/>
        <w:bCs/>
      </w:rPr>
    </w:tblStylePr>
    <w:tblStylePr w:type="lastCol">
      <w:rPr>
        <w:b/>
        <w:bCs/>
      </w:rPr>
    </w:tblStylePr>
    <w:tblStylePr w:type="band1Vert">
      <w:tblPr/>
      <w:tcPr>
        <w:shd w:val="clear" w:color="auto" w:fill="FEEED2" w:themeFill="accent2" w:themeFillTint="33"/>
      </w:tcPr>
    </w:tblStylePr>
    <w:tblStylePr w:type="band1Horz">
      <w:tblPr/>
      <w:tcPr>
        <w:shd w:val="clear" w:color="auto" w:fill="FEEED2" w:themeFill="accent2" w:themeFillTint="33"/>
      </w:tcPr>
    </w:tblStylePr>
  </w:style>
  <w:style w:type="table" w:styleId="ListTable6Colorful-Accent3">
    <w:name w:val="List Table 6 Colorful Accent 3"/>
    <w:basedOn w:val="TableNormal"/>
    <w:uiPriority w:val="51"/>
    <w:rsid w:val="00AC29D4"/>
    <w:pPr>
      <w:spacing w:after="0" w:line="240" w:lineRule="auto"/>
    </w:pPr>
    <w:rPr>
      <w:color w:val="538133" w:themeColor="accent3" w:themeShade="BF"/>
    </w:rPr>
    <w:tblPr>
      <w:tblStyleRowBandSize w:val="1"/>
      <w:tblStyleColBandSize w:val="1"/>
      <w:tblBorders>
        <w:top w:val="single" w:sz="4" w:space="0" w:color="70AD45" w:themeColor="accent3"/>
        <w:bottom w:val="single" w:sz="4" w:space="0" w:color="70AD45" w:themeColor="accent3"/>
      </w:tblBorders>
    </w:tblPr>
    <w:tblStylePr w:type="firstRow">
      <w:rPr>
        <w:b/>
        <w:bCs/>
      </w:rPr>
      <w:tblPr/>
      <w:tcPr>
        <w:tcBorders>
          <w:bottom w:val="single" w:sz="4" w:space="0" w:color="70AD45" w:themeColor="accent3"/>
        </w:tcBorders>
      </w:tcPr>
    </w:tblStylePr>
    <w:tblStylePr w:type="lastRow">
      <w:rPr>
        <w:b/>
        <w:bCs/>
      </w:rPr>
      <w:tblPr/>
      <w:tcPr>
        <w:tcBorders>
          <w:top w:val="double" w:sz="4" w:space="0" w:color="70AD45" w:themeColor="accent3"/>
        </w:tcBorders>
      </w:tcPr>
    </w:tblStylePr>
    <w:tblStylePr w:type="firstCol">
      <w:rPr>
        <w:b/>
        <w:bCs/>
      </w:rPr>
    </w:tblStylePr>
    <w:tblStylePr w:type="lastCol">
      <w:rPr>
        <w:b/>
        <w:bCs/>
      </w:rPr>
    </w:tblStylePr>
    <w:tblStylePr w:type="band1Vert">
      <w:tblPr/>
      <w:tcPr>
        <w:shd w:val="clear" w:color="auto" w:fill="E2EFD8" w:themeFill="accent3" w:themeFillTint="33"/>
      </w:tcPr>
    </w:tblStylePr>
    <w:tblStylePr w:type="band1Horz">
      <w:tblPr/>
      <w:tcPr>
        <w:shd w:val="clear" w:color="auto" w:fill="E2EFD8" w:themeFill="accent3" w:themeFillTint="33"/>
      </w:tcPr>
    </w:tblStylePr>
  </w:style>
  <w:style w:type="table" w:styleId="ListTable6Colorful-Accent4">
    <w:name w:val="List Table 6 Colorful Accent 4"/>
    <w:basedOn w:val="TableNormal"/>
    <w:uiPriority w:val="51"/>
    <w:rsid w:val="00AC29D4"/>
    <w:pPr>
      <w:spacing w:after="0" w:line="240" w:lineRule="auto"/>
    </w:pPr>
    <w:rPr>
      <w:color w:val="B34814" w:themeColor="accent4" w:themeShade="BF"/>
    </w:rPr>
    <w:tblPr>
      <w:tblStyleRowBandSize w:val="1"/>
      <w:tblStyleColBandSize w:val="1"/>
      <w:tblBorders>
        <w:top w:val="single" w:sz="4" w:space="0" w:color="E66425" w:themeColor="accent4"/>
        <w:bottom w:val="single" w:sz="4" w:space="0" w:color="E66425" w:themeColor="accent4"/>
      </w:tblBorders>
    </w:tblPr>
    <w:tblStylePr w:type="firstRow">
      <w:rPr>
        <w:b/>
        <w:bCs/>
      </w:rPr>
      <w:tblPr/>
      <w:tcPr>
        <w:tcBorders>
          <w:bottom w:val="single" w:sz="4" w:space="0" w:color="E66425" w:themeColor="accent4"/>
        </w:tcBorders>
      </w:tcPr>
    </w:tblStylePr>
    <w:tblStylePr w:type="lastRow">
      <w:rPr>
        <w:b/>
        <w:bCs/>
      </w:rPr>
      <w:tblPr/>
      <w:tcPr>
        <w:tcBorders>
          <w:top w:val="double" w:sz="4" w:space="0" w:color="E66425" w:themeColor="accent4"/>
        </w:tcBorders>
      </w:tcPr>
    </w:tblStylePr>
    <w:tblStylePr w:type="firstCol">
      <w:rPr>
        <w:b/>
        <w:bCs/>
      </w:rPr>
    </w:tblStylePr>
    <w:tblStylePr w:type="lastCol">
      <w:rPr>
        <w:b/>
        <w:bCs/>
      </w:rPr>
    </w:tblStylePr>
    <w:tblStylePr w:type="band1Vert">
      <w:tblPr/>
      <w:tcPr>
        <w:shd w:val="clear" w:color="auto" w:fill="FADFD3" w:themeFill="accent4" w:themeFillTint="33"/>
      </w:tcPr>
    </w:tblStylePr>
    <w:tblStylePr w:type="band1Horz">
      <w:tblPr/>
      <w:tcPr>
        <w:shd w:val="clear" w:color="auto" w:fill="FADFD3" w:themeFill="accent4" w:themeFillTint="33"/>
      </w:tcPr>
    </w:tblStylePr>
  </w:style>
  <w:style w:type="table" w:styleId="ListTable6Colorful-Accent5">
    <w:name w:val="List Table 6 Colorful Accent 5"/>
    <w:basedOn w:val="TableNormal"/>
    <w:uiPriority w:val="51"/>
    <w:rsid w:val="00AC29D4"/>
    <w:pPr>
      <w:spacing w:after="0" w:line="240" w:lineRule="auto"/>
    </w:pPr>
    <w:rPr>
      <w:color w:val="2F246E" w:themeColor="accent5" w:themeShade="BF"/>
    </w:rPr>
    <w:tblPr>
      <w:tblStyleRowBandSize w:val="1"/>
      <w:tblStyleColBandSize w:val="1"/>
      <w:tblBorders>
        <w:top w:val="single" w:sz="4" w:space="0" w:color="403193" w:themeColor="accent5"/>
        <w:bottom w:val="single" w:sz="4" w:space="0" w:color="403193" w:themeColor="accent5"/>
      </w:tblBorders>
    </w:tblPr>
    <w:tblStylePr w:type="firstRow">
      <w:rPr>
        <w:b/>
        <w:bCs/>
      </w:rPr>
      <w:tblPr/>
      <w:tcPr>
        <w:tcBorders>
          <w:bottom w:val="single" w:sz="4" w:space="0" w:color="403193" w:themeColor="accent5"/>
        </w:tcBorders>
      </w:tcPr>
    </w:tblStylePr>
    <w:tblStylePr w:type="lastRow">
      <w:rPr>
        <w:b/>
        <w:bCs/>
      </w:rPr>
      <w:tblPr/>
      <w:tcPr>
        <w:tcBorders>
          <w:top w:val="double" w:sz="4" w:space="0" w:color="403193" w:themeColor="accent5"/>
        </w:tcBorders>
      </w:tcPr>
    </w:tblStylePr>
    <w:tblStylePr w:type="firstCol">
      <w:rPr>
        <w:b/>
        <w:bCs/>
      </w:rPr>
    </w:tblStylePr>
    <w:tblStylePr w:type="lastCol">
      <w:rPr>
        <w:b/>
        <w:bCs/>
      </w:rPr>
    </w:tblStylePr>
    <w:tblStylePr w:type="band1Vert">
      <w:tblPr/>
      <w:tcPr>
        <w:shd w:val="clear" w:color="auto" w:fill="D4CFEF" w:themeFill="accent5" w:themeFillTint="33"/>
      </w:tcPr>
    </w:tblStylePr>
    <w:tblStylePr w:type="band1Horz">
      <w:tblPr/>
      <w:tcPr>
        <w:shd w:val="clear" w:color="auto" w:fill="D4CFEF" w:themeFill="accent5" w:themeFillTint="33"/>
      </w:tcPr>
    </w:tblStylePr>
  </w:style>
  <w:style w:type="table" w:styleId="ListTable6Colorful-Accent6">
    <w:name w:val="List Table 6 Colorful Accent 6"/>
    <w:basedOn w:val="TableNormal"/>
    <w:uiPriority w:val="51"/>
    <w:rsid w:val="00AC29D4"/>
    <w:pPr>
      <w:spacing w:after="0" w:line="240" w:lineRule="auto"/>
    </w:pPr>
    <w:rPr>
      <w:color w:val="4B200F" w:themeColor="accent6" w:themeShade="BF"/>
    </w:rPr>
    <w:tblPr>
      <w:tblStyleRowBandSize w:val="1"/>
      <w:tblStyleColBandSize w:val="1"/>
      <w:tblBorders>
        <w:top w:val="single" w:sz="4" w:space="0" w:color="652B14" w:themeColor="accent6"/>
        <w:bottom w:val="single" w:sz="4" w:space="0" w:color="652B14" w:themeColor="accent6"/>
      </w:tblBorders>
    </w:tblPr>
    <w:tblStylePr w:type="firstRow">
      <w:rPr>
        <w:b/>
        <w:bCs/>
      </w:rPr>
      <w:tblPr/>
      <w:tcPr>
        <w:tcBorders>
          <w:bottom w:val="single" w:sz="4" w:space="0" w:color="652B14" w:themeColor="accent6"/>
        </w:tcBorders>
      </w:tcPr>
    </w:tblStylePr>
    <w:tblStylePr w:type="lastRow">
      <w:rPr>
        <w:b/>
        <w:bCs/>
      </w:rPr>
      <w:tblPr/>
      <w:tcPr>
        <w:tcBorders>
          <w:top w:val="double" w:sz="4" w:space="0" w:color="652B14" w:themeColor="accent6"/>
        </w:tcBorders>
      </w:tcPr>
    </w:tblStylePr>
    <w:tblStylePr w:type="firstCol">
      <w:rPr>
        <w:b/>
        <w:bCs/>
      </w:rPr>
    </w:tblStylePr>
    <w:tblStylePr w:type="lastCol">
      <w:rPr>
        <w:b/>
        <w:bCs/>
      </w:rPr>
    </w:tblStylePr>
    <w:tblStylePr w:type="band1Vert">
      <w:tblPr/>
      <w:tcPr>
        <w:shd w:val="clear" w:color="auto" w:fill="F2CCBD" w:themeFill="accent6" w:themeFillTint="33"/>
      </w:tcPr>
    </w:tblStylePr>
    <w:tblStylePr w:type="band1Horz">
      <w:tblPr/>
      <w:tcPr>
        <w:shd w:val="clear" w:color="auto" w:fill="F2CCBD" w:themeFill="accent6" w:themeFillTint="33"/>
      </w:tcPr>
    </w:tblStylePr>
  </w:style>
  <w:style w:type="table" w:styleId="ListTable7Colorful">
    <w:name w:val="List Table 7 Colorful"/>
    <w:basedOn w:val="TableNormal"/>
    <w:uiPriority w:val="52"/>
    <w:rsid w:val="00AC29D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C29D4"/>
    <w:pPr>
      <w:spacing w:after="0" w:line="240" w:lineRule="auto"/>
    </w:pPr>
    <w:rPr>
      <w:color w:val="305A89"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79B8"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79B8"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79B8"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79B8" w:themeColor="accent1"/>
        </w:tcBorders>
        <w:shd w:val="clear" w:color="auto" w:fill="FFFFFF" w:themeFill="background1"/>
      </w:tcPr>
    </w:tblStylePr>
    <w:tblStylePr w:type="band1Vert">
      <w:tblPr/>
      <w:tcPr>
        <w:shd w:val="clear" w:color="auto" w:fill="D8E4F1" w:themeFill="accent1" w:themeFillTint="33"/>
      </w:tcPr>
    </w:tblStylePr>
    <w:tblStylePr w:type="band1Horz">
      <w:tblPr/>
      <w:tcPr>
        <w:shd w:val="clear" w:color="auto" w:fill="D8E4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C29D4"/>
    <w:pPr>
      <w:spacing w:after="0" w:line="240" w:lineRule="auto"/>
    </w:pPr>
    <w:rPr>
      <w:color w:val="D1870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BAD2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BAD2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BAD2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BAD22" w:themeColor="accent2"/>
        </w:tcBorders>
        <w:shd w:val="clear" w:color="auto" w:fill="FFFFFF" w:themeFill="background1"/>
      </w:tcPr>
    </w:tblStylePr>
    <w:tblStylePr w:type="band1Vert">
      <w:tblPr/>
      <w:tcPr>
        <w:shd w:val="clear" w:color="auto" w:fill="FEEED2" w:themeFill="accent2" w:themeFillTint="33"/>
      </w:tcPr>
    </w:tblStylePr>
    <w:tblStylePr w:type="band1Horz">
      <w:tblPr/>
      <w:tcPr>
        <w:shd w:val="clear" w:color="auto" w:fill="FEEED2"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C29D4"/>
    <w:pPr>
      <w:spacing w:after="0" w:line="240" w:lineRule="auto"/>
    </w:pPr>
    <w:rPr>
      <w:color w:val="538133"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5" w:themeColor="accent3"/>
        </w:tcBorders>
        <w:shd w:val="clear" w:color="auto" w:fill="FFFFFF" w:themeFill="background1"/>
      </w:tcPr>
    </w:tblStylePr>
    <w:tblStylePr w:type="band1Vert">
      <w:tblPr/>
      <w:tcPr>
        <w:shd w:val="clear" w:color="auto" w:fill="E2EFD8" w:themeFill="accent3" w:themeFillTint="33"/>
      </w:tcPr>
    </w:tblStylePr>
    <w:tblStylePr w:type="band1Horz">
      <w:tblPr/>
      <w:tcPr>
        <w:shd w:val="clear" w:color="auto" w:fill="E2EFD8"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C29D4"/>
    <w:pPr>
      <w:spacing w:after="0" w:line="240" w:lineRule="auto"/>
    </w:pPr>
    <w:rPr>
      <w:color w:val="B34814"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6642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6642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6642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66425" w:themeColor="accent4"/>
        </w:tcBorders>
        <w:shd w:val="clear" w:color="auto" w:fill="FFFFFF" w:themeFill="background1"/>
      </w:tcPr>
    </w:tblStylePr>
    <w:tblStylePr w:type="band1Vert">
      <w:tblPr/>
      <w:tcPr>
        <w:shd w:val="clear" w:color="auto" w:fill="FADFD3" w:themeFill="accent4" w:themeFillTint="33"/>
      </w:tcPr>
    </w:tblStylePr>
    <w:tblStylePr w:type="band1Horz">
      <w:tblPr/>
      <w:tcPr>
        <w:shd w:val="clear" w:color="auto" w:fill="FADFD3"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C29D4"/>
    <w:pPr>
      <w:spacing w:after="0" w:line="240" w:lineRule="auto"/>
    </w:pPr>
    <w:rPr>
      <w:color w:val="2F246E"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031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031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031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03193" w:themeColor="accent5"/>
        </w:tcBorders>
        <w:shd w:val="clear" w:color="auto" w:fill="FFFFFF" w:themeFill="background1"/>
      </w:tcPr>
    </w:tblStylePr>
    <w:tblStylePr w:type="band1Vert">
      <w:tblPr/>
      <w:tcPr>
        <w:shd w:val="clear" w:color="auto" w:fill="D4CFEF" w:themeFill="accent5" w:themeFillTint="33"/>
      </w:tcPr>
    </w:tblStylePr>
    <w:tblStylePr w:type="band1Horz">
      <w:tblPr/>
      <w:tcPr>
        <w:shd w:val="clear" w:color="auto" w:fill="D4CF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C29D4"/>
    <w:pPr>
      <w:spacing w:after="0" w:line="240" w:lineRule="auto"/>
    </w:pPr>
    <w:rPr>
      <w:color w:val="4B200F"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52B14"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52B14"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52B14"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52B14" w:themeColor="accent6"/>
        </w:tcBorders>
        <w:shd w:val="clear" w:color="auto" w:fill="FFFFFF" w:themeFill="background1"/>
      </w:tcPr>
    </w:tblStylePr>
    <w:tblStylePr w:type="band1Vert">
      <w:tblPr/>
      <w:tcPr>
        <w:shd w:val="clear" w:color="auto" w:fill="F2CCBD" w:themeFill="accent6" w:themeFillTint="33"/>
      </w:tcPr>
    </w:tblStylePr>
    <w:tblStylePr w:type="band1Horz">
      <w:tblPr/>
      <w:tcPr>
        <w:shd w:val="clear" w:color="auto" w:fill="F2CCBD"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AC29D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rPr>
  </w:style>
  <w:style w:type="character" w:customStyle="1" w:styleId="MacroTextChar">
    <w:name w:val="Macro Text Char"/>
    <w:basedOn w:val="DefaultParagraphFont"/>
    <w:link w:val="MacroText"/>
    <w:uiPriority w:val="99"/>
    <w:semiHidden/>
    <w:rsid w:val="00AC29D4"/>
    <w:rPr>
      <w:rFonts w:ascii="Consolas" w:hAnsi="Consolas"/>
      <w:sz w:val="22"/>
    </w:rPr>
  </w:style>
  <w:style w:type="table" w:styleId="MediumGrid1">
    <w:name w:val="Medium Grid 1"/>
    <w:basedOn w:val="TableNormal"/>
    <w:uiPriority w:val="40"/>
    <w:semiHidden/>
    <w:unhideWhenUsed/>
    <w:rsid w:val="00AC29D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41"/>
    <w:semiHidden/>
    <w:unhideWhenUsed/>
    <w:rsid w:val="00AC29D4"/>
    <w:pPr>
      <w:spacing w:after="0" w:line="240" w:lineRule="auto"/>
    </w:pPr>
    <w:tblPr>
      <w:tblStyleRowBandSize w:val="1"/>
      <w:tblStyleColBandSize w:val="1"/>
      <w:tblBorders>
        <w:top w:val="single" w:sz="8" w:space="0" w:color="6E9ACC" w:themeColor="accent1" w:themeTint="BF"/>
        <w:left w:val="single" w:sz="8" w:space="0" w:color="6E9ACC" w:themeColor="accent1" w:themeTint="BF"/>
        <w:bottom w:val="single" w:sz="8" w:space="0" w:color="6E9ACC" w:themeColor="accent1" w:themeTint="BF"/>
        <w:right w:val="single" w:sz="8" w:space="0" w:color="6E9ACC" w:themeColor="accent1" w:themeTint="BF"/>
        <w:insideH w:val="single" w:sz="8" w:space="0" w:color="6E9ACC" w:themeColor="accent1" w:themeTint="BF"/>
        <w:insideV w:val="single" w:sz="8" w:space="0" w:color="6E9ACC" w:themeColor="accent1" w:themeTint="BF"/>
      </w:tblBorders>
    </w:tblPr>
    <w:tcPr>
      <w:shd w:val="clear" w:color="auto" w:fill="CFDDEE" w:themeFill="accent1" w:themeFillTint="3F"/>
    </w:tcPr>
    <w:tblStylePr w:type="firstRow">
      <w:rPr>
        <w:b/>
        <w:bCs/>
      </w:rPr>
    </w:tblStylePr>
    <w:tblStylePr w:type="lastRow">
      <w:rPr>
        <w:b/>
        <w:bCs/>
      </w:rPr>
      <w:tblPr/>
      <w:tcPr>
        <w:tcBorders>
          <w:top w:val="single" w:sz="18" w:space="0" w:color="6E9ACC" w:themeColor="accent1" w:themeTint="BF"/>
        </w:tcBorders>
      </w:tcPr>
    </w:tblStylePr>
    <w:tblStylePr w:type="firstCol">
      <w:rPr>
        <w:b/>
        <w:bCs/>
      </w:rPr>
    </w:tblStylePr>
    <w:tblStylePr w:type="lastCol">
      <w:rPr>
        <w:b/>
        <w:bCs/>
      </w:rPr>
    </w:tblStylePr>
    <w:tblStylePr w:type="band1Vert">
      <w:tblPr/>
      <w:tcPr>
        <w:shd w:val="clear" w:color="auto" w:fill="9EBCDD" w:themeFill="accent1" w:themeFillTint="7F"/>
      </w:tcPr>
    </w:tblStylePr>
    <w:tblStylePr w:type="band1Horz">
      <w:tblPr/>
      <w:tcPr>
        <w:shd w:val="clear" w:color="auto" w:fill="9EBCDD" w:themeFill="accent1" w:themeFillTint="7F"/>
      </w:tcPr>
    </w:tblStylePr>
  </w:style>
  <w:style w:type="table" w:styleId="MediumGrid1-Accent2">
    <w:name w:val="Medium Grid 1 Accent 2"/>
    <w:basedOn w:val="TableNormal"/>
    <w:uiPriority w:val="42"/>
    <w:semiHidden/>
    <w:unhideWhenUsed/>
    <w:rsid w:val="00AC29D4"/>
    <w:pPr>
      <w:spacing w:after="0" w:line="240" w:lineRule="auto"/>
    </w:pPr>
    <w:tblPr>
      <w:tblStyleRowBandSize w:val="1"/>
      <w:tblStyleColBandSize w:val="1"/>
      <w:tblBorders>
        <w:top w:val="single" w:sz="8" w:space="0" w:color="FCC159" w:themeColor="accent2" w:themeTint="BF"/>
        <w:left w:val="single" w:sz="8" w:space="0" w:color="FCC159" w:themeColor="accent2" w:themeTint="BF"/>
        <w:bottom w:val="single" w:sz="8" w:space="0" w:color="FCC159" w:themeColor="accent2" w:themeTint="BF"/>
        <w:right w:val="single" w:sz="8" w:space="0" w:color="FCC159" w:themeColor="accent2" w:themeTint="BF"/>
        <w:insideH w:val="single" w:sz="8" w:space="0" w:color="FCC159" w:themeColor="accent2" w:themeTint="BF"/>
        <w:insideV w:val="single" w:sz="8" w:space="0" w:color="FCC159" w:themeColor="accent2" w:themeTint="BF"/>
      </w:tblBorders>
    </w:tblPr>
    <w:tcPr>
      <w:shd w:val="clear" w:color="auto" w:fill="FEEAC8" w:themeFill="accent2" w:themeFillTint="3F"/>
    </w:tcPr>
    <w:tblStylePr w:type="firstRow">
      <w:rPr>
        <w:b/>
        <w:bCs/>
      </w:rPr>
    </w:tblStylePr>
    <w:tblStylePr w:type="lastRow">
      <w:rPr>
        <w:b/>
        <w:bCs/>
      </w:rPr>
      <w:tblPr/>
      <w:tcPr>
        <w:tcBorders>
          <w:top w:val="single" w:sz="18" w:space="0" w:color="FCC159" w:themeColor="accent2" w:themeTint="BF"/>
        </w:tcBorders>
      </w:tcPr>
    </w:tblStylePr>
    <w:tblStylePr w:type="firstCol">
      <w:rPr>
        <w:b/>
        <w:bCs/>
      </w:rPr>
    </w:tblStylePr>
    <w:tblStylePr w:type="lastCol">
      <w:rPr>
        <w:b/>
        <w:bCs/>
      </w:rPr>
    </w:tblStylePr>
    <w:tblStylePr w:type="band1Vert">
      <w:tblPr/>
      <w:tcPr>
        <w:shd w:val="clear" w:color="auto" w:fill="FDD590" w:themeFill="accent2" w:themeFillTint="7F"/>
      </w:tcPr>
    </w:tblStylePr>
    <w:tblStylePr w:type="band1Horz">
      <w:tblPr/>
      <w:tcPr>
        <w:shd w:val="clear" w:color="auto" w:fill="FDD590" w:themeFill="accent2" w:themeFillTint="7F"/>
      </w:tcPr>
    </w:tblStylePr>
  </w:style>
  <w:style w:type="table" w:styleId="MediumGrid1-Accent3">
    <w:name w:val="Medium Grid 1 Accent 3"/>
    <w:basedOn w:val="TableNormal"/>
    <w:uiPriority w:val="43"/>
    <w:semiHidden/>
    <w:unhideWhenUsed/>
    <w:rsid w:val="00AC29D4"/>
    <w:pPr>
      <w:spacing w:after="0" w:line="240" w:lineRule="auto"/>
    </w:pPr>
    <w:tblPr>
      <w:tblStyleRowBandSize w:val="1"/>
      <w:tblStyleColBandSize w:val="1"/>
      <w:tblBorders>
        <w:top w:val="single" w:sz="8" w:space="0" w:color="92C56F" w:themeColor="accent3" w:themeTint="BF"/>
        <w:left w:val="single" w:sz="8" w:space="0" w:color="92C56F" w:themeColor="accent3" w:themeTint="BF"/>
        <w:bottom w:val="single" w:sz="8" w:space="0" w:color="92C56F" w:themeColor="accent3" w:themeTint="BF"/>
        <w:right w:val="single" w:sz="8" w:space="0" w:color="92C56F" w:themeColor="accent3" w:themeTint="BF"/>
        <w:insideH w:val="single" w:sz="8" w:space="0" w:color="92C56F" w:themeColor="accent3" w:themeTint="BF"/>
        <w:insideV w:val="single" w:sz="8" w:space="0" w:color="92C56F" w:themeColor="accent3" w:themeTint="BF"/>
      </w:tblBorders>
    </w:tblPr>
    <w:tcPr>
      <w:shd w:val="clear" w:color="auto" w:fill="DBECCF" w:themeFill="accent3" w:themeFillTint="3F"/>
    </w:tcPr>
    <w:tblStylePr w:type="firstRow">
      <w:rPr>
        <w:b/>
        <w:bCs/>
      </w:rPr>
    </w:tblStylePr>
    <w:tblStylePr w:type="lastRow">
      <w:rPr>
        <w:b/>
        <w:bCs/>
      </w:rPr>
      <w:tblPr/>
      <w:tcPr>
        <w:tcBorders>
          <w:top w:val="single" w:sz="18" w:space="0" w:color="92C56F" w:themeColor="accent3" w:themeTint="BF"/>
        </w:tcBorders>
      </w:tcPr>
    </w:tblStylePr>
    <w:tblStylePr w:type="firstCol">
      <w:rPr>
        <w:b/>
        <w:bCs/>
      </w:rPr>
    </w:tblStylePr>
    <w:tblStylePr w:type="lastCol">
      <w:rPr>
        <w:b/>
        <w:bCs/>
      </w:rPr>
    </w:tblStylePr>
    <w:tblStylePr w:type="band1Vert">
      <w:tblPr/>
      <w:tcPr>
        <w:shd w:val="clear" w:color="auto" w:fill="B7D99F" w:themeFill="accent3" w:themeFillTint="7F"/>
      </w:tcPr>
    </w:tblStylePr>
    <w:tblStylePr w:type="band1Horz">
      <w:tblPr/>
      <w:tcPr>
        <w:shd w:val="clear" w:color="auto" w:fill="B7D99F" w:themeFill="accent3" w:themeFillTint="7F"/>
      </w:tcPr>
    </w:tblStylePr>
  </w:style>
  <w:style w:type="table" w:styleId="MediumGrid1-Accent4">
    <w:name w:val="Medium Grid 1 Accent 4"/>
    <w:basedOn w:val="TableNormal"/>
    <w:uiPriority w:val="44"/>
    <w:semiHidden/>
    <w:unhideWhenUsed/>
    <w:rsid w:val="00AC29D4"/>
    <w:pPr>
      <w:spacing w:after="0" w:line="240" w:lineRule="auto"/>
    </w:pPr>
    <w:tblPr>
      <w:tblStyleRowBandSize w:val="1"/>
      <w:tblStyleColBandSize w:val="1"/>
      <w:tblBorders>
        <w:top w:val="single" w:sz="8" w:space="0" w:color="EC8A5B" w:themeColor="accent4" w:themeTint="BF"/>
        <w:left w:val="single" w:sz="8" w:space="0" w:color="EC8A5B" w:themeColor="accent4" w:themeTint="BF"/>
        <w:bottom w:val="single" w:sz="8" w:space="0" w:color="EC8A5B" w:themeColor="accent4" w:themeTint="BF"/>
        <w:right w:val="single" w:sz="8" w:space="0" w:color="EC8A5B" w:themeColor="accent4" w:themeTint="BF"/>
        <w:insideH w:val="single" w:sz="8" w:space="0" w:color="EC8A5B" w:themeColor="accent4" w:themeTint="BF"/>
        <w:insideV w:val="single" w:sz="8" w:space="0" w:color="EC8A5B" w:themeColor="accent4" w:themeTint="BF"/>
      </w:tblBorders>
    </w:tblPr>
    <w:tcPr>
      <w:shd w:val="clear" w:color="auto" w:fill="F8D8C8" w:themeFill="accent4" w:themeFillTint="3F"/>
    </w:tcPr>
    <w:tblStylePr w:type="firstRow">
      <w:rPr>
        <w:b/>
        <w:bCs/>
      </w:rPr>
    </w:tblStylePr>
    <w:tblStylePr w:type="lastRow">
      <w:rPr>
        <w:b/>
        <w:bCs/>
      </w:rPr>
      <w:tblPr/>
      <w:tcPr>
        <w:tcBorders>
          <w:top w:val="single" w:sz="18" w:space="0" w:color="EC8A5B" w:themeColor="accent4" w:themeTint="BF"/>
        </w:tcBorders>
      </w:tcPr>
    </w:tblStylePr>
    <w:tblStylePr w:type="firstCol">
      <w:rPr>
        <w:b/>
        <w:bCs/>
      </w:rPr>
    </w:tblStylePr>
    <w:tblStylePr w:type="lastCol">
      <w:rPr>
        <w:b/>
        <w:bCs/>
      </w:rPr>
    </w:tblStylePr>
    <w:tblStylePr w:type="band1Vert">
      <w:tblPr/>
      <w:tcPr>
        <w:shd w:val="clear" w:color="auto" w:fill="F2B192" w:themeFill="accent4" w:themeFillTint="7F"/>
      </w:tcPr>
    </w:tblStylePr>
    <w:tblStylePr w:type="band1Horz">
      <w:tblPr/>
      <w:tcPr>
        <w:shd w:val="clear" w:color="auto" w:fill="F2B192" w:themeFill="accent4" w:themeFillTint="7F"/>
      </w:tcPr>
    </w:tblStylePr>
  </w:style>
  <w:style w:type="table" w:styleId="MediumGrid1-Accent5">
    <w:name w:val="Medium Grid 1 Accent 5"/>
    <w:basedOn w:val="TableNormal"/>
    <w:uiPriority w:val="45"/>
    <w:semiHidden/>
    <w:unhideWhenUsed/>
    <w:rsid w:val="00AC29D4"/>
    <w:pPr>
      <w:spacing w:after="0" w:line="240" w:lineRule="auto"/>
    </w:pPr>
    <w:tblPr>
      <w:tblStyleRowBandSize w:val="1"/>
      <w:tblStyleColBandSize w:val="1"/>
      <w:tblBorders>
        <w:top w:val="single" w:sz="8" w:space="0" w:color="604EC4" w:themeColor="accent5" w:themeTint="BF"/>
        <w:left w:val="single" w:sz="8" w:space="0" w:color="604EC4" w:themeColor="accent5" w:themeTint="BF"/>
        <w:bottom w:val="single" w:sz="8" w:space="0" w:color="604EC4" w:themeColor="accent5" w:themeTint="BF"/>
        <w:right w:val="single" w:sz="8" w:space="0" w:color="604EC4" w:themeColor="accent5" w:themeTint="BF"/>
        <w:insideH w:val="single" w:sz="8" w:space="0" w:color="604EC4" w:themeColor="accent5" w:themeTint="BF"/>
        <w:insideV w:val="single" w:sz="8" w:space="0" w:color="604EC4" w:themeColor="accent5" w:themeTint="BF"/>
      </w:tblBorders>
    </w:tblPr>
    <w:tcPr>
      <w:shd w:val="clear" w:color="auto" w:fill="CAC4EB" w:themeFill="accent5" w:themeFillTint="3F"/>
    </w:tcPr>
    <w:tblStylePr w:type="firstRow">
      <w:rPr>
        <w:b/>
        <w:bCs/>
      </w:rPr>
    </w:tblStylePr>
    <w:tblStylePr w:type="lastRow">
      <w:rPr>
        <w:b/>
        <w:bCs/>
      </w:rPr>
      <w:tblPr/>
      <w:tcPr>
        <w:tcBorders>
          <w:top w:val="single" w:sz="18" w:space="0" w:color="604EC4" w:themeColor="accent5" w:themeTint="BF"/>
        </w:tcBorders>
      </w:tcPr>
    </w:tblStylePr>
    <w:tblStylePr w:type="firstCol">
      <w:rPr>
        <w:b/>
        <w:bCs/>
      </w:rPr>
    </w:tblStylePr>
    <w:tblStylePr w:type="lastCol">
      <w:rPr>
        <w:b/>
        <w:bCs/>
      </w:rPr>
    </w:tblStylePr>
    <w:tblStylePr w:type="band1Vert">
      <w:tblPr/>
      <w:tcPr>
        <w:shd w:val="clear" w:color="auto" w:fill="9589D7" w:themeFill="accent5" w:themeFillTint="7F"/>
      </w:tcPr>
    </w:tblStylePr>
    <w:tblStylePr w:type="band1Horz">
      <w:tblPr/>
      <w:tcPr>
        <w:shd w:val="clear" w:color="auto" w:fill="9589D7" w:themeFill="accent5" w:themeFillTint="7F"/>
      </w:tcPr>
    </w:tblStylePr>
  </w:style>
  <w:style w:type="table" w:styleId="MediumGrid1-Accent6">
    <w:name w:val="Medium Grid 1 Accent 6"/>
    <w:basedOn w:val="TableNormal"/>
    <w:uiPriority w:val="46"/>
    <w:semiHidden/>
    <w:unhideWhenUsed/>
    <w:rsid w:val="00AC29D4"/>
    <w:pPr>
      <w:spacing w:after="0" w:line="240" w:lineRule="auto"/>
    </w:pPr>
    <w:tblPr>
      <w:tblStyleRowBandSize w:val="1"/>
      <w:tblStyleColBandSize w:val="1"/>
      <w:tblBorders>
        <w:top w:val="single" w:sz="8" w:space="0" w:color="B64D24" w:themeColor="accent6" w:themeTint="BF"/>
        <w:left w:val="single" w:sz="8" w:space="0" w:color="B64D24" w:themeColor="accent6" w:themeTint="BF"/>
        <w:bottom w:val="single" w:sz="8" w:space="0" w:color="B64D24" w:themeColor="accent6" w:themeTint="BF"/>
        <w:right w:val="single" w:sz="8" w:space="0" w:color="B64D24" w:themeColor="accent6" w:themeTint="BF"/>
        <w:insideH w:val="single" w:sz="8" w:space="0" w:color="B64D24" w:themeColor="accent6" w:themeTint="BF"/>
        <w:insideV w:val="single" w:sz="8" w:space="0" w:color="B64D24" w:themeColor="accent6" w:themeTint="BF"/>
      </w:tblBorders>
    </w:tblPr>
    <w:tcPr>
      <w:shd w:val="clear" w:color="auto" w:fill="EFC0AE" w:themeFill="accent6" w:themeFillTint="3F"/>
    </w:tcPr>
    <w:tblStylePr w:type="firstRow">
      <w:rPr>
        <w:b/>
        <w:bCs/>
      </w:rPr>
    </w:tblStylePr>
    <w:tblStylePr w:type="lastRow">
      <w:rPr>
        <w:b/>
        <w:bCs/>
      </w:rPr>
      <w:tblPr/>
      <w:tcPr>
        <w:tcBorders>
          <w:top w:val="single" w:sz="18" w:space="0" w:color="B64D24" w:themeColor="accent6" w:themeTint="BF"/>
        </w:tcBorders>
      </w:tcPr>
    </w:tblStylePr>
    <w:tblStylePr w:type="firstCol">
      <w:rPr>
        <w:b/>
        <w:bCs/>
      </w:rPr>
    </w:tblStylePr>
    <w:tblStylePr w:type="lastCol">
      <w:rPr>
        <w:b/>
        <w:bCs/>
      </w:rPr>
    </w:tblStylePr>
    <w:tblStylePr w:type="band1Vert">
      <w:tblPr/>
      <w:tcPr>
        <w:shd w:val="clear" w:color="auto" w:fill="DF815D" w:themeFill="accent6" w:themeFillTint="7F"/>
      </w:tcPr>
    </w:tblStylePr>
    <w:tblStylePr w:type="band1Horz">
      <w:tblPr/>
      <w:tcPr>
        <w:shd w:val="clear" w:color="auto" w:fill="DF815D" w:themeFill="accent6" w:themeFillTint="7F"/>
      </w:tcPr>
    </w:tblStylePr>
  </w:style>
  <w:style w:type="table" w:styleId="MediumGrid2">
    <w:name w:val="Medium Grid 2"/>
    <w:basedOn w:val="TableNormal"/>
    <w:uiPriority w:val="40"/>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41"/>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4179B8" w:themeColor="accent1"/>
        <w:left w:val="single" w:sz="8" w:space="0" w:color="4179B8" w:themeColor="accent1"/>
        <w:bottom w:val="single" w:sz="8" w:space="0" w:color="4179B8" w:themeColor="accent1"/>
        <w:right w:val="single" w:sz="8" w:space="0" w:color="4179B8" w:themeColor="accent1"/>
        <w:insideH w:val="single" w:sz="8" w:space="0" w:color="4179B8" w:themeColor="accent1"/>
        <w:insideV w:val="single" w:sz="8" w:space="0" w:color="4179B8" w:themeColor="accent1"/>
      </w:tblBorders>
    </w:tblPr>
    <w:tcPr>
      <w:shd w:val="clear" w:color="auto" w:fill="CFDDEE" w:themeFill="accent1" w:themeFillTint="3F"/>
    </w:tcPr>
    <w:tblStylePr w:type="firstRow">
      <w:rPr>
        <w:b/>
        <w:bCs/>
        <w:color w:val="000000" w:themeColor="text1"/>
      </w:rPr>
      <w:tblPr/>
      <w:tcPr>
        <w:shd w:val="clear" w:color="auto" w:fill="ECF1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E4F1" w:themeFill="accent1" w:themeFillTint="33"/>
      </w:tcPr>
    </w:tblStylePr>
    <w:tblStylePr w:type="band1Vert">
      <w:tblPr/>
      <w:tcPr>
        <w:shd w:val="clear" w:color="auto" w:fill="9EBCDD" w:themeFill="accent1" w:themeFillTint="7F"/>
      </w:tcPr>
    </w:tblStylePr>
    <w:tblStylePr w:type="band1Horz">
      <w:tblPr/>
      <w:tcPr>
        <w:tcBorders>
          <w:insideH w:val="single" w:sz="6" w:space="0" w:color="4179B8" w:themeColor="accent1"/>
          <w:insideV w:val="single" w:sz="6" w:space="0" w:color="4179B8" w:themeColor="accent1"/>
        </w:tcBorders>
        <w:shd w:val="clear" w:color="auto" w:fill="9EBCDD"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42"/>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FBAD22" w:themeColor="accent2"/>
        <w:left w:val="single" w:sz="8" w:space="0" w:color="FBAD22" w:themeColor="accent2"/>
        <w:bottom w:val="single" w:sz="8" w:space="0" w:color="FBAD22" w:themeColor="accent2"/>
        <w:right w:val="single" w:sz="8" w:space="0" w:color="FBAD22" w:themeColor="accent2"/>
        <w:insideH w:val="single" w:sz="8" w:space="0" w:color="FBAD22" w:themeColor="accent2"/>
        <w:insideV w:val="single" w:sz="8" w:space="0" w:color="FBAD22" w:themeColor="accent2"/>
      </w:tblBorders>
    </w:tblPr>
    <w:tcPr>
      <w:shd w:val="clear" w:color="auto" w:fill="FEEAC8" w:themeFill="accent2" w:themeFillTint="3F"/>
    </w:tcPr>
    <w:tblStylePr w:type="firstRow">
      <w:rPr>
        <w:b/>
        <w:bCs/>
        <w:color w:val="000000" w:themeColor="text1"/>
      </w:rPr>
      <w:tblPr/>
      <w:tcPr>
        <w:shd w:val="clear" w:color="auto" w:fill="FEF6E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ED2" w:themeFill="accent2" w:themeFillTint="33"/>
      </w:tcPr>
    </w:tblStylePr>
    <w:tblStylePr w:type="band1Vert">
      <w:tblPr/>
      <w:tcPr>
        <w:shd w:val="clear" w:color="auto" w:fill="FDD590" w:themeFill="accent2" w:themeFillTint="7F"/>
      </w:tcPr>
    </w:tblStylePr>
    <w:tblStylePr w:type="band1Horz">
      <w:tblPr/>
      <w:tcPr>
        <w:tcBorders>
          <w:insideH w:val="single" w:sz="6" w:space="0" w:color="FBAD22" w:themeColor="accent2"/>
          <w:insideV w:val="single" w:sz="6" w:space="0" w:color="FBAD22" w:themeColor="accent2"/>
        </w:tcBorders>
        <w:shd w:val="clear" w:color="auto" w:fill="FDD59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43"/>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70AD45" w:themeColor="accent3"/>
        <w:left w:val="single" w:sz="8" w:space="0" w:color="70AD45" w:themeColor="accent3"/>
        <w:bottom w:val="single" w:sz="8" w:space="0" w:color="70AD45" w:themeColor="accent3"/>
        <w:right w:val="single" w:sz="8" w:space="0" w:color="70AD45" w:themeColor="accent3"/>
        <w:insideH w:val="single" w:sz="8" w:space="0" w:color="70AD45" w:themeColor="accent3"/>
        <w:insideV w:val="single" w:sz="8" w:space="0" w:color="70AD45" w:themeColor="accent3"/>
      </w:tblBorders>
    </w:tblPr>
    <w:tcPr>
      <w:shd w:val="clear" w:color="auto" w:fill="DBECCF" w:themeFill="accent3" w:themeFillTint="3F"/>
    </w:tcPr>
    <w:tblStylePr w:type="firstRow">
      <w:rPr>
        <w:b/>
        <w:bCs/>
        <w:color w:val="000000" w:themeColor="text1"/>
      </w:rPr>
      <w:tblPr/>
      <w:tcPr>
        <w:shd w:val="clear" w:color="auto" w:fill="F0F7E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8" w:themeFill="accent3" w:themeFillTint="33"/>
      </w:tcPr>
    </w:tblStylePr>
    <w:tblStylePr w:type="band1Vert">
      <w:tblPr/>
      <w:tcPr>
        <w:shd w:val="clear" w:color="auto" w:fill="B7D99F" w:themeFill="accent3" w:themeFillTint="7F"/>
      </w:tcPr>
    </w:tblStylePr>
    <w:tblStylePr w:type="band1Horz">
      <w:tblPr/>
      <w:tcPr>
        <w:tcBorders>
          <w:insideH w:val="single" w:sz="6" w:space="0" w:color="70AD45" w:themeColor="accent3"/>
          <w:insideV w:val="single" w:sz="6" w:space="0" w:color="70AD45" w:themeColor="accent3"/>
        </w:tcBorders>
        <w:shd w:val="clear" w:color="auto" w:fill="B7D99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44"/>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E66425" w:themeColor="accent4"/>
        <w:left w:val="single" w:sz="8" w:space="0" w:color="E66425" w:themeColor="accent4"/>
        <w:bottom w:val="single" w:sz="8" w:space="0" w:color="E66425" w:themeColor="accent4"/>
        <w:right w:val="single" w:sz="8" w:space="0" w:color="E66425" w:themeColor="accent4"/>
        <w:insideH w:val="single" w:sz="8" w:space="0" w:color="E66425" w:themeColor="accent4"/>
        <w:insideV w:val="single" w:sz="8" w:space="0" w:color="E66425" w:themeColor="accent4"/>
      </w:tblBorders>
    </w:tblPr>
    <w:tcPr>
      <w:shd w:val="clear" w:color="auto" w:fill="F8D8C8" w:themeFill="accent4" w:themeFillTint="3F"/>
    </w:tcPr>
    <w:tblStylePr w:type="firstRow">
      <w:rPr>
        <w:b/>
        <w:bCs/>
        <w:color w:val="000000" w:themeColor="text1"/>
      </w:rPr>
      <w:tblPr/>
      <w:tcPr>
        <w:shd w:val="clear" w:color="auto" w:fill="FCEFE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FD3" w:themeFill="accent4" w:themeFillTint="33"/>
      </w:tcPr>
    </w:tblStylePr>
    <w:tblStylePr w:type="band1Vert">
      <w:tblPr/>
      <w:tcPr>
        <w:shd w:val="clear" w:color="auto" w:fill="F2B192" w:themeFill="accent4" w:themeFillTint="7F"/>
      </w:tcPr>
    </w:tblStylePr>
    <w:tblStylePr w:type="band1Horz">
      <w:tblPr/>
      <w:tcPr>
        <w:tcBorders>
          <w:insideH w:val="single" w:sz="6" w:space="0" w:color="E66425" w:themeColor="accent4"/>
          <w:insideV w:val="single" w:sz="6" w:space="0" w:color="E66425" w:themeColor="accent4"/>
        </w:tcBorders>
        <w:shd w:val="clear" w:color="auto" w:fill="F2B192"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45"/>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403193" w:themeColor="accent5"/>
        <w:left w:val="single" w:sz="8" w:space="0" w:color="403193" w:themeColor="accent5"/>
        <w:bottom w:val="single" w:sz="8" w:space="0" w:color="403193" w:themeColor="accent5"/>
        <w:right w:val="single" w:sz="8" w:space="0" w:color="403193" w:themeColor="accent5"/>
        <w:insideH w:val="single" w:sz="8" w:space="0" w:color="403193" w:themeColor="accent5"/>
        <w:insideV w:val="single" w:sz="8" w:space="0" w:color="403193" w:themeColor="accent5"/>
      </w:tblBorders>
    </w:tblPr>
    <w:tcPr>
      <w:shd w:val="clear" w:color="auto" w:fill="CAC4EB" w:themeFill="accent5" w:themeFillTint="3F"/>
    </w:tcPr>
    <w:tblStylePr w:type="firstRow">
      <w:rPr>
        <w:b/>
        <w:bCs/>
        <w:color w:val="000000" w:themeColor="text1"/>
      </w:rPr>
      <w:tblPr/>
      <w:tcPr>
        <w:shd w:val="clear" w:color="auto" w:fill="EAE7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4CFEF" w:themeFill="accent5" w:themeFillTint="33"/>
      </w:tcPr>
    </w:tblStylePr>
    <w:tblStylePr w:type="band1Vert">
      <w:tblPr/>
      <w:tcPr>
        <w:shd w:val="clear" w:color="auto" w:fill="9589D7" w:themeFill="accent5" w:themeFillTint="7F"/>
      </w:tcPr>
    </w:tblStylePr>
    <w:tblStylePr w:type="band1Horz">
      <w:tblPr/>
      <w:tcPr>
        <w:tcBorders>
          <w:insideH w:val="single" w:sz="6" w:space="0" w:color="403193" w:themeColor="accent5"/>
          <w:insideV w:val="single" w:sz="6" w:space="0" w:color="403193" w:themeColor="accent5"/>
        </w:tcBorders>
        <w:shd w:val="clear" w:color="auto" w:fill="9589D7"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46"/>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652B14" w:themeColor="accent6"/>
        <w:left w:val="single" w:sz="8" w:space="0" w:color="652B14" w:themeColor="accent6"/>
        <w:bottom w:val="single" w:sz="8" w:space="0" w:color="652B14" w:themeColor="accent6"/>
        <w:right w:val="single" w:sz="8" w:space="0" w:color="652B14" w:themeColor="accent6"/>
        <w:insideH w:val="single" w:sz="8" w:space="0" w:color="652B14" w:themeColor="accent6"/>
        <w:insideV w:val="single" w:sz="8" w:space="0" w:color="652B14" w:themeColor="accent6"/>
      </w:tblBorders>
    </w:tblPr>
    <w:tcPr>
      <w:shd w:val="clear" w:color="auto" w:fill="EFC0AE" w:themeFill="accent6" w:themeFillTint="3F"/>
    </w:tcPr>
    <w:tblStylePr w:type="firstRow">
      <w:rPr>
        <w:b/>
        <w:bCs/>
        <w:color w:val="000000" w:themeColor="text1"/>
      </w:rPr>
      <w:tblPr/>
      <w:tcPr>
        <w:shd w:val="clear" w:color="auto" w:fill="F8E6DF"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CBD" w:themeFill="accent6" w:themeFillTint="33"/>
      </w:tcPr>
    </w:tblStylePr>
    <w:tblStylePr w:type="band1Vert">
      <w:tblPr/>
      <w:tcPr>
        <w:shd w:val="clear" w:color="auto" w:fill="DF815D" w:themeFill="accent6" w:themeFillTint="7F"/>
      </w:tcPr>
    </w:tblStylePr>
    <w:tblStylePr w:type="band1Horz">
      <w:tblPr/>
      <w:tcPr>
        <w:tcBorders>
          <w:insideH w:val="single" w:sz="6" w:space="0" w:color="652B14" w:themeColor="accent6"/>
          <w:insideV w:val="single" w:sz="6" w:space="0" w:color="652B14" w:themeColor="accent6"/>
        </w:tcBorders>
        <w:shd w:val="clear" w:color="auto" w:fill="DF815D" w:themeFill="accent6" w:themeFillTint="7F"/>
      </w:tcPr>
    </w:tblStylePr>
    <w:tblStylePr w:type="nwCell">
      <w:tblPr/>
      <w:tcPr>
        <w:shd w:val="clear" w:color="auto" w:fill="FFFFFF" w:themeFill="background1"/>
      </w:tcPr>
    </w:tblStylePr>
  </w:style>
  <w:style w:type="table" w:styleId="MediumGrid3">
    <w:name w:val="Medium Grid 3"/>
    <w:basedOn w:val="TableNormal"/>
    <w:uiPriority w:val="40"/>
    <w:semiHidden/>
    <w:unhideWhenUsed/>
    <w:rsid w:val="00AC29D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41"/>
    <w:semiHidden/>
    <w:unhideWhenUsed/>
    <w:rsid w:val="00AC29D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DD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179B8"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179B8"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179B8"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179B8"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EBCD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EBCDD" w:themeFill="accent1" w:themeFillTint="7F"/>
      </w:tcPr>
    </w:tblStylePr>
  </w:style>
  <w:style w:type="table" w:styleId="MediumGrid3-Accent2">
    <w:name w:val="Medium Grid 3 Accent 2"/>
    <w:basedOn w:val="TableNormal"/>
    <w:uiPriority w:val="42"/>
    <w:semiHidden/>
    <w:unhideWhenUsed/>
    <w:rsid w:val="00AC29D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AC8"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BAD2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BAD2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BAD2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BAD2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DD59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DD590" w:themeFill="accent2" w:themeFillTint="7F"/>
      </w:tcPr>
    </w:tblStylePr>
  </w:style>
  <w:style w:type="table" w:styleId="MediumGrid3-Accent3">
    <w:name w:val="Medium Grid 3 Accent 3"/>
    <w:basedOn w:val="TableNormal"/>
    <w:uiPriority w:val="43"/>
    <w:semiHidden/>
    <w:unhideWhenUsed/>
    <w:rsid w:val="00AC29D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CC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99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99F" w:themeFill="accent3" w:themeFillTint="7F"/>
      </w:tcPr>
    </w:tblStylePr>
  </w:style>
  <w:style w:type="table" w:styleId="MediumGrid3-Accent4">
    <w:name w:val="Medium Grid 3 Accent 4"/>
    <w:basedOn w:val="TableNormal"/>
    <w:uiPriority w:val="44"/>
    <w:semiHidden/>
    <w:unhideWhenUsed/>
    <w:rsid w:val="00AC29D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D8C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6642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6642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6642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6642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B19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B192" w:themeFill="accent4" w:themeFillTint="7F"/>
      </w:tcPr>
    </w:tblStylePr>
  </w:style>
  <w:style w:type="table" w:styleId="MediumGrid3-Accent5">
    <w:name w:val="Medium Grid 3 Accent 5"/>
    <w:basedOn w:val="TableNormal"/>
    <w:uiPriority w:val="45"/>
    <w:semiHidden/>
    <w:unhideWhenUsed/>
    <w:rsid w:val="00AC29D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AC4EB"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031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031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031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031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589D7"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589D7" w:themeFill="accent5" w:themeFillTint="7F"/>
      </w:tcPr>
    </w:tblStylePr>
  </w:style>
  <w:style w:type="table" w:styleId="MediumGrid3-Accent6">
    <w:name w:val="Medium Grid 3 Accent 6"/>
    <w:basedOn w:val="TableNormal"/>
    <w:uiPriority w:val="46"/>
    <w:semiHidden/>
    <w:unhideWhenUsed/>
    <w:rsid w:val="00AC29D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0AE"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52B1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52B1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52B1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52B1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815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815D" w:themeFill="accent6" w:themeFillTint="7F"/>
      </w:tcPr>
    </w:tblStylePr>
  </w:style>
  <w:style w:type="table" w:styleId="MediumList1">
    <w:name w:val="Medium List 1"/>
    <w:basedOn w:val="TableNormal"/>
    <w:uiPriority w:val="40"/>
    <w:semiHidden/>
    <w:unhideWhenUsed/>
    <w:rsid w:val="00AC29D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2E58"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41"/>
    <w:semiHidden/>
    <w:unhideWhenUsed/>
    <w:rsid w:val="00AC29D4"/>
    <w:pPr>
      <w:spacing w:after="0" w:line="240" w:lineRule="auto"/>
    </w:pPr>
    <w:rPr>
      <w:color w:val="000000" w:themeColor="text1"/>
    </w:rPr>
    <w:tblPr>
      <w:tblStyleRowBandSize w:val="1"/>
      <w:tblStyleColBandSize w:val="1"/>
      <w:tblBorders>
        <w:top w:val="single" w:sz="8" w:space="0" w:color="4179B8" w:themeColor="accent1"/>
        <w:bottom w:val="single" w:sz="8" w:space="0" w:color="4179B8" w:themeColor="accent1"/>
      </w:tblBorders>
    </w:tblPr>
    <w:tblStylePr w:type="firstRow">
      <w:rPr>
        <w:rFonts w:asciiTheme="majorHAnsi" w:eastAsiaTheme="majorEastAsia" w:hAnsiTheme="majorHAnsi" w:cstheme="majorBidi"/>
      </w:rPr>
      <w:tblPr/>
      <w:tcPr>
        <w:tcBorders>
          <w:top w:val="nil"/>
          <w:bottom w:val="single" w:sz="8" w:space="0" w:color="4179B8" w:themeColor="accent1"/>
        </w:tcBorders>
      </w:tcPr>
    </w:tblStylePr>
    <w:tblStylePr w:type="lastRow">
      <w:rPr>
        <w:b/>
        <w:bCs/>
        <w:color w:val="002E58" w:themeColor="text2"/>
      </w:rPr>
      <w:tblPr/>
      <w:tcPr>
        <w:tcBorders>
          <w:top w:val="single" w:sz="8" w:space="0" w:color="4179B8" w:themeColor="accent1"/>
          <w:bottom w:val="single" w:sz="8" w:space="0" w:color="4179B8" w:themeColor="accent1"/>
        </w:tcBorders>
      </w:tcPr>
    </w:tblStylePr>
    <w:tblStylePr w:type="firstCol">
      <w:rPr>
        <w:b/>
        <w:bCs/>
      </w:rPr>
    </w:tblStylePr>
    <w:tblStylePr w:type="lastCol">
      <w:rPr>
        <w:b/>
        <w:bCs/>
      </w:rPr>
      <w:tblPr/>
      <w:tcPr>
        <w:tcBorders>
          <w:top w:val="single" w:sz="8" w:space="0" w:color="4179B8" w:themeColor="accent1"/>
          <w:bottom w:val="single" w:sz="8" w:space="0" w:color="4179B8" w:themeColor="accent1"/>
        </w:tcBorders>
      </w:tcPr>
    </w:tblStylePr>
    <w:tblStylePr w:type="band1Vert">
      <w:tblPr/>
      <w:tcPr>
        <w:shd w:val="clear" w:color="auto" w:fill="CFDDEE" w:themeFill="accent1" w:themeFillTint="3F"/>
      </w:tcPr>
    </w:tblStylePr>
    <w:tblStylePr w:type="band1Horz">
      <w:tblPr/>
      <w:tcPr>
        <w:shd w:val="clear" w:color="auto" w:fill="CFDDEE" w:themeFill="accent1" w:themeFillTint="3F"/>
      </w:tcPr>
    </w:tblStylePr>
  </w:style>
  <w:style w:type="table" w:styleId="MediumList1-Accent2">
    <w:name w:val="Medium List 1 Accent 2"/>
    <w:basedOn w:val="TableNormal"/>
    <w:uiPriority w:val="42"/>
    <w:semiHidden/>
    <w:unhideWhenUsed/>
    <w:rsid w:val="00AC29D4"/>
    <w:pPr>
      <w:spacing w:after="0" w:line="240" w:lineRule="auto"/>
    </w:pPr>
    <w:rPr>
      <w:color w:val="000000" w:themeColor="text1"/>
    </w:rPr>
    <w:tblPr>
      <w:tblStyleRowBandSize w:val="1"/>
      <w:tblStyleColBandSize w:val="1"/>
      <w:tblBorders>
        <w:top w:val="single" w:sz="8" w:space="0" w:color="FBAD22" w:themeColor="accent2"/>
        <w:bottom w:val="single" w:sz="8" w:space="0" w:color="FBAD22" w:themeColor="accent2"/>
      </w:tblBorders>
    </w:tblPr>
    <w:tblStylePr w:type="firstRow">
      <w:rPr>
        <w:rFonts w:asciiTheme="majorHAnsi" w:eastAsiaTheme="majorEastAsia" w:hAnsiTheme="majorHAnsi" w:cstheme="majorBidi"/>
      </w:rPr>
      <w:tblPr/>
      <w:tcPr>
        <w:tcBorders>
          <w:top w:val="nil"/>
          <w:bottom w:val="single" w:sz="8" w:space="0" w:color="FBAD22" w:themeColor="accent2"/>
        </w:tcBorders>
      </w:tcPr>
    </w:tblStylePr>
    <w:tblStylePr w:type="lastRow">
      <w:rPr>
        <w:b/>
        <w:bCs/>
        <w:color w:val="002E58" w:themeColor="text2"/>
      </w:rPr>
      <w:tblPr/>
      <w:tcPr>
        <w:tcBorders>
          <w:top w:val="single" w:sz="8" w:space="0" w:color="FBAD22" w:themeColor="accent2"/>
          <w:bottom w:val="single" w:sz="8" w:space="0" w:color="FBAD22" w:themeColor="accent2"/>
        </w:tcBorders>
      </w:tcPr>
    </w:tblStylePr>
    <w:tblStylePr w:type="firstCol">
      <w:rPr>
        <w:b/>
        <w:bCs/>
      </w:rPr>
    </w:tblStylePr>
    <w:tblStylePr w:type="lastCol">
      <w:rPr>
        <w:b/>
        <w:bCs/>
      </w:rPr>
      <w:tblPr/>
      <w:tcPr>
        <w:tcBorders>
          <w:top w:val="single" w:sz="8" w:space="0" w:color="FBAD22" w:themeColor="accent2"/>
          <w:bottom w:val="single" w:sz="8" w:space="0" w:color="FBAD22" w:themeColor="accent2"/>
        </w:tcBorders>
      </w:tcPr>
    </w:tblStylePr>
    <w:tblStylePr w:type="band1Vert">
      <w:tblPr/>
      <w:tcPr>
        <w:shd w:val="clear" w:color="auto" w:fill="FEEAC8" w:themeFill="accent2" w:themeFillTint="3F"/>
      </w:tcPr>
    </w:tblStylePr>
    <w:tblStylePr w:type="band1Horz">
      <w:tblPr/>
      <w:tcPr>
        <w:shd w:val="clear" w:color="auto" w:fill="FEEAC8" w:themeFill="accent2" w:themeFillTint="3F"/>
      </w:tcPr>
    </w:tblStylePr>
  </w:style>
  <w:style w:type="table" w:styleId="MediumList1-Accent3">
    <w:name w:val="Medium List 1 Accent 3"/>
    <w:basedOn w:val="TableNormal"/>
    <w:uiPriority w:val="43"/>
    <w:semiHidden/>
    <w:unhideWhenUsed/>
    <w:rsid w:val="00AC29D4"/>
    <w:pPr>
      <w:spacing w:after="0" w:line="240" w:lineRule="auto"/>
    </w:pPr>
    <w:rPr>
      <w:color w:val="000000" w:themeColor="text1"/>
    </w:rPr>
    <w:tblPr>
      <w:tblStyleRowBandSize w:val="1"/>
      <w:tblStyleColBandSize w:val="1"/>
      <w:tblBorders>
        <w:top w:val="single" w:sz="8" w:space="0" w:color="70AD45" w:themeColor="accent3"/>
        <w:bottom w:val="single" w:sz="8" w:space="0" w:color="70AD45" w:themeColor="accent3"/>
      </w:tblBorders>
    </w:tblPr>
    <w:tblStylePr w:type="firstRow">
      <w:rPr>
        <w:rFonts w:asciiTheme="majorHAnsi" w:eastAsiaTheme="majorEastAsia" w:hAnsiTheme="majorHAnsi" w:cstheme="majorBidi"/>
      </w:rPr>
      <w:tblPr/>
      <w:tcPr>
        <w:tcBorders>
          <w:top w:val="nil"/>
          <w:bottom w:val="single" w:sz="8" w:space="0" w:color="70AD45" w:themeColor="accent3"/>
        </w:tcBorders>
      </w:tcPr>
    </w:tblStylePr>
    <w:tblStylePr w:type="lastRow">
      <w:rPr>
        <w:b/>
        <w:bCs/>
        <w:color w:val="002E58" w:themeColor="text2"/>
      </w:rPr>
      <w:tblPr/>
      <w:tcPr>
        <w:tcBorders>
          <w:top w:val="single" w:sz="8" w:space="0" w:color="70AD45" w:themeColor="accent3"/>
          <w:bottom w:val="single" w:sz="8" w:space="0" w:color="70AD45" w:themeColor="accent3"/>
        </w:tcBorders>
      </w:tcPr>
    </w:tblStylePr>
    <w:tblStylePr w:type="firstCol">
      <w:rPr>
        <w:b/>
        <w:bCs/>
      </w:rPr>
    </w:tblStylePr>
    <w:tblStylePr w:type="lastCol">
      <w:rPr>
        <w:b/>
        <w:bCs/>
      </w:rPr>
      <w:tblPr/>
      <w:tcPr>
        <w:tcBorders>
          <w:top w:val="single" w:sz="8" w:space="0" w:color="70AD45" w:themeColor="accent3"/>
          <w:bottom w:val="single" w:sz="8" w:space="0" w:color="70AD45" w:themeColor="accent3"/>
        </w:tcBorders>
      </w:tcPr>
    </w:tblStylePr>
    <w:tblStylePr w:type="band1Vert">
      <w:tblPr/>
      <w:tcPr>
        <w:shd w:val="clear" w:color="auto" w:fill="DBECCF" w:themeFill="accent3" w:themeFillTint="3F"/>
      </w:tcPr>
    </w:tblStylePr>
    <w:tblStylePr w:type="band1Horz">
      <w:tblPr/>
      <w:tcPr>
        <w:shd w:val="clear" w:color="auto" w:fill="DBECCF" w:themeFill="accent3" w:themeFillTint="3F"/>
      </w:tcPr>
    </w:tblStylePr>
  </w:style>
  <w:style w:type="table" w:styleId="MediumList1-Accent4">
    <w:name w:val="Medium List 1 Accent 4"/>
    <w:basedOn w:val="TableNormal"/>
    <w:uiPriority w:val="44"/>
    <w:semiHidden/>
    <w:unhideWhenUsed/>
    <w:rsid w:val="00AC29D4"/>
    <w:pPr>
      <w:spacing w:after="0" w:line="240" w:lineRule="auto"/>
    </w:pPr>
    <w:rPr>
      <w:color w:val="000000" w:themeColor="text1"/>
    </w:rPr>
    <w:tblPr>
      <w:tblStyleRowBandSize w:val="1"/>
      <w:tblStyleColBandSize w:val="1"/>
      <w:tblBorders>
        <w:top w:val="single" w:sz="8" w:space="0" w:color="E66425" w:themeColor="accent4"/>
        <w:bottom w:val="single" w:sz="8" w:space="0" w:color="E66425" w:themeColor="accent4"/>
      </w:tblBorders>
    </w:tblPr>
    <w:tblStylePr w:type="firstRow">
      <w:rPr>
        <w:rFonts w:asciiTheme="majorHAnsi" w:eastAsiaTheme="majorEastAsia" w:hAnsiTheme="majorHAnsi" w:cstheme="majorBidi"/>
      </w:rPr>
      <w:tblPr/>
      <w:tcPr>
        <w:tcBorders>
          <w:top w:val="nil"/>
          <w:bottom w:val="single" w:sz="8" w:space="0" w:color="E66425" w:themeColor="accent4"/>
        </w:tcBorders>
      </w:tcPr>
    </w:tblStylePr>
    <w:tblStylePr w:type="lastRow">
      <w:rPr>
        <w:b/>
        <w:bCs/>
        <w:color w:val="002E58" w:themeColor="text2"/>
      </w:rPr>
      <w:tblPr/>
      <w:tcPr>
        <w:tcBorders>
          <w:top w:val="single" w:sz="8" w:space="0" w:color="E66425" w:themeColor="accent4"/>
          <w:bottom w:val="single" w:sz="8" w:space="0" w:color="E66425" w:themeColor="accent4"/>
        </w:tcBorders>
      </w:tcPr>
    </w:tblStylePr>
    <w:tblStylePr w:type="firstCol">
      <w:rPr>
        <w:b/>
        <w:bCs/>
      </w:rPr>
    </w:tblStylePr>
    <w:tblStylePr w:type="lastCol">
      <w:rPr>
        <w:b/>
        <w:bCs/>
      </w:rPr>
      <w:tblPr/>
      <w:tcPr>
        <w:tcBorders>
          <w:top w:val="single" w:sz="8" w:space="0" w:color="E66425" w:themeColor="accent4"/>
          <w:bottom w:val="single" w:sz="8" w:space="0" w:color="E66425" w:themeColor="accent4"/>
        </w:tcBorders>
      </w:tcPr>
    </w:tblStylePr>
    <w:tblStylePr w:type="band1Vert">
      <w:tblPr/>
      <w:tcPr>
        <w:shd w:val="clear" w:color="auto" w:fill="F8D8C8" w:themeFill="accent4" w:themeFillTint="3F"/>
      </w:tcPr>
    </w:tblStylePr>
    <w:tblStylePr w:type="band1Horz">
      <w:tblPr/>
      <w:tcPr>
        <w:shd w:val="clear" w:color="auto" w:fill="F8D8C8" w:themeFill="accent4" w:themeFillTint="3F"/>
      </w:tcPr>
    </w:tblStylePr>
  </w:style>
  <w:style w:type="table" w:styleId="MediumList1-Accent5">
    <w:name w:val="Medium List 1 Accent 5"/>
    <w:basedOn w:val="TableNormal"/>
    <w:uiPriority w:val="45"/>
    <w:semiHidden/>
    <w:unhideWhenUsed/>
    <w:rsid w:val="00AC29D4"/>
    <w:pPr>
      <w:spacing w:after="0" w:line="240" w:lineRule="auto"/>
    </w:pPr>
    <w:rPr>
      <w:color w:val="000000" w:themeColor="text1"/>
    </w:rPr>
    <w:tblPr>
      <w:tblStyleRowBandSize w:val="1"/>
      <w:tblStyleColBandSize w:val="1"/>
      <w:tblBorders>
        <w:top w:val="single" w:sz="8" w:space="0" w:color="403193" w:themeColor="accent5"/>
        <w:bottom w:val="single" w:sz="8" w:space="0" w:color="403193" w:themeColor="accent5"/>
      </w:tblBorders>
    </w:tblPr>
    <w:tblStylePr w:type="firstRow">
      <w:rPr>
        <w:rFonts w:asciiTheme="majorHAnsi" w:eastAsiaTheme="majorEastAsia" w:hAnsiTheme="majorHAnsi" w:cstheme="majorBidi"/>
      </w:rPr>
      <w:tblPr/>
      <w:tcPr>
        <w:tcBorders>
          <w:top w:val="nil"/>
          <w:bottom w:val="single" w:sz="8" w:space="0" w:color="403193" w:themeColor="accent5"/>
        </w:tcBorders>
      </w:tcPr>
    </w:tblStylePr>
    <w:tblStylePr w:type="lastRow">
      <w:rPr>
        <w:b/>
        <w:bCs/>
        <w:color w:val="002E58" w:themeColor="text2"/>
      </w:rPr>
      <w:tblPr/>
      <w:tcPr>
        <w:tcBorders>
          <w:top w:val="single" w:sz="8" w:space="0" w:color="403193" w:themeColor="accent5"/>
          <w:bottom w:val="single" w:sz="8" w:space="0" w:color="403193" w:themeColor="accent5"/>
        </w:tcBorders>
      </w:tcPr>
    </w:tblStylePr>
    <w:tblStylePr w:type="firstCol">
      <w:rPr>
        <w:b/>
        <w:bCs/>
      </w:rPr>
    </w:tblStylePr>
    <w:tblStylePr w:type="lastCol">
      <w:rPr>
        <w:b/>
        <w:bCs/>
      </w:rPr>
      <w:tblPr/>
      <w:tcPr>
        <w:tcBorders>
          <w:top w:val="single" w:sz="8" w:space="0" w:color="403193" w:themeColor="accent5"/>
          <w:bottom w:val="single" w:sz="8" w:space="0" w:color="403193" w:themeColor="accent5"/>
        </w:tcBorders>
      </w:tcPr>
    </w:tblStylePr>
    <w:tblStylePr w:type="band1Vert">
      <w:tblPr/>
      <w:tcPr>
        <w:shd w:val="clear" w:color="auto" w:fill="CAC4EB" w:themeFill="accent5" w:themeFillTint="3F"/>
      </w:tcPr>
    </w:tblStylePr>
    <w:tblStylePr w:type="band1Horz">
      <w:tblPr/>
      <w:tcPr>
        <w:shd w:val="clear" w:color="auto" w:fill="CAC4EB" w:themeFill="accent5" w:themeFillTint="3F"/>
      </w:tcPr>
    </w:tblStylePr>
  </w:style>
  <w:style w:type="table" w:styleId="MediumList1-Accent6">
    <w:name w:val="Medium List 1 Accent 6"/>
    <w:basedOn w:val="TableNormal"/>
    <w:uiPriority w:val="46"/>
    <w:semiHidden/>
    <w:unhideWhenUsed/>
    <w:rsid w:val="00AC29D4"/>
    <w:pPr>
      <w:spacing w:after="0" w:line="240" w:lineRule="auto"/>
    </w:pPr>
    <w:rPr>
      <w:color w:val="000000" w:themeColor="text1"/>
    </w:rPr>
    <w:tblPr>
      <w:tblStyleRowBandSize w:val="1"/>
      <w:tblStyleColBandSize w:val="1"/>
      <w:tblBorders>
        <w:top w:val="single" w:sz="8" w:space="0" w:color="652B14" w:themeColor="accent6"/>
        <w:bottom w:val="single" w:sz="8" w:space="0" w:color="652B14" w:themeColor="accent6"/>
      </w:tblBorders>
    </w:tblPr>
    <w:tblStylePr w:type="firstRow">
      <w:rPr>
        <w:rFonts w:asciiTheme="majorHAnsi" w:eastAsiaTheme="majorEastAsia" w:hAnsiTheme="majorHAnsi" w:cstheme="majorBidi"/>
      </w:rPr>
      <w:tblPr/>
      <w:tcPr>
        <w:tcBorders>
          <w:top w:val="nil"/>
          <w:bottom w:val="single" w:sz="8" w:space="0" w:color="652B14" w:themeColor="accent6"/>
        </w:tcBorders>
      </w:tcPr>
    </w:tblStylePr>
    <w:tblStylePr w:type="lastRow">
      <w:rPr>
        <w:b/>
        <w:bCs/>
        <w:color w:val="002E58" w:themeColor="text2"/>
      </w:rPr>
      <w:tblPr/>
      <w:tcPr>
        <w:tcBorders>
          <w:top w:val="single" w:sz="8" w:space="0" w:color="652B14" w:themeColor="accent6"/>
          <w:bottom w:val="single" w:sz="8" w:space="0" w:color="652B14" w:themeColor="accent6"/>
        </w:tcBorders>
      </w:tcPr>
    </w:tblStylePr>
    <w:tblStylePr w:type="firstCol">
      <w:rPr>
        <w:b/>
        <w:bCs/>
      </w:rPr>
    </w:tblStylePr>
    <w:tblStylePr w:type="lastCol">
      <w:rPr>
        <w:b/>
        <w:bCs/>
      </w:rPr>
      <w:tblPr/>
      <w:tcPr>
        <w:tcBorders>
          <w:top w:val="single" w:sz="8" w:space="0" w:color="652B14" w:themeColor="accent6"/>
          <w:bottom w:val="single" w:sz="8" w:space="0" w:color="652B14" w:themeColor="accent6"/>
        </w:tcBorders>
      </w:tcPr>
    </w:tblStylePr>
    <w:tblStylePr w:type="band1Vert">
      <w:tblPr/>
      <w:tcPr>
        <w:shd w:val="clear" w:color="auto" w:fill="EFC0AE" w:themeFill="accent6" w:themeFillTint="3F"/>
      </w:tcPr>
    </w:tblStylePr>
    <w:tblStylePr w:type="band1Horz">
      <w:tblPr/>
      <w:tcPr>
        <w:shd w:val="clear" w:color="auto" w:fill="EFC0AE" w:themeFill="accent6" w:themeFillTint="3F"/>
      </w:tcPr>
    </w:tblStylePr>
  </w:style>
  <w:style w:type="table" w:styleId="MediumList2">
    <w:name w:val="Medium List 2"/>
    <w:basedOn w:val="TableNormal"/>
    <w:uiPriority w:val="40"/>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41"/>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4179B8" w:themeColor="accent1"/>
        <w:left w:val="single" w:sz="8" w:space="0" w:color="4179B8" w:themeColor="accent1"/>
        <w:bottom w:val="single" w:sz="8" w:space="0" w:color="4179B8" w:themeColor="accent1"/>
        <w:right w:val="single" w:sz="8" w:space="0" w:color="4179B8" w:themeColor="accent1"/>
      </w:tblBorders>
    </w:tblPr>
    <w:tblStylePr w:type="firstRow">
      <w:rPr>
        <w:sz w:val="24"/>
        <w:szCs w:val="24"/>
      </w:rPr>
      <w:tblPr/>
      <w:tcPr>
        <w:tcBorders>
          <w:top w:val="nil"/>
          <w:left w:val="nil"/>
          <w:bottom w:val="single" w:sz="24" w:space="0" w:color="4179B8"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179B8" w:themeColor="accent1"/>
          <w:insideH w:val="nil"/>
          <w:insideV w:val="nil"/>
        </w:tcBorders>
        <w:shd w:val="clear" w:color="auto" w:fill="FFFFFF" w:themeFill="background1"/>
      </w:tcPr>
    </w:tblStylePr>
    <w:tblStylePr w:type="lastCol">
      <w:tblPr/>
      <w:tcPr>
        <w:tcBorders>
          <w:top w:val="nil"/>
          <w:left w:val="single" w:sz="8" w:space="0" w:color="4179B8"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DDEE" w:themeFill="accent1" w:themeFillTint="3F"/>
      </w:tcPr>
    </w:tblStylePr>
    <w:tblStylePr w:type="band1Horz">
      <w:tblPr/>
      <w:tcPr>
        <w:tcBorders>
          <w:top w:val="nil"/>
          <w:bottom w:val="nil"/>
          <w:insideH w:val="nil"/>
          <w:insideV w:val="nil"/>
        </w:tcBorders>
        <w:shd w:val="clear" w:color="auto" w:fill="CFDD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42"/>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FBAD22" w:themeColor="accent2"/>
        <w:left w:val="single" w:sz="8" w:space="0" w:color="FBAD22" w:themeColor="accent2"/>
        <w:bottom w:val="single" w:sz="8" w:space="0" w:color="FBAD22" w:themeColor="accent2"/>
        <w:right w:val="single" w:sz="8" w:space="0" w:color="FBAD22" w:themeColor="accent2"/>
      </w:tblBorders>
    </w:tblPr>
    <w:tblStylePr w:type="firstRow">
      <w:rPr>
        <w:sz w:val="24"/>
        <w:szCs w:val="24"/>
      </w:rPr>
      <w:tblPr/>
      <w:tcPr>
        <w:tcBorders>
          <w:top w:val="nil"/>
          <w:left w:val="nil"/>
          <w:bottom w:val="single" w:sz="24" w:space="0" w:color="FBAD2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BAD22" w:themeColor="accent2"/>
          <w:insideH w:val="nil"/>
          <w:insideV w:val="nil"/>
        </w:tcBorders>
        <w:shd w:val="clear" w:color="auto" w:fill="FFFFFF" w:themeFill="background1"/>
      </w:tcPr>
    </w:tblStylePr>
    <w:tblStylePr w:type="lastCol">
      <w:tblPr/>
      <w:tcPr>
        <w:tcBorders>
          <w:top w:val="nil"/>
          <w:left w:val="single" w:sz="8" w:space="0" w:color="FBAD2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AC8" w:themeFill="accent2" w:themeFillTint="3F"/>
      </w:tcPr>
    </w:tblStylePr>
    <w:tblStylePr w:type="band1Horz">
      <w:tblPr/>
      <w:tcPr>
        <w:tcBorders>
          <w:top w:val="nil"/>
          <w:bottom w:val="nil"/>
          <w:insideH w:val="nil"/>
          <w:insideV w:val="nil"/>
        </w:tcBorders>
        <w:shd w:val="clear" w:color="auto" w:fill="FEEAC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43"/>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70AD45" w:themeColor="accent3"/>
        <w:left w:val="single" w:sz="8" w:space="0" w:color="70AD45" w:themeColor="accent3"/>
        <w:bottom w:val="single" w:sz="8" w:space="0" w:color="70AD45" w:themeColor="accent3"/>
        <w:right w:val="single" w:sz="8" w:space="0" w:color="70AD45" w:themeColor="accent3"/>
      </w:tblBorders>
    </w:tblPr>
    <w:tblStylePr w:type="firstRow">
      <w:rPr>
        <w:sz w:val="24"/>
        <w:szCs w:val="24"/>
      </w:rPr>
      <w:tblPr/>
      <w:tcPr>
        <w:tcBorders>
          <w:top w:val="nil"/>
          <w:left w:val="nil"/>
          <w:bottom w:val="single" w:sz="24" w:space="0" w:color="70AD4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5" w:themeColor="accent3"/>
          <w:insideH w:val="nil"/>
          <w:insideV w:val="nil"/>
        </w:tcBorders>
        <w:shd w:val="clear" w:color="auto" w:fill="FFFFFF" w:themeFill="background1"/>
      </w:tcPr>
    </w:tblStylePr>
    <w:tblStylePr w:type="lastCol">
      <w:tblPr/>
      <w:tcPr>
        <w:tcBorders>
          <w:top w:val="nil"/>
          <w:left w:val="single" w:sz="8" w:space="0" w:color="70AD4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CCF" w:themeFill="accent3" w:themeFillTint="3F"/>
      </w:tcPr>
    </w:tblStylePr>
    <w:tblStylePr w:type="band1Horz">
      <w:tblPr/>
      <w:tcPr>
        <w:tcBorders>
          <w:top w:val="nil"/>
          <w:bottom w:val="nil"/>
          <w:insideH w:val="nil"/>
          <w:insideV w:val="nil"/>
        </w:tcBorders>
        <w:shd w:val="clear" w:color="auto" w:fill="DBECC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44"/>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E66425" w:themeColor="accent4"/>
        <w:left w:val="single" w:sz="8" w:space="0" w:color="E66425" w:themeColor="accent4"/>
        <w:bottom w:val="single" w:sz="8" w:space="0" w:color="E66425" w:themeColor="accent4"/>
        <w:right w:val="single" w:sz="8" w:space="0" w:color="E66425" w:themeColor="accent4"/>
      </w:tblBorders>
    </w:tblPr>
    <w:tblStylePr w:type="firstRow">
      <w:rPr>
        <w:sz w:val="24"/>
        <w:szCs w:val="24"/>
      </w:rPr>
      <w:tblPr/>
      <w:tcPr>
        <w:tcBorders>
          <w:top w:val="nil"/>
          <w:left w:val="nil"/>
          <w:bottom w:val="single" w:sz="24" w:space="0" w:color="E66425"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66425" w:themeColor="accent4"/>
          <w:insideH w:val="nil"/>
          <w:insideV w:val="nil"/>
        </w:tcBorders>
        <w:shd w:val="clear" w:color="auto" w:fill="FFFFFF" w:themeFill="background1"/>
      </w:tcPr>
    </w:tblStylePr>
    <w:tblStylePr w:type="lastCol">
      <w:tblPr/>
      <w:tcPr>
        <w:tcBorders>
          <w:top w:val="nil"/>
          <w:left w:val="single" w:sz="8" w:space="0" w:color="E6642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8C8" w:themeFill="accent4" w:themeFillTint="3F"/>
      </w:tcPr>
    </w:tblStylePr>
    <w:tblStylePr w:type="band1Horz">
      <w:tblPr/>
      <w:tcPr>
        <w:tcBorders>
          <w:top w:val="nil"/>
          <w:bottom w:val="nil"/>
          <w:insideH w:val="nil"/>
          <w:insideV w:val="nil"/>
        </w:tcBorders>
        <w:shd w:val="clear" w:color="auto" w:fill="F8D8C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45"/>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403193" w:themeColor="accent5"/>
        <w:left w:val="single" w:sz="8" w:space="0" w:color="403193" w:themeColor="accent5"/>
        <w:bottom w:val="single" w:sz="8" w:space="0" w:color="403193" w:themeColor="accent5"/>
        <w:right w:val="single" w:sz="8" w:space="0" w:color="403193" w:themeColor="accent5"/>
      </w:tblBorders>
    </w:tblPr>
    <w:tblStylePr w:type="firstRow">
      <w:rPr>
        <w:sz w:val="24"/>
        <w:szCs w:val="24"/>
      </w:rPr>
      <w:tblPr/>
      <w:tcPr>
        <w:tcBorders>
          <w:top w:val="nil"/>
          <w:left w:val="nil"/>
          <w:bottom w:val="single" w:sz="24" w:space="0" w:color="403193"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03193" w:themeColor="accent5"/>
          <w:insideH w:val="nil"/>
          <w:insideV w:val="nil"/>
        </w:tcBorders>
        <w:shd w:val="clear" w:color="auto" w:fill="FFFFFF" w:themeFill="background1"/>
      </w:tcPr>
    </w:tblStylePr>
    <w:tblStylePr w:type="lastCol">
      <w:tblPr/>
      <w:tcPr>
        <w:tcBorders>
          <w:top w:val="nil"/>
          <w:left w:val="single" w:sz="8" w:space="0" w:color="4031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AC4EB" w:themeFill="accent5" w:themeFillTint="3F"/>
      </w:tcPr>
    </w:tblStylePr>
    <w:tblStylePr w:type="band1Horz">
      <w:tblPr/>
      <w:tcPr>
        <w:tcBorders>
          <w:top w:val="nil"/>
          <w:bottom w:val="nil"/>
          <w:insideH w:val="nil"/>
          <w:insideV w:val="nil"/>
        </w:tcBorders>
        <w:shd w:val="clear" w:color="auto" w:fill="CAC4E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46"/>
    <w:semiHidden/>
    <w:unhideWhenUsed/>
    <w:rsid w:val="00AC29D4"/>
    <w:pPr>
      <w:spacing w:after="0" w:line="240" w:lineRule="auto"/>
    </w:pPr>
    <w:rPr>
      <w:rFonts w:asciiTheme="majorHAnsi" w:eastAsiaTheme="majorEastAsia" w:hAnsiTheme="majorHAnsi"/>
      <w:color w:val="000000" w:themeColor="text1"/>
    </w:rPr>
    <w:tblPr>
      <w:tblStyleRowBandSize w:val="1"/>
      <w:tblStyleColBandSize w:val="1"/>
      <w:tblBorders>
        <w:top w:val="single" w:sz="8" w:space="0" w:color="652B14" w:themeColor="accent6"/>
        <w:left w:val="single" w:sz="8" w:space="0" w:color="652B14" w:themeColor="accent6"/>
        <w:bottom w:val="single" w:sz="8" w:space="0" w:color="652B14" w:themeColor="accent6"/>
        <w:right w:val="single" w:sz="8" w:space="0" w:color="652B14" w:themeColor="accent6"/>
      </w:tblBorders>
    </w:tblPr>
    <w:tblStylePr w:type="firstRow">
      <w:rPr>
        <w:sz w:val="24"/>
        <w:szCs w:val="24"/>
      </w:rPr>
      <w:tblPr/>
      <w:tcPr>
        <w:tcBorders>
          <w:top w:val="nil"/>
          <w:left w:val="nil"/>
          <w:bottom w:val="single" w:sz="24" w:space="0" w:color="652B14"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52B14" w:themeColor="accent6"/>
          <w:insideH w:val="nil"/>
          <w:insideV w:val="nil"/>
        </w:tcBorders>
        <w:shd w:val="clear" w:color="auto" w:fill="FFFFFF" w:themeFill="background1"/>
      </w:tcPr>
    </w:tblStylePr>
    <w:tblStylePr w:type="lastCol">
      <w:tblPr/>
      <w:tcPr>
        <w:tcBorders>
          <w:top w:val="nil"/>
          <w:left w:val="single" w:sz="8" w:space="0" w:color="652B14"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0AE" w:themeFill="accent6" w:themeFillTint="3F"/>
      </w:tcPr>
    </w:tblStylePr>
    <w:tblStylePr w:type="band1Horz">
      <w:tblPr/>
      <w:tcPr>
        <w:tcBorders>
          <w:top w:val="nil"/>
          <w:bottom w:val="nil"/>
          <w:insideH w:val="nil"/>
          <w:insideV w:val="nil"/>
        </w:tcBorders>
        <w:shd w:val="clear" w:color="auto" w:fill="EFC0AE"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40"/>
    <w:semiHidden/>
    <w:unhideWhenUsed/>
    <w:rsid w:val="00AC29D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41"/>
    <w:semiHidden/>
    <w:unhideWhenUsed/>
    <w:rsid w:val="00AC29D4"/>
    <w:pPr>
      <w:spacing w:after="0" w:line="240" w:lineRule="auto"/>
    </w:pPr>
    <w:tblPr>
      <w:tblStyleRowBandSize w:val="1"/>
      <w:tblStyleColBandSize w:val="1"/>
      <w:tblBorders>
        <w:top w:val="single" w:sz="8" w:space="0" w:color="6E9ACC" w:themeColor="accent1" w:themeTint="BF"/>
        <w:left w:val="single" w:sz="8" w:space="0" w:color="6E9ACC" w:themeColor="accent1" w:themeTint="BF"/>
        <w:bottom w:val="single" w:sz="8" w:space="0" w:color="6E9ACC" w:themeColor="accent1" w:themeTint="BF"/>
        <w:right w:val="single" w:sz="8" w:space="0" w:color="6E9ACC" w:themeColor="accent1" w:themeTint="BF"/>
        <w:insideH w:val="single" w:sz="8" w:space="0" w:color="6E9ACC" w:themeColor="accent1" w:themeTint="BF"/>
      </w:tblBorders>
    </w:tblPr>
    <w:tblStylePr w:type="firstRow">
      <w:pPr>
        <w:spacing w:before="0" w:after="0" w:line="240" w:lineRule="auto"/>
      </w:pPr>
      <w:rPr>
        <w:b/>
        <w:bCs/>
        <w:color w:val="FFFFFF" w:themeColor="background1"/>
      </w:rPr>
      <w:tblPr/>
      <w:tcPr>
        <w:tcBorders>
          <w:top w:val="single" w:sz="8" w:space="0" w:color="6E9ACC" w:themeColor="accent1" w:themeTint="BF"/>
          <w:left w:val="single" w:sz="8" w:space="0" w:color="6E9ACC" w:themeColor="accent1" w:themeTint="BF"/>
          <w:bottom w:val="single" w:sz="8" w:space="0" w:color="6E9ACC" w:themeColor="accent1" w:themeTint="BF"/>
          <w:right w:val="single" w:sz="8" w:space="0" w:color="6E9ACC" w:themeColor="accent1" w:themeTint="BF"/>
          <w:insideH w:val="nil"/>
          <w:insideV w:val="nil"/>
        </w:tcBorders>
        <w:shd w:val="clear" w:color="auto" w:fill="4179B8" w:themeFill="accent1"/>
      </w:tcPr>
    </w:tblStylePr>
    <w:tblStylePr w:type="lastRow">
      <w:pPr>
        <w:spacing w:before="0" w:after="0" w:line="240" w:lineRule="auto"/>
      </w:pPr>
      <w:rPr>
        <w:b/>
        <w:bCs/>
      </w:rPr>
      <w:tblPr/>
      <w:tcPr>
        <w:tcBorders>
          <w:top w:val="double" w:sz="6" w:space="0" w:color="6E9ACC" w:themeColor="accent1" w:themeTint="BF"/>
          <w:left w:val="single" w:sz="8" w:space="0" w:color="6E9ACC" w:themeColor="accent1" w:themeTint="BF"/>
          <w:bottom w:val="single" w:sz="8" w:space="0" w:color="6E9ACC" w:themeColor="accent1" w:themeTint="BF"/>
          <w:right w:val="single" w:sz="8" w:space="0" w:color="6E9ACC" w:themeColor="accent1" w:themeTint="BF"/>
          <w:insideH w:val="nil"/>
          <w:insideV w:val="nil"/>
        </w:tcBorders>
      </w:tcPr>
    </w:tblStylePr>
    <w:tblStylePr w:type="firstCol">
      <w:rPr>
        <w:b/>
        <w:bCs/>
      </w:rPr>
    </w:tblStylePr>
    <w:tblStylePr w:type="lastCol">
      <w:rPr>
        <w:b/>
        <w:bCs/>
      </w:rPr>
    </w:tblStylePr>
    <w:tblStylePr w:type="band1Vert">
      <w:tblPr/>
      <w:tcPr>
        <w:shd w:val="clear" w:color="auto" w:fill="CFDDEE" w:themeFill="accent1" w:themeFillTint="3F"/>
      </w:tcPr>
    </w:tblStylePr>
    <w:tblStylePr w:type="band1Horz">
      <w:tblPr/>
      <w:tcPr>
        <w:tcBorders>
          <w:insideH w:val="nil"/>
          <w:insideV w:val="nil"/>
        </w:tcBorders>
        <w:shd w:val="clear" w:color="auto" w:fill="CFDD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42"/>
    <w:semiHidden/>
    <w:unhideWhenUsed/>
    <w:rsid w:val="00AC29D4"/>
    <w:pPr>
      <w:spacing w:after="0" w:line="240" w:lineRule="auto"/>
    </w:pPr>
    <w:tblPr>
      <w:tblStyleRowBandSize w:val="1"/>
      <w:tblStyleColBandSize w:val="1"/>
      <w:tblBorders>
        <w:top w:val="single" w:sz="8" w:space="0" w:color="FCC159" w:themeColor="accent2" w:themeTint="BF"/>
        <w:left w:val="single" w:sz="8" w:space="0" w:color="FCC159" w:themeColor="accent2" w:themeTint="BF"/>
        <w:bottom w:val="single" w:sz="8" w:space="0" w:color="FCC159" w:themeColor="accent2" w:themeTint="BF"/>
        <w:right w:val="single" w:sz="8" w:space="0" w:color="FCC159" w:themeColor="accent2" w:themeTint="BF"/>
        <w:insideH w:val="single" w:sz="8" w:space="0" w:color="FCC159" w:themeColor="accent2" w:themeTint="BF"/>
      </w:tblBorders>
    </w:tblPr>
    <w:tblStylePr w:type="firstRow">
      <w:pPr>
        <w:spacing w:before="0" w:after="0" w:line="240" w:lineRule="auto"/>
      </w:pPr>
      <w:rPr>
        <w:b/>
        <w:bCs/>
        <w:color w:val="FFFFFF" w:themeColor="background1"/>
      </w:rPr>
      <w:tblPr/>
      <w:tcPr>
        <w:tcBorders>
          <w:top w:val="single" w:sz="8" w:space="0" w:color="FCC159" w:themeColor="accent2" w:themeTint="BF"/>
          <w:left w:val="single" w:sz="8" w:space="0" w:color="FCC159" w:themeColor="accent2" w:themeTint="BF"/>
          <w:bottom w:val="single" w:sz="8" w:space="0" w:color="FCC159" w:themeColor="accent2" w:themeTint="BF"/>
          <w:right w:val="single" w:sz="8" w:space="0" w:color="FCC159" w:themeColor="accent2" w:themeTint="BF"/>
          <w:insideH w:val="nil"/>
          <w:insideV w:val="nil"/>
        </w:tcBorders>
        <w:shd w:val="clear" w:color="auto" w:fill="FBAD22" w:themeFill="accent2"/>
      </w:tcPr>
    </w:tblStylePr>
    <w:tblStylePr w:type="lastRow">
      <w:pPr>
        <w:spacing w:before="0" w:after="0" w:line="240" w:lineRule="auto"/>
      </w:pPr>
      <w:rPr>
        <w:b/>
        <w:bCs/>
      </w:rPr>
      <w:tblPr/>
      <w:tcPr>
        <w:tcBorders>
          <w:top w:val="double" w:sz="6" w:space="0" w:color="FCC159" w:themeColor="accent2" w:themeTint="BF"/>
          <w:left w:val="single" w:sz="8" w:space="0" w:color="FCC159" w:themeColor="accent2" w:themeTint="BF"/>
          <w:bottom w:val="single" w:sz="8" w:space="0" w:color="FCC159" w:themeColor="accent2" w:themeTint="BF"/>
          <w:right w:val="single" w:sz="8" w:space="0" w:color="FCC159" w:themeColor="accent2" w:themeTint="BF"/>
          <w:insideH w:val="nil"/>
          <w:insideV w:val="nil"/>
        </w:tcBorders>
      </w:tcPr>
    </w:tblStylePr>
    <w:tblStylePr w:type="firstCol">
      <w:rPr>
        <w:b/>
        <w:bCs/>
      </w:rPr>
    </w:tblStylePr>
    <w:tblStylePr w:type="lastCol">
      <w:rPr>
        <w:b/>
        <w:bCs/>
      </w:rPr>
    </w:tblStylePr>
    <w:tblStylePr w:type="band1Vert">
      <w:tblPr/>
      <w:tcPr>
        <w:shd w:val="clear" w:color="auto" w:fill="FEEAC8" w:themeFill="accent2" w:themeFillTint="3F"/>
      </w:tcPr>
    </w:tblStylePr>
    <w:tblStylePr w:type="band1Horz">
      <w:tblPr/>
      <w:tcPr>
        <w:tcBorders>
          <w:insideH w:val="nil"/>
          <w:insideV w:val="nil"/>
        </w:tcBorders>
        <w:shd w:val="clear" w:color="auto" w:fill="FEEAC8"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43"/>
    <w:semiHidden/>
    <w:unhideWhenUsed/>
    <w:rsid w:val="00AC29D4"/>
    <w:pPr>
      <w:spacing w:after="0" w:line="240" w:lineRule="auto"/>
    </w:pPr>
    <w:tblPr>
      <w:tblStyleRowBandSize w:val="1"/>
      <w:tblStyleColBandSize w:val="1"/>
      <w:tblBorders>
        <w:top w:val="single" w:sz="8" w:space="0" w:color="92C56F" w:themeColor="accent3" w:themeTint="BF"/>
        <w:left w:val="single" w:sz="8" w:space="0" w:color="92C56F" w:themeColor="accent3" w:themeTint="BF"/>
        <w:bottom w:val="single" w:sz="8" w:space="0" w:color="92C56F" w:themeColor="accent3" w:themeTint="BF"/>
        <w:right w:val="single" w:sz="8" w:space="0" w:color="92C56F" w:themeColor="accent3" w:themeTint="BF"/>
        <w:insideH w:val="single" w:sz="8" w:space="0" w:color="92C56F" w:themeColor="accent3" w:themeTint="BF"/>
      </w:tblBorders>
    </w:tblPr>
    <w:tblStylePr w:type="firstRow">
      <w:pPr>
        <w:spacing w:before="0" w:after="0" w:line="240" w:lineRule="auto"/>
      </w:pPr>
      <w:rPr>
        <w:b/>
        <w:bCs/>
        <w:color w:val="FFFFFF" w:themeColor="background1"/>
      </w:rPr>
      <w:tblPr/>
      <w:tcPr>
        <w:tcBorders>
          <w:top w:val="single" w:sz="8" w:space="0" w:color="92C56F" w:themeColor="accent3" w:themeTint="BF"/>
          <w:left w:val="single" w:sz="8" w:space="0" w:color="92C56F" w:themeColor="accent3" w:themeTint="BF"/>
          <w:bottom w:val="single" w:sz="8" w:space="0" w:color="92C56F" w:themeColor="accent3" w:themeTint="BF"/>
          <w:right w:val="single" w:sz="8" w:space="0" w:color="92C56F" w:themeColor="accent3" w:themeTint="BF"/>
          <w:insideH w:val="nil"/>
          <w:insideV w:val="nil"/>
        </w:tcBorders>
        <w:shd w:val="clear" w:color="auto" w:fill="70AD45" w:themeFill="accent3"/>
      </w:tcPr>
    </w:tblStylePr>
    <w:tblStylePr w:type="lastRow">
      <w:pPr>
        <w:spacing w:before="0" w:after="0" w:line="240" w:lineRule="auto"/>
      </w:pPr>
      <w:rPr>
        <w:b/>
        <w:bCs/>
      </w:rPr>
      <w:tblPr/>
      <w:tcPr>
        <w:tcBorders>
          <w:top w:val="double" w:sz="6" w:space="0" w:color="92C56F" w:themeColor="accent3" w:themeTint="BF"/>
          <w:left w:val="single" w:sz="8" w:space="0" w:color="92C56F" w:themeColor="accent3" w:themeTint="BF"/>
          <w:bottom w:val="single" w:sz="8" w:space="0" w:color="92C56F" w:themeColor="accent3" w:themeTint="BF"/>
          <w:right w:val="single" w:sz="8" w:space="0" w:color="92C56F" w:themeColor="accent3" w:themeTint="BF"/>
          <w:insideH w:val="nil"/>
          <w:insideV w:val="nil"/>
        </w:tcBorders>
      </w:tcPr>
    </w:tblStylePr>
    <w:tblStylePr w:type="firstCol">
      <w:rPr>
        <w:b/>
        <w:bCs/>
      </w:rPr>
    </w:tblStylePr>
    <w:tblStylePr w:type="lastCol">
      <w:rPr>
        <w:b/>
        <w:bCs/>
      </w:rPr>
    </w:tblStylePr>
    <w:tblStylePr w:type="band1Vert">
      <w:tblPr/>
      <w:tcPr>
        <w:shd w:val="clear" w:color="auto" w:fill="DBECCF" w:themeFill="accent3" w:themeFillTint="3F"/>
      </w:tcPr>
    </w:tblStylePr>
    <w:tblStylePr w:type="band1Horz">
      <w:tblPr/>
      <w:tcPr>
        <w:tcBorders>
          <w:insideH w:val="nil"/>
          <w:insideV w:val="nil"/>
        </w:tcBorders>
        <w:shd w:val="clear" w:color="auto" w:fill="DBECC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44"/>
    <w:semiHidden/>
    <w:unhideWhenUsed/>
    <w:rsid w:val="00AC29D4"/>
    <w:pPr>
      <w:spacing w:after="0" w:line="240" w:lineRule="auto"/>
    </w:pPr>
    <w:tblPr>
      <w:tblStyleRowBandSize w:val="1"/>
      <w:tblStyleColBandSize w:val="1"/>
      <w:tblBorders>
        <w:top w:val="single" w:sz="8" w:space="0" w:color="EC8A5B" w:themeColor="accent4" w:themeTint="BF"/>
        <w:left w:val="single" w:sz="8" w:space="0" w:color="EC8A5B" w:themeColor="accent4" w:themeTint="BF"/>
        <w:bottom w:val="single" w:sz="8" w:space="0" w:color="EC8A5B" w:themeColor="accent4" w:themeTint="BF"/>
        <w:right w:val="single" w:sz="8" w:space="0" w:color="EC8A5B" w:themeColor="accent4" w:themeTint="BF"/>
        <w:insideH w:val="single" w:sz="8" w:space="0" w:color="EC8A5B" w:themeColor="accent4" w:themeTint="BF"/>
      </w:tblBorders>
    </w:tblPr>
    <w:tblStylePr w:type="firstRow">
      <w:pPr>
        <w:spacing w:before="0" w:after="0" w:line="240" w:lineRule="auto"/>
      </w:pPr>
      <w:rPr>
        <w:b/>
        <w:bCs/>
        <w:color w:val="FFFFFF" w:themeColor="background1"/>
      </w:rPr>
      <w:tblPr/>
      <w:tcPr>
        <w:tcBorders>
          <w:top w:val="single" w:sz="8" w:space="0" w:color="EC8A5B" w:themeColor="accent4" w:themeTint="BF"/>
          <w:left w:val="single" w:sz="8" w:space="0" w:color="EC8A5B" w:themeColor="accent4" w:themeTint="BF"/>
          <w:bottom w:val="single" w:sz="8" w:space="0" w:color="EC8A5B" w:themeColor="accent4" w:themeTint="BF"/>
          <w:right w:val="single" w:sz="8" w:space="0" w:color="EC8A5B" w:themeColor="accent4" w:themeTint="BF"/>
          <w:insideH w:val="nil"/>
          <w:insideV w:val="nil"/>
        </w:tcBorders>
        <w:shd w:val="clear" w:color="auto" w:fill="E66425" w:themeFill="accent4"/>
      </w:tcPr>
    </w:tblStylePr>
    <w:tblStylePr w:type="lastRow">
      <w:pPr>
        <w:spacing w:before="0" w:after="0" w:line="240" w:lineRule="auto"/>
      </w:pPr>
      <w:rPr>
        <w:b/>
        <w:bCs/>
      </w:rPr>
      <w:tblPr/>
      <w:tcPr>
        <w:tcBorders>
          <w:top w:val="double" w:sz="6" w:space="0" w:color="EC8A5B" w:themeColor="accent4" w:themeTint="BF"/>
          <w:left w:val="single" w:sz="8" w:space="0" w:color="EC8A5B" w:themeColor="accent4" w:themeTint="BF"/>
          <w:bottom w:val="single" w:sz="8" w:space="0" w:color="EC8A5B" w:themeColor="accent4" w:themeTint="BF"/>
          <w:right w:val="single" w:sz="8" w:space="0" w:color="EC8A5B" w:themeColor="accent4" w:themeTint="BF"/>
          <w:insideH w:val="nil"/>
          <w:insideV w:val="nil"/>
        </w:tcBorders>
      </w:tcPr>
    </w:tblStylePr>
    <w:tblStylePr w:type="firstCol">
      <w:rPr>
        <w:b/>
        <w:bCs/>
      </w:rPr>
    </w:tblStylePr>
    <w:tblStylePr w:type="lastCol">
      <w:rPr>
        <w:b/>
        <w:bCs/>
      </w:rPr>
    </w:tblStylePr>
    <w:tblStylePr w:type="band1Vert">
      <w:tblPr/>
      <w:tcPr>
        <w:shd w:val="clear" w:color="auto" w:fill="F8D8C8" w:themeFill="accent4" w:themeFillTint="3F"/>
      </w:tcPr>
    </w:tblStylePr>
    <w:tblStylePr w:type="band1Horz">
      <w:tblPr/>
      <w:tcPr>
        <w:tcBorders>
          <w:insideH w:val="nil"/>
          <w:insideV w:val="nil"/>
        </w:tcBorders>
        <w:shd w:val="clear" w:color="auto" w:fill="F8D8C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45"/>
    <w:semiHidden/>
    <w:unhideWhenUsed/>
    <w:rsid w:val="00AC29D4"/>
    <w:pPr>
      <w:spacing w:after="0" w:line="240" w:lineRule="auto"/>
    </w:pPr>
    <w:tblPr>
      <w:tblStyleRowBandSize w:val="1"/>
      <w:tblStyleColBandSize w:val="1"/>
      <w:tblBorders>
        <w:top w:val="single" w:sz="8" w:space="0" w:color="604EC4" w:themeColor="accent5" w:themeTint="BF"/>
        <w:left w:val="single" w:sz="8" w:space="0" w:color="604EC4" w:themeColor="accent5" w:themeTint="BF"/>
        <w:bottom w:val="single" w:sz="8" w:space="0" w:color="604EC4" w:themeColor="accent5" w:themeTint="BF"/>
        <w:right w:val="single" w:sz="8" w:space="0" w:color="604EC4" w:themeColor="accent5" w:themeTint="BF"/>
        <w:insideH w:val="single" w:sz="8" w:space="0" w:color="604EC4" w:themeColor="accent5" w:themeTint="BF"/>
      </w:tblBorders>
    </w:tblPr>
    <w:tblStylePr w:type="firstRow">
      <w:pPr>
        <w:spacing w:before="0" w:after="0" w:line="240" w:lineRule="auto"/>
      </w:pPr>
      <w:rPr>
        <w:b/>
        <w:bCs/>
        <w:color w:val="FFFFFF" w:themeColor="background1"/>
      </w:rPr>
      <w:tblPr/>
      <w:tcPr>
        <w:tcBorders>
          <w:top w:val="single" w:sz="8" w:space="0" w:color="604EC4" w:themeColor="accent5" w:themeTint="BF"/>
          <w:left w:val="single" w:sz="8" w:space="0" w:color="604EC4" w:themeColor="accent5" w:themeTint="BF"/>
          <w:bottom w:val="single" w:sz="8" w:space="0" w:color="604EC4" w:themeColor="accent5" w:themeTint="BF"/>
          <w:right w:val="single" w:sz="8" w:space="0" w:color="604EC4" w:themeColor="accent5" w:themeTint="BF"/>
          <w:insideH w:val="nil"/>
          <w:insideV w:val="nil"/>
        </w:tcBorders>
        <w:shd w:val="clear" w:color="auto" w:fill="403193" w:themeFill="accent5"/>
      </w:tcPr>
    </w:tblStylePr>
    <w:tblStylePr w:type="lastRow">
      <w:pPr>
        <w:spacing w:before="0" w:after="0" w:line="240" w:lineRule="auto"/>
      </w:pPr>
      <w:rPr>
        <w:b/>
        <w:bCs/>
      </w:rPr>
      <w:tblPr/>
      <w:tcPr>
        <w:tcBorders>
          <w:top w:val="double" w:sz="6" w:space="0" w:color="604EC4" w:themeColor="accent5" w:themeTint="BF"/>
          <w:left w:val="single" w:sz="8" w:space="0" w:color="604EC4" w:themeColor="accent5" w:themeTint="BF"/>
          <w:bottom w:val="single" w:sz="8" w:space="0" w:color="604EC4" w:themeColor="accent5" w:themeTint="BF"/>
          <w:right w:val="single" w:sz="8" w:space="0" w:color="604EC4" w:themeColor="accent5" w:themeTint="BF"/>
          <w:insideH w:val="nil"/>
          <w:insideV w:val="nil"/>
        </w:tcBorders>
      </w:tcPr>
    </w:tblStylePr>
    <w:tblStylePr w:type="firstCol">
      <w:rPr>
        <w:b/>
        <w:bCs/>
      </w:rPr>
    </w:tblStylePr>
    <w:tblStylePr w:type="lastCol">
      <w:rPr>
        <w:b/>
        <w:bCs/>
      </w:rPr>
    </w:tblStylePr>
    <w:tblStylePr w:type="band1Vert">
      <w:tblPr/>
      <w:tcPr>
        <w:shd w:val="clear" w:color="auto" w:fill="CAC4EB" w:themeFill="accent5" w:themeFillTint="3F"/>
      </w:tcPr>
    </w:tblStylePr>
    <w:tblStylePr w:type="band1Horz">
      <w:tblPr/>
      <w:tcPr>
        <w:tcBorders>
          <w:insideH w:val="nil"/>
          <w:insideV w:val="nil"/>
        </w:tcBorders>
        <w:shd w:val="clear" w:color="auto" w:fill="CAC4E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46"/>
    <w:semiHidden/>
    <w:unhideWhenUsed/>
    <w:rsid w:val="00AC29D4"/>
    <w:pPr>
      <w:spacing w:after="0" w:line="240" w:lineRule="auto"/>
    </w:pPr>
    <w:tblPr>
      <w:tblStyleRowBandSize w:val="1"/>
      <w:tblStyleColBandSize w:val="1"/>
      <w:tblBorders>
        <w:top w:val="single" w:sz="8" w:space="0" w:color="B64D24" w:themeColor="accent6" w:themeTint="BF"/>
        <w:left w:val="single" w:sz="8" w:space="0" w:color="B64D24" w:themeColor="accent6" w:themeTint="BF"/>
        <w:bottom w:val="single" w:sz="8" w:space="0" w:color="B64D24" w:themeColor="accent6" w:themeTint="BF"/>
        <w:right w:val="single" w:sz="8" w:space="0" w:color="B64D24" w:themeColor="accent6" w:themeTint="BF"/>
        <w:insideH w:val="single" w:sz="8" w:space="0" w:color="B64D24" w:themeColor="accent6" w:themeTint="BF"/>
      </w:tblBorders>
    </w:tblPr>
    <w:tblStylePr w:type="firstRow">
      <w:pPr>
        <w:spacing w:before="0" w:after="0" w:line="240" w:lineRule="auto"/>
      </w:pPr>
      <w:rPr>
        <w:b/>
        <w:bCs/>
        <w:color w:val="FFFFFF" w:themeColor="background1"/>
      </w:rPr>
      <w:tblPr/>
      <w:tcPr>
        <w:tcBorders>
          <w:top w:val="single" w:sz="8" w:space="0" w:color="B64D24" w:themeColor="accent6" w:themeTint="BF"/>
          <w:left w:val="single" w:sz="8" w:space="0" w:color="B64D24" w:themeColor="accent6" w:themeTint="BF"/>
          <w:bottom w:val="single" w:sz="8" w:space="0" w:color="B64D24" w:themeColor="accent6" w:themeTint="BF"/>
          <w:right w:val="single" w:sz="8" w:space="0" w:color="B64D24" w:themeColor="accent6" w:themeTint="BF"/>
          <w:insideH w:val="nil"/>
          <w:insideV w:val="nil"/>
        </w:tcBorders>
        <w:shd w:val="clear" w:color="auto" w:fill="652B14" w:themeFill="accent6"/>
      </w:tcPr>
    </w:tblStylePr>
    <w:tblStylePr w:type="lastRow">
      <w:pPr>
        <w:spacing w:before="0" w:after="0" w:line="240" w:lineRule="auto"/>
      </w:pPr>
      <w:rPr>
        <w:b/>
        <w:bCs/>
      </w:rPr>
      <w:tblPr/>
      <w:tcPr>
        <w:tcBorders>
          <w:top w:val="double" w:sz="6" w:space="0" w:color="B64D24" w:themeColor="accent6" w:themeTint="BF"/>
          <w:left w:val="single" w:sz="8" w:space="0" w:color="B64D24" w:themeColor="accent6" w:themeTint="BF"/>
          <w:bottom w:val="single" w:sz="8" w:space="0" w:color="B64D24" w:themeColor="accent6" w:themeTint="BF"/>
          <w:right w:val="single" w:sz="8" w:space="0" w:color="B64D24" w:themeColor="accent6" w:themeTint="BF"/>
          <w:insideH w:val="nil"/>
          <w:insideV w:val="nil"/>
        </w:tcBorders>
      </w:tcPr>
    </w:tblStylePr>
    <w:tblStylePr w:type="firstCol">
      <w:rPr>
        <w:b/>
        <w:bCs/>
      </w:rPr>
    </w:tblStylePr>
    <w:tblStylePr w:type="lastCol">
      <w:rPr>
        <w:b/>
        <w:bCs/>
      </w:rPr>
    </w:tblStylePr>
    <w:tblStylePr w:type="band1Vert">
      <w:tblPr/>
      <w:tcPr>
        <w:shd w:val="clear" w:color="auto" w:fill="EFC0AE" w:themeFill="accent6" w:themeFillTint="3F"/>
      </w:tcPr>
    </w:tblStylePr>
    <w:tblStylePr w:type="band1Horz">
      <w:tblPr/>
      <w:tcPr>
        <w:tcBorders>
          <w:insideH w:val="nil"/>
          <w:insideV w:val="nil"/>
        </w:tcBorders>
        <w:shd w:val="clear" w:color="auto" w:fill="EFC0AE"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40"/>
    <w:semiHidden/>
    <w:unhideWhenUsed/>
    <w:rsid w:val="00AC29D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41"/>
    <w:semiHidden/>
    <w:unhideWhenUsed/>
    <w:rsid w:val="00AC29D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179B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179B8" w:themeFill="accent1"/>
      </w:tcPr>
    </w:tblStylePr>
    <w:tblStylePr w:type="lastCol">
      <w:rPr>
        <w:b/>
        <w:bCs/>
        <w:color w:val="FFFFFF" w:themeColor="background1"/>
      </w:rPr>
      <w:tblPr/>
      <w:tcPr>
        <w:tcBorders>
          <w:left w:val="nil"/>
          <w:right w:val="nil"/>
          <w:insideH w:val="nil"/>
          <w:insideV w:val="nil"/>
        </w:tcBorders>
        <w:shd w:val="clear" w:color="auto" w:fill="4179B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42"/>
    <w:semiHidden/>
    <w:unhideWhenUsed/>
    <w:rsid w:val="00AC29D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BAD2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BAD22" w:themeFill="accent2"/>
      </w:tcPr>
    </w:tblStylePr>
    <w:tblStylePr w:type="lastCol">
      <w:rPr>
        <w:b/>
        <w:bCs/>
        <w:color w:val="FFFFFF" w:themeColor="background1"/>
      </w:rPr>
      <w:tblPr/>
      <w:tcPr>
        <w:tcBorders>
          <w:left w:val="nil"/>
          <w:right w:val="nil"/>
          <w:insideH w:val="nil"/>
          <w:insideV w:val="nil"/>
        </w:tcBorders>
        <w:shd w:val="clear" w:color="auto" w:fill="FBAD2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43"/>
    <w:semiHidden/>
    <w:unhideWhenUsed/>
    <w:rsid w:val="00AC29D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5" w:themeFill="accent3"/>
      </w:tcPr>
    </w:tblStylePr>
    <w:tblStylePr w:type="lastCol">
      <w:rPr>
        <w:b/>
        <w:bCs/>
        <w:color w:val="FFFFFF" w:themeColor="background1"/>
      </w:rPr>
      <w:tblPr/>
      <w:tcPr>
        <w:tcBorders>
          <w:left w:val="nil"/>
          <w:right w:val="nil"/>
          <w:insideH w:val="nil"/>
          <w:insideV w:val="nil"/>
        </w:tcBorders>
        <w:shd w:val="clear" w:color="auto" w:fill="70AD4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44"/>
    <w:semiHidden/>
    <w:unhideWhenUsed/>
    <w:rsid w:val="00AC29D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6642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66425" w:themeFill="accent4"/>
      </w:tcPr>
    </w:tblStylePr>
    <w:tblStylePr w:type="lastCol">
      <w:rPr>
        <w:b/>
        <w:bCs/>
        <w:color w:val="FFFFFF" w:themeColor="background1"/>
      </w:rPr>
      <w:tblPr/>
      <w:tcPr>
        <w:tcBorders>
          <w:left w:val="nil"/>
          <w:right w:val="nil"/>
          <w:insideH w:val="nil"/>
          <w:insideV w:val="nil"/>
        </w:tcBorders>
        <w:shd w:val="clear" w:color="auto" w:fill="E6642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45"/>
    <w:semiHidden/>
    <w:unhideWhenUsed/>
    <w:rsid w:val="00AC29D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031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03193" w:themeFill="accent5"/>
      </w:tcPr>
    </w:tblStylePr>
    <w:tblStylePr w:type="lastCol">
      <w:rPr>
        <w:b/>
        <w:bCs/>
        <w:color w:val="FFFFFF" w:themeColor="background1"/>
      </w:rPr>
      <w:tblPr/>
      <w:tcPr>
        <w:tcBorders>
          <w:left w:val="nil"/>
          <w:right w:val="nil"/>
          <w:insideH w:val="nil"/>
          <w:insideV w:val="nil"/>
        </w:tcBorders>
        <w:shd w:val="clear" w:color="auto" w:fill="4031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46"/>
    <w:semiHidden/>
    <w:unhideWhenUsed/>
    <w:rsid w:val="00AC29D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52B1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52B14" w:themeFill="accent6"/>
      </w:tcPr>
    </w:tblStylePr>
    <w:tblStylePr w:type="lastCol">
      <w:rPr>
        <w:b/>
        <w:bCs/>
        <w:color w:val="FFFFFF" w:themeColor="background1"/>
      </w:rPr>
      <w:tblPr/>
      <w:tcPr>
        <w:tcBorders>
          <w:left w:val="nil"/>
          <w:right w:val="nil"/>
          <w:insideH w:val="nil"/>
          <w:insideV w:val="nil"/>
        </w:tcBorders>
        <w:shd w:val="clear" w:color="auto" w:fill="652B1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AC29D4"/>
    <w:rPr>
      <w:color w:val="2B579A"/>
      <w:shd w:val="clear" w:color="auto" w:fill="E6E6E6"/>
    </w:rPr>
  </w:style>
  <w:style w:type="paragraph" w:styleId="MessageHeader">
    <w:name w:val="Message Header"/>
    <w:basedOn w:val="Normal"/>
    <w:link w:val="MessageHeaderChar"/>
    <w:uiPriority w:val="99"/>
    <w:semiHidden/>
    <w:unhideWhenUsed/>
    <w:rsid w:val="00AC29D4"/>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rPr>
  </w:style>
  <w:style w:type="character" w:customStyle="1" w:styleId="MessageHeaderChar">
    <w:name w:val="Message Header Char"/>
    <w:basedOn w:val="DefaultParagraphFont"/>
    <w:link w:val="MessageHeader"/>
    <w:uiPriority w:val="99"/>
    <w:semiHidden/>
    <w:rsid w:val="00AC29D4"/>
    <w:rPr>
      <w:rFonts w:asciiTheme="majorHAnsi" w:eastAsiaTheme="majorEastAsia" w:hAnsiTheme="majorHAnsi" w:cs="Times New Roman (Headings CS)"/>
      <w:color w:val="auto"/>
      <w:sz w:val="24"/>
      <w:szCs w:val="24"/>
      <w:shd w:val="pct20" w:color="auto" w:fill="auto"/>
    </w:rPr>
  </w:style>
  <w:style w:type="paragraph" w:styleId="NormalWeb">
    <w:name w:val="Normal (Web)"/>
    <w:basedOn w:val="Normal"/>
    <w:uiPriority w:val="99"/>
    <w:semiHidden/>
    <w:unhideWhenUsed/>
    <w:rsid w:val="00AC29D4"/>
    <w:rPr>
      <w:rFonts w:ascii="Times New Roman" w:hAnsi="Times New Roman"/>
    </w:rPr>
  </w:style>
  <w:style w:type="paragraph" w:styleId="NormalIndent">
    <w:name w:val="Normal Indent"/>
    <w:basedOn w:val="Normal"/>
    <w:uiPriority w:val="99"/>
    <w:semiHidden/>
    <w:unhideWhenUsed/>
    <w:rsid w:val="00AC29D4"/>
    <w:pPr>
      <w:ind w:left="720"/>
    </w:pPr>
  </w:style>
  <w:style w:type="paragraph" w:styleId="NoteHeading">
    <w:name w:val="Note Heading"/>
    <w:basedOn w:val="Normal"/>
    <w:next w:val="Normal"/>
    <w:link w:val="NoteHeadingChar"/>
    <w:uiPriority w:val="99"/>
    <w:semiHidden/>
    <w:unhideWhenUsed/>
    <w:rsid w:val="00AC29D4"/>
  </w:style>
  <w:style w:type="character" w:customStyle="1" w:styleId="NoteHeadingChar">
    <w:name w:val="Note Heading Char"/>
    <w:basedOn w:val="DefaultParagraphFont"/>
    <w:link w:val="NoteHeading"/>
    <w:uiPriority w:val="99"/>
    <w:semiHidden/>
    <w:rsid w:val="00AC29D4"/>
    <w:rPr>
      <w:rFonts w:ascii="Garamond" w:hAnsi="Garamond" w:cs="Times New Roman (Headings CS)"/>
      <w:color w:val="auto"/>
      <w:sz w:val="24"/>
    </w:rPr>
  </w:style>
  <w:style w:type="character" w:styleId="PageNumber">
    <w:name w:val="page number"/>
    <w:basedOn w:val="DefaultParagraphFont"/>
    <w:uiPriority w:val="99"/>
    <w:semiHidden/>
    <w:unhideWhenUsed/>
    <w:rsid w:val="00AC29D4"/>
  </w:style>
  <w:style w:type="table" w:styleId="PlainTable1">
    <w:name w:val="Plain Table 1"/>
    <w:basedOn w:val="TableNormal"/>
    <w:uiPriority w:val="41"/>
    <w:rsid w:val="00AC29D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C29D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C29D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C29D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C29D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AC29D4"/>
    <w:rPr>
      <w:rFonts w:ascii="Consolas" w:hAnsi="Consolas"/>
      <w:sz w:val="22"/>
      <w:szCs w:val="21"/>
    </w:rPr>
  </w:style>
  <w:style w:type="character" w:customStyle="1" w:styleId="PlainTextChar">
    <w:name w:val="Plain Text Char"/>
    <w:basedOn w:val="DefaultParagraphFont"/>
    <w:link w:val="PlainText"/>
    <w:uiPriority w:val="99"/>
    <w:semiHidden/>
    <w:rsid w:val="00AC29D4"/>
    <w:rPr>
      <w:rFonts w:ascii="Consolas" w:hAnsi="Consolas" w:cs="Times New Roman (Headings CS)"/>
      <w:color w:val="auto"/>
      <w:sz w:val="22"/>
      <w:szCs w:val="21"/>
    </w:rPr>
  </w:style>
  <w:style w:type="paragraph" w:styleId="Salutation">
    <w:name w:val="Salutation"/>
    <w:basedOn w:val="Normal"/>
    <w:next w:val="Normal"/>
    <w:link w:val="SalutationChar"/>
    <w:uiPriority w:val="99"/>
    <w:semiHidden/>
    <w:unhideWhenUsed/>
    <w:rsid w:val="00AC29D4"/>
  </w:style>
  <w:style w:type="character" w:customStyle="1" w:styleId="SalutationChar">
    <w:name w:val="Salutation Char"/>
    <w:basedOn w:val="DefaultParagraphFont"/>
    <w:link w:val="Salutation"/>
    <w:uiPriority w:val="99"/>
    <w:semiHidden/>
    <w:rsid w:val="00AC29D4"/>
    <w:rPr>
      <w:rFonts w:ascii="Garamond" w:hAnsi="Garamond" w:cs="Times New Roman (Headings CS)"/>
      <w:color w:val="auto"/>
      <w:sz w:val="24"/>
    </w:rPr>
  </w:style>
  <w:style w:type="paragraph" w:styleId="Signature">
    <w:name w:val="Signature"/>
    <w:basedOn w:val="Normal"/>
    <w:link w:val="SignatureChar"/>
    <w:uiPriority w:val="99"/>
    <w:semiHidden/>
    <w:unhideWhenUsed/>
    <w:rsid w:val="00AC29D4"/>
    <w:pPr>
      <w:ind w:left="4320"/>
    </w:pPr>
  </w:style>
  <w:style w:type="character" w:customStyle="1" w:styleId="SignatureChar">
    <w:name w:val="Signature Char"/>
    <w:basedOn w:val="DefaultParagraphFont"/>
    <w:link w:val="Signature"/>
    <w:uiPriority w:val="99"/>
    <w:semiHidden/>
    <w:rsid w:val="00AC29D4"/>
    <w:rPr>
      <w:rFonts w:ascii="Garamond" w:hAnsi="Garamond" w:cs="Times New Roman (Headings CS)"/>
      <w:color w:val="auto"/>
      <w:sz w:val="24"/>
    </w:rPr>
  </w:style>
  <w:style w:type="character" w:customStyle="1" w:styleId="SmartHyperlink1">
    <w:name w:val="Smart Hyperlink1"/>
    <w:basedOn w:val="DefaultParagraphFont"/>
    <w:uiPriority w:val="99"/>
    <w:semiHidden/>
    <w:unhideWhenUsed/>
    <w:rsid w:val="00AC29D4"/>
    <w:rPr>
      <w:u w:val="dotted"/>
    </w:rPr>
  </w:style>
  <w:style w:type="table" w:styleId="Table3Deffects1">
    <w:name w:val="Table 3D effects 1"/>
    <w:basedOn w:val="TableNormal"/>
    <w:uiPriority w:val="99"/>
    <w:semiHidden/>
    <w:unhideWhenUsed/>
    <w:rsid w:val="00AC29D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C29D4"/>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C29D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C29D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C29D4"/>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C29D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C29D4"/>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C29D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C29D4"/>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C29D4"/>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C29D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C29D4"/>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C29D4"/>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C29D4"/>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C29D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C29D4"/>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C29D4"/>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C29D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C29D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C29D4"/>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C29D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C29D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C29D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C29D4"/>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C29D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AC29D4"/>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C29D4"/>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C29D4"/>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C29D4"/>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C29D4"/>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C29D4"/>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C29D4"/>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C29D4"/>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Figures">
    <w:name w:val="table of figures"/>
    <w:basedOn w:val="TOC1"/>
    <w:next w:val="Normal"/>
    <w:uiPriority w:val="99"/>
    <w:unhideWhenUsed/>
    <w:rsid w:val="00A84DF5"/>
    <w:pPr>
      <w:spacing w:before="40" w:after="0" w:line="257" w:lineRule="auto"/>
    </w:pPr>
  </w:style>
  <w:style w:type="table" w:styleId="TableProfessional">
    <w:name w:val="Table Professional"/>
    <w:basedOn w:val="TableNormal"/>
    <w:uiPriority w:val="99"/>
    <w:semiHidden/>
    <w:unhideWhenUsed/>
    <w:rsid w:val="00AC29D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C29D4"/>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C29D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C29D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C29D4"/>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C29D4"/>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C2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C29D4"/>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C29D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C29D4"/>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unhideWhenUsed/>
    <w:rsid w:val="00AC29D4"/>
    <w:pPr>
      <w:spacing w:before="120"/>
    </w:pPr>
    <w:rPr>
      <w:rFonts w:asciiTheme="majorHAnsi" w:eastAsiaTheme="majorEastAsia" w:hAnsiTheme="majorHAnsi"/>
      <w:b/>
      <w:bCs/>
    </w:rPr>
  </w:style>
  <w:style w:type="paragraph" w:styleId="TOCHeading">
    <w:name w:val="TOC Heading"/>
    <w:next w:val="Normal"/>
    <w:uiPriority w:val="39"/>
    <w:unhideWhenUsed/>
    <w:qFormat/>
    <w:rsid w:val="00F92594"/>
    <w:pPr>
      <w:pageBreakBefore/>
      <w:widowControl w:val="0"/>
      <w:suppressAutoHyphens/>
      <w:spacing w:after="280" w:line="240" w:lineRule="auto"/>
    </w:pPr>
    <w:rPr>
      <w:rFonts w:ascii="Century Gothic" w:eastAsiaTheme="majorEastAsia" w:hAnsi="Century Gothic" w:cs="Century Gothic (Body)"/>
      <w:color w:val="002E58" w:themeColor="text2"/>
      <w:sz w:val="48"/>
      <w:szCs w:val="40"/>
    </w:rPr>
  </w:style>
  <w:style w:type="character" w:customStyle="1" w:styleId="UnresolvedMention1">
    <w:name w:val="Unresolved Mention1"/>
    <w:basedOn w:val="DefaultParagraphFont"/>
    <w:uiPriority w:val="99"/>
    <w:semiHidden/>
    <w:unhideWhenUsed/>
    <w:rsid w:val="00AC29D4"/>
    <w:rPr>
      <w:color w:val="808080"/>
      <w:shd w:val="clear" w:color="auto" w:fill="E6E6E6"/>
    </w:rPr>
  </w:style>
  <w:style w:type="character" w:styleId="BookTitle">
    <w:name w:val="Book Title"/>
    <w:basedOn w:val="DefaultParagraphFont"/>
    <w:uiPriority w:val="33"/>
    <w:semiHidden/>
    <w:unhideWhenUsed/>
    <w:qFormat/>
    <w:rsid w:val="00AC29D4"/>
    <w:rPr>
      <w:b/>
      <w:bCs/>
      <w:i/>
      <w:iCs/>
      <w:spacing w:val="0"/>
    </w:rPr>
  </w:style>
  <w:style w:type="character" w:styleId="IntenseEmphasis">
    <w:name w:val="Intense Emphasis"/>
    <w:basedOn w:val="DefaultParagraphFont"/>
    <w:uiPriority w:val="21"/>
    <w:unhideWhenUsed/>
    <w:qFormat/>
    <w:rsid w:val="00AC29D4"/>
    <w:rPr>
      <w:i/>
      <w:iCs/>
      <w:color w:val="203C5C" w:themeColor="accent1" w:themeShade="80"/>
    </w:rPr>
  </w:style>
  <w:style w:type="character" w:styleId="IntenseReference">
    <w:name w:val="Intense Reference"/>
    <w:basedOn w:val="DefaultParagraphFont"/>
    <w:uiPriority w:val="32"/>
    <w:semiHidden/>
    <w:unhideWhenUsed/>
    <w:qFormat/>
    <w:rsid w:val="00AC29D4"/>
    <w:rPr>
      <w:b/>
      <w:bCs/>
      <w:caps w:val="0"/>
      <w:smallCaps/>
      <w:color w:val="203C5C" w:themeColor="accent1" w:themeShade="80"/>
      <w:spacing w:val="0"/>
    </w:rPr>
  </w:style>
  <w:style w:type="paragraph" w:styleId="Caption">
    <w:name w:val="caption"/>
    <w:basedOn w:val="Caption-Figure"/>
    <w:next w:val="Normal"/>
    <w:uiPriority w:val="35"/>
    <w:unhideWhenUsed/>
    <w:qFormat/>
    <w:rsid w:val="000C4EB3"/>
  </w:style>
  <w:style w:type="character" w:styleId="Emphasis">
    <w:name w:val="Emphasis"/>
    <w:basedOn w:val="DefaultParagraphFont"/>
    <w:uiPriority w:val="20"/>
    <w:semiHidden/>
    <w:unhideWhenUsed/>
    <w:qFormat/>
    <w:rsid w:val="00AC29D4"/>
    <w:rPr>
      <w:i/>
      <w:iCs/>
    </w:rPr>
  </w:style>
  <w:style w:type="paragraph" w:styleId="ListBullet">
    <w:name w:val="List Bullet"/>
    <w:basedOn w:val="Normal"/>
    <w:uiPriority w:val="36"/>
    <w:unhideWhenUsed/>
    <w:qFormat/>
    <w:rsid w:val="009B765F"/>
    <w:pPr>
      <w:numPr>
        <w:numId w:val="17"/>
      </w:numPr>
      <w:spacing w:before="40"/>
    </w:pPr>
  </w:style>
  <w:style w:type="paragraph" w:styleId="ListBullet2">
    <w:name w:val="List Bullet 2"/>
    <w:basedOn w:val="ListBullet"/>
    <w:uiPriority w:val="36"/>
    <w:unhideWhenUsed/>
    <w:qFormat/>
    <w:rsid w:val="009B765F"/>
    <w:pPr>
      <w:numPr>
        <w:ilvl w:val="1"/>
      </w:numPr>
    </w:pPr>
  </w:style>
  <w:style w:type="paragraph" w:styleId="ListBullet3">
    <w:name w:val="List Bullet 3"/>
    <w:basedOn w:val="ListBullet2"/>
    <w:uiPriority w:val="36"/>
    <w:unhideWhenUsed/>
    <w:qFormat/>
    <w:rsid w:val="009B765F"/>
    <w:pPr>
      <w:numPr>
        <w:numId w:val="7"/>
      </w:numPr>
      <w:contextualSpacing/>
    </w:pPr>
  </w:style>
  <w:style w:type="paragraph" w:styleId="ListBullet4">
    <w:name w:val="List Bullet 4"/>
    <w:basedOn w:val="ListBullet3"/>
    <w:uiPriority w:val="36"/>
    <w:unhideWhenUsed/>
    <w:qFormat/>
    <w:rsid w:val="004E285C"/>
    <w:pPr>
      <w:numPr>
        <w:numId w:val="8"/>
      </w:numPr>
    </w:pPr>
  </w:style>
  <w:style w:type="paragraph" w:styleId="ListBullet5">
    <w:name w:val="List Bullet 5"/>
    <w:basedOn w:val="ListBullet4"/>
    <w:uiPriority w:val="36"/>
    <w:unhideWhenUsed/>
    <w:qFormat/>
    <w:rsid w:val="004E285C"/>
    <w:pPr>
      <w:numPr>
        <w:numId w:val="9"/>
      </w:numPr>
      <w:ind w:left="1800"/>
    </w:pPr>
  </w:style>
  <w:style w:type="paragraph" w:styleId="ListParagraph">
    <w:name w:val="List Paragraph"/>
    <w:basedOn w:val="Normal"/>
    <w:uiPriority w:val="34"/>
    <w:unhideWhenUsed/>
    <w:qFormat/>
    <w:rsid w:val="00803255"/>
    <w:pPr>
      <w:ind w:left="360"/>
      <w:contextualSpacing/>
    </w:pPr>
  </w:style>
  <w:style w:type="paragraph" w:styleId="NoSpacing">
    <w:name w:val="No Spacing"/>
    <w:uiPriority w:val="99"/>
    <w:semiHidden/>
    <w:unhideWhenUsed/>
    <w:qFormat/>
    <w:rsid w:val="00AC29D4"/>
    <w:pPr>
      <w:spacing w:after="0" w:line="240" w:lineRule="auto"/>
    </w:pPr>
  </w:style>
  <w:style w:type="character" w:styleId="PlaceholderText">
    <w:name w:val="Placeholder Text"/>
    <w:basedOn w:val="DefaultParagraphFont"/>
    <w:uiPriority w:val="99"/>
    <w:semiHidden/>
    <w:rsid w:val="00AC29D4"/>
    <w:rPr>
      <w:color w:val="595959" w:themeColor="text1" w:themeTint="A6"/>
    </w:rPr>
  </w:style>
  <w:style w:type="paragraph" w:styleId="Quote">
    <w:name w:val="Quote"/>
    <w:basedOn w:val="Normal"/>
    <w:next w:val="Normal"/>
    <w:link w:val="QuoteChar"/>
    <w:uiPriority w:val="29"/>
    <w:unhideWhenUsed/>
    <w:qFormat/>
    <w:rsid w:val="00E73173"/>
    <w:pPr>
      <w:spacing w:before="200" w:after="200"/>
      <w:ind w:left="720" w:right="720"/>
    </w:pPr>
    <w:rPr>
      <w:color w:val="404040" w:themeColor="text1" w:themeTint="BF"/>
    </w:rPr>
  </w:style>
  <w:style w:type="character" w:customStyle="1" w:styleId="QuoteChar">
    <w:name w:val="Quote Char"/>
    <w:basedOn w:val="DefaultParagraphFont"/>
    <w:link w:val="Quote"/>
    <w:uiPriority w:val="29"/>
    <w:rsid w:val="00E73173"/>
    <w:rPr>
      <w:color w:val="404040" w:themeColor="text1" w:themeTint="BF"/>
    </w:rPr>
  </w:style>
  <w:style w:type="character" w:styleId="Strong">
    <w:name w:val="Strong"/>
    <w:basedOn w:val="DefaultParagraphFont"/>
    <w:uiPriority w:val="22"/>
    <w:semiHidden/>
    <w:unhideWhenUsed/>
    <w:qFormat/>
    <w:rsid w:val="00AC29D4"/>
    <w:rPr>
      <w:b/>
      <w:bCs/>
    </w:rPr>
  </w:style>
  <w:style w:type="character" w:styleId="SubtleEmphasis">
    <w:name w:val="Subtle Emphasis"/>
    <w:basedOn w:val="DefaultParagraphFont"/>
    <w:uiPriority w:val="19"/>
    <w:unhideWhenUsed/>
    <w:qFormat/>
    <w:rsid w:val="00AC29D4"/>
    <w:rPr>
      <w:i/>
      <w:iCs/>
      <w:color w:val="404040" w:themeColor="text1" w:themeTint="BF"/>
    </w:rPr>
  </w:style>
  <w:style w:type="table" w:customStyle="1" w:styleId="GridTable4-Accent61">
    <w:name w:val="Grid Table 4 - Accent 61"/>
    <w:basedOn w:val="TableNormal"/>
    <w:uiPriority w:val="49"/>
    <w:rsid w:val="00AC29D4"/>
    <w:pPr>
      <w:spacing w:after="0" w:line="240" w:lineRule="auto"/>
    </w:pPr>
    <w:rPr>
      <w:lang w:eastAsia="ja-JP"/>
    </w:rPr>
    <w:tblPr>
      <w:tblStyleRowBandSize w:val="1"/>
      <w:tblStyleColBandSize w:val="1"/>
      <w:tblBorders>
        <w:top w:val="single" w:sz="4" w:space="0" w:color="D8683B" w:themeColor="accent6" w:themeTint="99"/>
        <w:left w:val="single" w:sz="4" w:space="0" w:color="D8683B" w:themeColor="accent6" w:themeTint="99"/>
        <w:bottom w:val="single" w:sz="4" w:space="0" w:color="D8683B" w:themeColor="accent6" w:themeTint="99"/>
        <w:right w:val="single" w:sz="4" w:space="0" w:color="D8683B" w:themeColor="accent6" w:themeTint="99"/>
        <w:insideH w:val="single" w:sz="4" w:space="0" w:color="D8683B" w:themeColor="accent6" w:themeTint="99"/>
        <w:insideV w:val="single" w:sz="4" w:space="0" w:color="D8683B" w:themeColor="accent6" w:themeTint="99"/>
      </w:tblBorders>
    </w:tblPr>
    <w:tblStylePr w:type="firstRow">
      <w:rPr>
        <w:b/>
        <w:bCs/>
        <w:color w:val="FFFFFF" w:themeColor="background1"/>
      </w:rPr>
      <w:tblPr/>
      <w:tcPr>
        <w:tcBorders>
          <w:top w:val="single" w:sz="4" w:space="0" w:color="652B14" w:themeColor="accent6"/>
          <w:left w:val="single" w:sz="4" w:space="0" w:color="652B14" w:themeColor="accent6"/>
          <w:bottom w:val="single" w:sz="4" w:space="0" w:color="652B14" w:themeColor="accent6"/>
          <w:right w:val="single" w:sz="4" w:space="0" w:color="652B14" w:themeColor="accent6"/>
          <w:insideH w:val="nil"/>
          <w:insideV w:val="nil"/>
        </w:tcBorders>
        <w:shd w:val="clear" w:color="auto" w:fill="652B14" w:themeFill="accent6"/>
      </w:tcPr>
    </w:tblStylePr>
    <w:tblStylePr w:type="lastRow">
      <w:rPr>
        <w:b/>
        <w:bCs/>
      </w:rPr>
      <w:tblPr/>
      <w:tcPr>
        <w:tcBorders>
          <w:top w:val="double" w:sz="4" w:space="0" w:color="652B14" w:themeColor="accent6"/>
        </w:tcBorders>
      </w:tcPr>
    </w:tblStylePr>
    <w:tblStylePr w:type="firstCol">
      <w:rPr>
        <w:b/>
        <w:bCs/>
      </w:rPr>
    </w:tblStylePr>
    <w:tblStylePr w:type="lastCol">
      <w:rPr>
        <w:b/>
        <w:bCs/>
      </w:rPr>
    </w:tblStylePr>
    <w:tblStylePr w:type="band1Vert">
      <w:tblPr/>
      <w:tcPr>
        <w:shd w:val="clear" w:color="auto" w:fill="F2CCBD" w:themeFill="accent6" w:themeFillTint="33"/>
      </w:tcPr>
    </w:tblStylePr>
    <w:tblStylePr w:type="band1Horz">
      <w:tblPr/>
      <w:tcPr>
        <w:shd w:val="clear" w:color="auto" w:fill="F2CCBD" w:themeFill="accent6" w:themeFillTint="33"/>
      </w:tcPr>
    </w:tblStylePr>
  </w:style>
  <w:style w:type="paragraph" w:customStyle="1" w:styleId="tablenote">
    <w:name w:val="table note"/>
    <w:basedOn w:val="Normal"/>
    <w:qFormat/>
    <w:rsid w:val="00AC29D4"/>
    <w:pPr>
      <w:spacing w:before="120" w:after="240"/>
    </w:pPr>
    <w:rPr>
      <w:sz w:val="20"/>
    </w:rPr>
  </w:style>
  <w:style w:type="paragraph" w:customStyle="1" w:styleId="TableHead">
    <w:name w:val="Table Head"/>
    <w:qFormat/>
    <w:rsid w:val="004B3EB3"/>
    <w:pPr>
      <w:spacing w:before="120" w:after="120"/>
    </w:pPr>
    <w:rPr>
      <w:rFonts w:cstheme="minorHAnsi"/>
      <w:b/>
      <w:bCs/>
    </w:rPr>
  </w:style>
  <w:style w:type="paragraph" w:customStyle="1" w:styleId="Tabletext">
    <w:name w:val="Table text"/>
    <w:qFormat/>
    <w:rsid w:val="004B3EB3"/>
    <w:pPr>
      <w:spacing w:after="0" w:line="240" w:lineRule="auto"/>
    </w:pPr>
    <w:rPr>
      <w:rFonts w:cstheme="minorHAnsi"/>
      <w:bCs/>
    </w:rPr>
  </w:style>
  <w:style w:type="character" w:styleId="UnresolvedMention">
    <w:name w:val="Unresolved Mention"/>
    <w:basedOn w:val="DefaultParagraphFont"/>
    <w:uiPriority w:val="99"/>
    <w:semiHidden/>
    <w:unhideWhenUsed/>
    <w:rsid w:val="00822EC3"/>
    <w:rPr>
      <w:color w:val="605E5C"/>
      <w:shd w:val="clear" w:color="auto" w:fill="E1DFDD"/>
    </w:rPr>
  </w:style>
  <w:style w:type="paragraph" w:customStyle="1" w:styleId="TableParagraph">
    <w:name w:val="Table Paragraph"/>
    <w:basedOn w:val="Normal"/>
    <w:uiPriority w:val="1"/>
    <w:qFormat/>
    <w:rsid w:val="000D1475"/>
    <w:pPr>
      <w:widowControl w:val="0"/>
      <w:autoSpaceDE w:val="0"/>
      <w:autoSpaceDN w:val="0"/>
      <w:adjustRightInd w:val="0"/>
      <w:snapToGrid w:val="0"/>
      <w:spacing w:after="80"/>
    </w:pPr>
    <w:rPr>
      <w:rFonts w:eastAsia="Calibri" w:cs="Calibri"/>
      <w:sz w:val="21"/>
      <w:szCs w:val="22"/>
    </w:rPr>
  </w:style>
  <w:style w:type="paragraph" w:styleId="Revision">
    <w:name w:val="Revision"/>
    <w:hidden/>
    <w:uiPriority w:val="99"/>
    <w:semiHidden/>
    <w:rsid w:val="009A1C11"/>
    <w:pPr>
      <w:spacing w:after="0" w:line="240" w:lineRule="auto"/>
    </w:pPr>
    <w:rPr>
      <w:rFonts w:ascii="Calibri" w:eastAsia="Calibri" w:hAnsi="Calibri" w:cs="Calibri"/>
      <w:kern w:val="0"/>
      <w:sz w:val="22"/>
      <w:szCs w:val="22"/>
      <w14:ligatures w14:val="none"/>
    </w:rPr>
  </w:style>
  <w:style w:type="character" w:styleId="Mention">
    <w:name w:val="Mention"/>
    <w:basedOn w:val="DefaultParagraphFont"/>
    <w:uiPriority w:val="99"/>
    <w:unhideWhenUsed/>
    <w:rsid w:val="009A1C11"/>
    <w:rPr>
      <w:color w:val="2B579A"/>
      <w:shd w:val="clear" w:color="auto" w:fill="E1DFDD"/>
    </w:rPr>
  </w:style>
  <w:style w:type="character" w:customStyle="1" w:styleId="normaltextrun">
    <w:name w:val="normaltextrun"/>
    <w:basedOn w:val="DefaultParagraphFont"/>
    <w:rsid w:val="009A1C11"/>
  </w:style>
  <w:style w:type="numbering" w:customStyle="1" w:styleId="CurrentList1">
    <w:name w:val="Current List1"/>
    <w:uiPriority w:val="99"/>
    <w:rsid w:val="009A1C11"/>
    <w:pPr>
      <w:numPr>
        <w:numId w:val="12"/>
      </w:numPr>
    </w:pPr>
  </w:style>
  <w:style w:type="numbering" w:customStyle="1" w:styleId="CurrentList2">
    <w:name w:val="Current List2"/>
    <w:uiPriority w:val="99"/>
    <w:rsid w:val="009A1C11"/>
    <w:pPr>
      <w:numPr>
        <w:numId w:val="13"/>
      </w:numPr>
    </w:pPr>
  </w:style>
  <w:style w:type="numbering" w:customStyle="1" w:styleId="CurrentList3">
    <w:name w:val="Current List3"/>
    <w:uiPriority w:val="99"/>
    <w:rsid w:val="009A1C11"/>
    <w:pPr>
      <w:numPr>
        <w:numId w:val="14"/>
      </w:numPr>
    </w:pPr>
  </w:style>
  <w:style w:type="numbering" w:customStyle="1" w:styleId="CurrentList4">
    <w:name w:val="Current List4"/>
    <w:uiPriority w:val="99"/>
    <w:rsid w:val="00E02BDE"/>
    <w:pPr>
      <w:numPr>
        <w:numId w:val="15"/>
      </w:numPr>
    </w:pPr>
  </w:style>
  <w:style w:type="numbering" w:customStyle="1" w:styleId="CPUCbullets">
    <w:name w:val="CPUC bullets"/>
    <w:uiPriority w:val="99"/>
    <w:rsid w:val="00AC29D4"/>
    <w:pPr>
      <w:numPr>
        <w:numId w:val="16"/>
      </w:numPr>
    </w:pPr>
  </w:style>
  <w:style w:type="table" w:customStyle="1" w:styleId="CPUCTable1">
    <w:name w:val="CPUC Table 1"/>
    <w:basedOn w:val="TableNormal"/>
    <w:uiPriority w:val="99"/>
    <w:rsid w:val="004C05C0"/>
    <w:pPr>
      <w:widowControl w:val="0"/>
      <w:spacing w:after="80" w:line="240" w:lineRule="auto"/>
    </w:pPr>
    <w:rPr>
      <w:sz w:val="22"/>
    </w:rPr>
    <w:tblPr>
      <w:tblStyleRowBandSize w:val="1"/>
      <w:tblBorders>
        <w:top w:val="single" w:sz="4" w:space="0" w:color="8BAED6" w:themeColor="accent1" w:themeTint="99"/>
        <w:left w:val="single" w:sz="4" w:space="0" w:color="8BAED6" w:themeColor="accent1" w:themeTint="99"/>
        <w:bottom w:val="single" w:sz="4" w:space="0" w:color="8BAED6" w:themeColor="accent1" w:themeTint="99"/>
        <w:right w:val="single" w:sz="4" w:space="0" w:color="8BAED6" w:themeColor="accent1" w:themeTint="99"/>
        <w:insideH w:val="single" w:sz="4" w:space="0" w:color="8BAED6" w:themeColor="accent1" w:themeTint="99"/>
        <w:insideV w:val="single" w:sz="4" w:space="0" w:color="8BAED6" w:themeColor="accent1" w:themeTint="99"/>
      </w:tblBorders>
      <w:tblCellMar>
        <w:top w:w="29" w:type="dxa"/>
        <w:left w:w="72" w:type="dxa"/>
        <w:bottom w:w="29" w:type="dxa"/>
        <w:right w:w="72" w:type="dxa"/>
      </w:tblCellMar>
    </w:tblPr>
    <w:tcPr>
      <w:tcMar>
        <w:top w:w="29" w:type="dxa"/>
        <w:left w:w="72" w:type="dxa"/>
        <w:bottom w:w="29" w:type="dxa"/>
        <w:right w:w="72" w:type="dxa"/>
      </w:tcMar>
    </w:tcPr>
    <w:tblStylePr w:type="firstRow">
      <w:pPr>
        <w:wordWrap/>
        <w:spacing w:beforeLines="50" w:before="50" w:beforeAutospacing="0"/>
      </w:pPr>
      <w:rPr>
        <w:rFonts w:asciiTheme="minorHAnsi" w:hAnsiTheme="minorHAnsi"/>
        <w:b/>
        <w:sz w:val="18"/>
      </w:rPr>
      <w:tblPr/>
      <w:trPr>
        <w:tblHeader/>
      </w:trPr>
      <w:tcPr>
        <w:shd w:val="clear" w:color="auto" w:fill="B1C9E3" w:themeFill="accent1" w:themeFillTint="66"/>
      </w:tcPr>
    </w:tblStylePr>
    <w:tblStylePr w:type="band1Horz">
      <w:tblPr/>
      <w:tcPr>
        <w:shd w:val="clear" w:color="auto" w:fill="F2F2F2" w:themeFill="background1" w:themeFillShade="F2"/>
      </w:tcPr>
    </w:tblStylePr>
  </w:style>
  <w:style w:type="numbering" w:styleId="1ai">
    <w:name w:val="Outline List 1"/>
    <w:basedOn w:val="NoList"/>
    <w:uiPriority w:val="99"/>
    <w:semiHidden/>
    <w:unhideWhenUsed/>
    <w:rsid w:val="00607D5A"/>
    <w:pPr>
      <w:numPr>
        <w:numId w:val="19"/>
      </w:numPr>
    </w:pPr>
  </w:style>
  <w:style w:type="numbering" w:customStyle="1" w:styleId="CurrentList5">
    <w:name w:val="Current List5"/>
    <w:uiPriority w:val="99"/>
    <w:rsid w:val="00141892"/>
    <w:pPr>
      <w:numPr>
        <w:numId w:val="20"/>
      </w:numPr>
    </w:pPr>
  </w:style>
  <w:style w:type="paragraph" w:styleId="ListNumber3">
    <w:name w:val="List Number 3"/>
    <w:basedOn w:val="ListBullet2"/>
    <w:uiPriority w:val="99"/>
    <w:unhideWhenUsed/>
    <w:qFormat/>
    <w:rsid w:val="0033206F"/>
    <w:pPr>
      <w:numPr>
        <w:numId w:val="22"/>
      </w:numPr>
      <w:contextualSpacing/>
    </w:pPr>
  </w:style>
  <w:style w:type="numbering" w:customStyle="1" w:styleId="CurrentList9">
    <w:name w:val="Current List9"/>
    <w:uiPriority w:val="99"/>
    <w:rsid w:val="00607D5A"/>
    <w:pPr>
      <w:numPr>
        <w:numId w:val="18"/>
      </w:numPr>
    </w:pPr>
  </w:style>
  <w:style w:type="numbering" w:styleId="111111">
    <w:name w:val="Outline List 2"/>
    <w:basedOn w:val="NoList"/>
    <w:uiPriority w:val="99"/>
    <w:semiHidden/>
    <w:unhideWhenUsed/>
    <w:rsid w:val="00E24013"/>
    <w:pPr>
      <w:numPr>
        <w:numId w:val="24"/>
      </w:numPr>
    </w:pPr>
  </w:style>
  <w:style w:type="paragraph" w:styleId="ListNumber4">
    <w:name w:val="List Number 4"/>
    <w:basedOn w:val="ListBullet3"/>
    <w:uiPriority w:val="99"/>
    <w:unhideWhenUsed/>
    <w:qFormat/>
    <w:rsid w:val="0033206F"/>
    <w:pPr>
      <w:numPr>
        <w:numId w:val="28"/>
      </w:numPr>
    </w:pPr>
  </w:style>
  <w:style w:type="paragraph" w:styleId="ListNumber5">
    <w:name w:val="List Number 5"/>
    <w:basedOn w:val="ListBullet4"/>
    <w:uiPriority w:val="99"/>
    <w:unhideWhenUsed/>
    <w:qFormat/>
    <w:rsid w:val="0033206F"/>
    <w:pPr>
      <w:numPr>
        <w:numId w:val="29"/>
      </w:numPr>
    </w:pPr>
  </w:style>
  <w:style w:type="paragraph" w:customStyle="1" w:styleId="TableBullet">
    <w:name w:val="Table Bullet"/>
    <w:basedOn w:val="Tabletext"/>
    <w:qFormat/>
    <w:rsid w:val="004B3EB3"/>
    <w:pPr>
      <w:numPr>
        <w:numId w:val="48"/>
      </w:numPr>
      <w:ind w:left="346"/>
    </w:pPr>
  </w:style>
  <w:style w:type="paragraph" w:customStyle="1" w:styleId="Graphic">
    <w:name w:val="Graphic"/>
    <w:qFormat/>
    <w:rsid w:val="00306434"/>
    <w:pPr>
      <w:keepNext/>
      <w:spacing w:before="120" w:after="120" w:line="240" w:lineRule="auto"/>
    </w:pPr>
    <w:rPr>
      <w:rFonts w:cstheme="minorHAnsi"/>
      <w:noProof/>
    </w:rPr>
  </w:style>
  <w:style w:type="paragraph" w:customStyle="1" w:styleId="Caption-Figure">
    <w:name w:val="Caption - Figure"/>
    <w:next w:val="Normal"/>
    <w:qFormat/>
    <w:rsid w:val="003E205F"/>
    <w:rPr>
      <w:rFonts w:ascii="Century Gothic" w:hAnsi="Century Gothic"/>
      <w:i/>
      <w:iCs/>
      <w:noProof/>
      <w:sz w:val="16"/>
      <w:szCs w:val="18"/>
    </w:rPr>
  </w:style>
  <w:style w:type="paragraph" w:customStyle="1" w:styleId="Caption-Table">
    <w:name w:val="Caption - Table"/>
    <w:next w:val="Graphic"/>
    <w:qFormat/>
    <w:rsid w:val="00620921"/>
    <w:pPr>
      <w:spacing w:before="180" w:after="0"/>
    </w:pPr>
    <w:rPr>
      <w:rFonts w:asciiTheme="minorHAnsi" w:hAnsiTheme="minorHAnsi"/>
      <w:i/>
      <w:iCs/>
      <w:sz w:val="18"/>
      <w:szCs w:val="20"/>
    </w:rPr>
  </w:style>
  <w:style w:type="character" w:customStyle="1" w:styleId="Button">
    <w:name w:val="Button"/>
    <w:basedOn w:val="DefaultParagraphFont"/>
    <w:uiPriority w:val="1"/>
    <w:qFormat/>
    <w:rsid w:val="00013BB6"/>
    <w:rPr>
      <w:rFonts w:ascii="Aptos Narrow" w:hAnsi="Aptos Narrow"/>
      <w:b/>
      <w:color w:val="000000" w:themeColor="text1"/>
      <w:sz w:val="22"/>
      <w:szCs w:val="22"/>
    </w:rPr>
  </w:style>
  <w:style w:type="paragraph" w:customStyle="1" w:styleId="Note">
    <w:name w:val="Note"/>
    <w:next w:val="Normal"/>
    <w:qFormat/>
    <w:rsid w:val="00097087"/>
    <w:pPr>
      <w:pBdr>
        <w:top w:val="single" w:sz="2" w:space="1" w:color="203C5C"/>
        <w:bottom w:val="single" w:sz="2" w:space="2" w:color="203C5C"/>
      </w:pBdr>
      <w:spacing w:before="160" w:line="240" w:lineRule="auto"/>
    </w:pPr>
    <w:rPr>
      <w:rFonts w:ascii="Aptos Narrow" w:eastAsia="Microsoft YaHei UI" w:hAnsi="Aptos Narrow"/>
      <w:bCs/>
      <w:sz w:val="22"/>
    </w:rPr>
  </w:style>
  <w:style w:type="paragraph" w:customStyle="1" w:styleId="Procedure">
    <w:name w:val="Procedure"/>
    <w:next w:val="ListNumber"/>
    <w:qFormat/>
    <w:rsid w:val="001219F4"/>
    <w:pPr>
      <w:shd w:val="clear" w:color="auto" w:fill="203C5C"/>
      <w:spacing w:before="240"/>
    </w:pPr>
    <w:rPr>
      <w:rFonts w:ascii="Aptos Narrow" w:hAnsi="Aptos Narrow"/>
      <w:color w:val="FFFFFF" w:themeColor="background1"/>
      <w:kern w:val="0"/>
      <w14:ligatures w14:val="none"/>
    </w:rPr>
  </w:style>
  <w:style w:type="paragraph" w:customStyle="1" w:styleId="StepNumber">
    <w:name w:val="Step Number"/>
    <w:qFormat/>
    <w:rsid w:val="001F2108"/>
    <w:pPr>
      <w:spacing w:line="260" w:lineRule="exact"/>
    </w:pPr>
    <w:rPr>
      <w:rFonts w:ascii="Aptos Narrow" w:hAnsi="Aptos Narrow"/>
      <w:b/>
      <w:kern w:val="0"/>
      <w14:ligatures w14:val="none"/>
    </w:rPr>
  </w:style>
  <w:style w:type="paragraph" w:customStyle="1" w:styleId="GraphicCentered">
    <w:name w:val="Graphic Centered"/>
    <w:basedOn w:val="Graphic"/>
    <w:qFormat/>
    <w:rsid w:val="0051354E"/>
    <w:pPr>
      <w:jc w:val="center"/>
    </w:pPr>
  </w:style>
  <w:style w:type="paragraph" w:customStyle="1" w:styleId="FigureNeeded">
    <w:name w:val="Figure Needed"/>
    <w:qFormat/>
    <w:rsid w:val="00415635"/>
    <w:pPr>
      <w:jc w:val="center"/>
    </w:pPr>
    <w:rPr>
      <w:rFonts w:ascii="Aptos Narrow" w:hAnsi="Aptos Narrow"/>
      <w:kern w:val="0"/>
      <w14:ligatures w14:val="none"/>
    </w:rPr>
  </w:style>
  <w:style w:type="paragraph" w:customStyle="1" w:styleId="HyperlinkStyle">
    <w:name w:val="Hyperlink Style"/>
    <w:link w:val="HyperlinkStyleChar"/>
    <w:qFormat/>
    <w:rsid w:val="00043C50"/>
    <w:rPr>
      <w:b/>
      <w:color w:val="0000FF"/>
      <w:kern w:val="0"/>
      <w:u w:val="single"/>
      <w14:ligatures w14:val="none"/>
    </w:rPr>
  </w:style>
  <w:style w:type="character" w:customStyle="1" w:styleId="HyperlinkStyleChar">
    <w:name w:val="Hyperlink Style Char"/>
    <w:basedOn w:val="DefaultParagraphFont"/>
    <w:link w:val="HyperlinkStyle"/>
    <w:rsid w:val="00043C50"/>
    <w:rPr>
      <w:b/>
      <w:color w:val="0000FF"/>
      <w:kern w:val="0"/>
      <w:u w:val="single"/>
      <w14:ligatures w14:val="none"/>
    </w:rPr>
  </w:style>
  <w:style w:type="character" w:customStyle="1" w:styleId="NormalCoverChar">
    <w:name w:val="Normal Cover Char"/>
    <w:basedOn w:val="DefaultParagraphFont"/>
    <w:link w:val="NormalCover"/>
    <w:rsid w:val="00804EB1"/>
    <w:rPr>
      <w:rFonts w:eastAsia="Century Gothic" w:cs="Century Gothic"/>
      <w:color w:val="FFFFF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180832">
      <w:bodyDiv w:val="1"/>
      <w:marLeft w:val="0"/>
      <w:marRight w:val="0"/>
      <w:marTop w:val="0"/>
      <w:marBottom w:val="0"/>
      <w:divBdr>
        <w:top w:val="none" w:sz="0" w:space="0" w:color="auto"/>
        <w:left w:val="none" w:sz="0" w:space="0" w:color="auto"/>
        <w:bottom w:val="none" w:sz="0" w:space="0" w:color="auto"/>
        <w:right w:val="none" w:sz="0" w:space="0" w:color="auto"/>
      </w:divBdr>
    </w:div>
    <w:div w:id="5163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theme" Target="theme/theme1.xml"/><Relationship Id="rId21" Type="http://schemas.openxmlformats.org/officeDocument/2006/relationships/image" Target="media/image8.jpeg"/><Relationship Id="rId42" Type="http://schemas.openxmlformats.org/officeDocument/2006/relationships/image" Target="media/image22.jpeg"/><Relationship Id="rId47" Type="http://schemas.openxmlformats.org/officeDocument/2006/relationships/image" Target="media/image25.png"/><Relationship Id="rId63" Type="http://schemas.openxmlformats.org/officeDocument/2006/relationships/image" Target="media/image35.jpe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9.jpg"/><Relationship Id="rId112" Type="http://schemas.openxmlformats.org/officeDocument/2006/relationships/image" Target="media/image82.jpeg"/><Relationship Id="rId16" Type="http://schemas.openxmlformats.org/officeDocument/2006/relationships/image" Target="media/image4.jpeg"/><Relationship Id="rId107" Type="http://schemas.openxmlformats.org/officeDocument/2006/relationships/image" Target="media/image77.png"/><Relationship Id="rId11" Type="http://schemas.openxmlformats.org/officeDocument/2006/relationships/image" Target="media/image1.jpg"/><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28.jpeg"/><Relationship Id="rId58" Type="http://schemas.openxmlformats.org/officeDocument/2006/relationships/hyperlink" Target="mailto:RPSD_Support@cpuc.ca.gov" TargetMode="External"/><Relationship Id="rId74" Type="http://schemas.openxmlformats.org/officeDocument/2006/relationships/image" Target="media/image45.jpeg"/><Relationship Id="rId79" Type="http://schemas.microsoft.com/office/2007/relationships/hdphoto" Target="media/hdphoto8.wdp"/><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jpeg"/><Relationship Id="rId22" Type="http://schemas.openxmlformats.org/officeDocument/2006/relationships/image" Target="media/image9.jpeg"/><Relationship Id="rId27" Type="http://schemas.openxmlformats.org/officeDocument/2006/relationships/hyperlink" Target="https://rpsd.cpuc.ca.gov" TargetMode="External"/><Relationship Id="rId43" Type="http://schemas.openxmlformats.org/officeDocument/2006/relationships/image" Target="media/image23.png"/><Relationship Id="rId48" Type="http://schemas.microsoft.com/office/2007/relationships/hdphoto" Target="media/hdphoto5.wdp"/><Relationship Id="rId64" Type="http://schemas.openxmlformats.org/officeDocument/2006/relationships/image" Target="media/image36.png"/><Relationship Id="rId69" Type="http://schemas.microsoft.com/office/2007/relationships/hdphoto" Target="media/hdphoto7.wdp"/><Relationship Id="rId113" Type="http://schemas.openxmlformats.org/officeDocument/2006/relationships/header" Target="header2.xml"/><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header" Target="header1.xml"/><Relationship Id="rId17" Type="http://schemas.openxmlformats.org/officeDocument/2006/relationships/image" Target="media/image5.jpeg"/><Relationship Id="rId33" Type="http://schemas.openxmlformats.org/officeDocument/2006/relationships/image" Target="media/image15.jpeg"/><Relationship Id="rId38" Type="http://schemas.microsoft.com/office/2007/relationships/hdphoto" Target="media/hdphoto1.wdp"/><Relationship Id="rId59" Type="http://schemas.openxmlformats.org/officeDocument/2006/relationships/hyperlink" Target="mailto:noreply_rpsd_email@cpuc.ca.gov" TargetMode="External"/><Relationship Id="rId103" Type="http://schemas.openxmlformats.org/officeDocument/2006/relationships/image" Target="media/image73.jpg"/><Relationship Id="rId108" Type="http://schemas.openxmlformats.org/officeDocument/2006/relationships/image" Target="media/image78.png"/><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noreply_rpsd_email@cpuc.ca.gov" TargetMode="External"/><Relationship Id="rId28" Type="http://schemas.openxmlformats.org/officeDocument/2006/relationships/image" Target="media/image12.jpeg"/><Relationship Id="rId49" Type="http://schemas.openxmlformats.org/officeDocument/2006/relationships/hyperlink" Target="https://rpsd.cpuc.ca.gov" TargetMode="External"/><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mailto:noreply_rpsd_email@cpuc.ca.gov" TargetMode="External"/><Relationship Id="rId44" Type="http://schemas.microsoft.com/office/2007/relationships/hdphoto" Target="media/hdphoto3.wdp"/><Relationship Id="rId52" Type="http://schemas.microsoft.com/office/2007/relationships/hdphoto" Target="media/hdphoto6.wdp"/><Relationship Id="rId60" Type="http://schemas.openxmlformats.org/officeDocument/2006/relationships/image" Target="media/image32.jp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1.jpeg"/><Relationship Id="rId86" Type="http://schemas.openxmlformats.org/officeDocument/2006/relationships/image" Target="media/image56.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rpsd.cpuc.ca.gov" TargetMode="External"/><Relationship Id="rId18" Type="http://schemas.openxmlformats.org/officeDocument/2006/relationships/image" Target="media/image6.jpeg"/><Relationship Id="rId39" Type="http://schemas.openxmlformats.org/officeDocument/2006/relationships/image" Target="media/image20.png"/><Relationship Id="rId109" Type="http://schemas.openxmlformats.org/officeDocument/2006/relationships/image" Target="media/image79.jpeg"/><Relationship Id="rId34" Type="http://schemas.openxmlformats.org/officeDocument/2006/relationships/image" Target="media/image16.jpeg"/><Relationship Id="rId50" Type="http://schemas.openxmlformats.org/officeDocument/2006/relationships/image" Target="media/image26.jpeg"/><Relationship Id="rId55" Type="http://schemas.openxmlformats.org/officeDocument/2006/relationships/image" Target="media/image30.jpeg"/><Relationship Id="rId76" Type="http://schemas.openxmlformats.org/officeDocument/2006/relationships/image" Target="media/image47.png"/><Relationship Id="rId97" Type="http://schemas.openxmlformats.org/officeDocument/2006/relationships/image" Target="media/image67.jpeg"/><Relationship Id="rId104" Type="http://schemas.openxmlformats.org/officeDocument/2006/relationships/image" Target="media/image74.jpe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10.jpeg"/><Relationship Id="rId40" Type="http://schemas.microsoft.com/office/2007/relationships/hdphoto" Target="media/hdphoto2.wdp"/><Relationship Id="rId45" Type="http://schemas.openxmlformats.org/officeDocument/2006/relationships/image" Target="media/image24.pn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80.jpeg"/><Relationship Id="rId115" Type="http://schemas.openxmlformats.org/officeDocument/2006/relationships/fontTable" Target="fontTable.xml"/><Relationship Id="rId61" Type="http://schemas.openxmlformats.org/officeDocument/2006/relationships/image" Target="media/image33.jpeg"/><Relationship Id="rId82" Type="http://schemas.openxmlformats.org/officeDocument/2006/relationships/image" Target="media/image52.png"/><Relationship Id="rId19" Type="http://schemas.openxmlformats.org/officeDocument/2006/relationships/hyperlink" Target="mailto:noreply_rpsd_email@cpuc.ca.gov" TargetMode="External"/><Relationship Id="rId14" Type="http://schemas.openxmlformats.org/officeDocument/2006/relationships/hyperlink" Target="https://rpsd.cpuc.ca.gov" TargetMode="External"/><Relationship Id="rId30" Type="http://schemas.openxmlformats.org/officeDocument/2006/relationships/hyperlink" Target="mailto:noreply_rpsd_email@cpuc.ca.gov" TargetMode="External"/><Relationship Id="rId35" Type="http://schemas.openxmlformats.org/officeDocument/2006/relationships/image" Target="media/image17.jpeg"/><Relationship Id="rId56" Type="http://schemas.openxmlformats.org/officeDocument/2006/relationships/hyperlink" Target="https://rpsd.cpuc.ca.gov" TargetMode="External"/><Relationship Id="rId77" Type="http://schemas.openxmlformats.org/officeDocument/2006/relationships/image" Target="media/image48.png"/><Relationship Id="rId100" Type="http://schemas.openxmlformats.org/officeDocument/2006/relationships/image" Target="media/image70.jpeg"/><Relationship Id="rId105" Type="http://schemas.openxmlformats.org/officeDocument/2006/relationships/image" Target="media/image75.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jpeg"/><Relationship Id="rId98" Type="http://schemas.openxmlformats.org/officeDocument/2006/relationships/image" Target="media/image68.jpeg"/><Relationship Id="rId3" Type="http://schemas.openxmlformats.org/officeDocument/2006/relationships/customXml" Target="../customXml/item3.xml"/><Relationship Id="rId25" Type="http://schemas.openxmlformats.org/officeDocument/2006/relationships/hyperlink" Target="mailto:noreply_rpsd_email@cpuc.ca.gov" TargetMode="External"/><Relationship Id="rId46" Type="http://schemas.microsoft.com/office/2007/relationships/hdphoto" Target="media/hdphoto4.wdp"/><Relationship Id="rId67" Type="http://schemas.openxmlformats.org/officeDocument/2006/relationships/image" Target="media/image39.png"/><Relationship Id="rId116" Type="http://schemas.microsoft.com/office/2011/relationships/people" Target="people.xml"/><Relationship Id="rId20" Type="http://schemas.openxmlformats.org/officeDocument/2006/relationships/image" Target="media/image7.jpeg"/><Relationship Id="rId41" Type="http://schemas.openxmlformats.org/officeDocument/2006/relationships/image" Target="media/image21.jpeg"/><Relationship Id="rId62" Type="http://schemas.openxmlformats.org/officeDocument/2006/relationships/image" Target="media/image34.jpeg"/><Relationship Id="rId83" Type="http://schemas.openxmlformats.org/officeDocument/2006/relationships/image" Target="media/image53.jpeg"/><Relationship Id="rId88" Type="http://schemas.openxmlformats.org/officeDocument/2006/relationships/image" Target="media/image58.png"/><Relationship Id="rId111" Type="http://schemas.openxmlformats.org/officeDocument/2006/relationships/image" Target="media/image81.jpeg"/><Relationship Id="rId15" Type="http://schemas.openxmlformats.org/officeDocument/2006/relationships/image" Target="media/image3.jpeg"/><Relationship Id="rId36" Type="http://schemas.openxmlformats.org/officeDocument/2006/relationships/image" Target="media/image18.jpeg"/><Relationship Id="rId57" Type="http://schemas.openxmlformats.org/officeDocument/2006/relationships/image" Target="media/image31.jpeg"/><Relationship Id="rId106" Type="http://schemas.openxmlformats.org/officeDocument/2006/relationships/image" Target="media/image76.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cr\Downloads\CPUC_Report_Template_1123.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theme/theme1.xml><?xml version="1.0" encoding="utf-8"?>
<a:theme xmlns:a="http://schemas.openxmlformats.org/drawingml/2006/main" name="ThemeCPUC2023">
  <a:themeElements>
    <a:clrScheme name="CPUC 2023">
      <a:dk1>
        <a:srgbClr val="000000"/>
      </a:dk1>
      <a:lt1>
        <a:srgbClr val="FFFFFF"/>
      </a:lt1>
      <a:dk2>
        <a:srgbClr val="002E58"/>
      </a:dk2>
      <a:lt2>
        <a:srgbClr val="FFDAA2"/>
      </a:lt2>
      <a:accent1>
        <a:srgbClr val="4179B8"/>
      </a:accent1>
      <a:accent2>
        <a:srgbClr val="FBAD22"/>
      </a:accent2>
      <a:accent3>
        <a:srgbClr val="70AD45"/>
      </a:accent3>
      <a:accent4>
        <a:srgbClr val="E66425"/>
      </a:accent4>
      <a:accent5>
        <a:srgbClr val="403193"/>
      </a:accent5>
      <a:accent6>
        <a:srgbClr val="652B14"/>
      </a:accent6>
      <a:hlink>
        <a:srgbClr val="7092C7"/>
      </a:hlink>
      <a:folHlink>
        <a:srgbClr val="403193"/>
      </a:folHlink>
    </a:clrScheme>
    <a:fontScheme name="Custom 2">
      <a:majorFont>
        <a:latin typeface="Century Gothic"/>
        <a:ea typeface=""/>
        <a:cs typeface=""/>
      </a:majorFont>
      <a:minorFont>
        <a:latin typeface="Century Gothic"/>
        <a:ea typeface=""/>
        <a:cs typeface=""/>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ThemeCPUC2023" id="{D83FDFF0-1277-1543-A837-08FA61A53C1C}" vid="{4B4B8676-E574-524F-A29A-649DEEE7692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9e83636-b1f8-4617-a3ce-aca50635e32a">
      <Terms xmlns="http://schemas.microsoft.com/office/infopath/2007/PartnerControls"/>
    </lcf76f155ced4ddcb4097134ff3c332f>
    <TaxCatchAll xmlns="c9847e4e-c3d5-42bc-88ec-f1b764168c5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BC393B765AF0947AFDEAFECC7221C98" ma:contentTypeVersion="14" ma:contentTypeDescription="Create a new document." ma:contentTypeScope="" ma:versionID="bb0039221f42cfde2df1439e122ac408">
  <xsd:schema xmlns:xsd="http://www.w3.org/2001/XMLSchema" xmlns:xs="http://www.w3.org/2001/XMLSchema" xmlns:p="http://schemas.microsoft.com/office/2006/metadata/properties" xmlns:ns2="39e83636-b1f8-4617-a3ce-aca50635e32a" xmlns:ns3="c9847e4e-c3d5-42bc-88ec-f1b764168c56" targetNamespace="http://schemas.microsoft.com/office/2006/metadata/properties" ma:root="true" ma:fieldsID="7b9f5dc307ca7f2f2f99afc77f8fc4b0" ns2:_="" ns3:_="">
    <xsd:import namespace="39e83636-b1f8-4617-a3ce-aca50635e32a"/>
    <xsd:import namespace="c9847e4e-c3d5-42bc-88ec-f1b764168c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3636-b1f8-4617-a3ce-aca50635e3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958c64cc-ee56-435d-b6d0-239f1a5e0d97"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847e4e-c3d5-42bc-88ec-f1b764168c5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9b077c78-b8e8-4351-8b5f-df072d3d53b0}" ma:internalName="TaxCatchAll" ma:showField="CatchAllData" ma:web="c9847e4e-c3d5-42bc-88ec-f1b764168c5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27CB4F-FCDF-4304-ACF9-1D04C7D1EAF2}">
  <ds:schemaRefs>
    <ds:schemaRef ds:uri="http://schemas.microsoft.com/sharepoint/v3/contenttype/forms"/>
  </ds:schemaRefs>
</ds:datastoreItem>
</file>

<file path=customXml/itemProps2.xml><?xml version="1.0" encoding="utf-8"?>
<ds:datastoreItem xmlns:ds="http://schemas.openxmlformats.org/officeDocument/2006/customXml" ds:itemID="{8C202D62-B33D-D345-8656-D2B768B6FA13}">
  <ds:schemaRefs>
    <ds:schemaRef ds:uri="http://schemas.openxmlformats.org/officeDocument/2006/bibliography"/>
  </ds:schemaRefs>
</ds:datastoreItem>
</file>

<file path=customXml/itemProps3.xml><?xml version="1.0" encoding="utf-8"?>
<ds:datastoreItem xmlns:ds="http://schemas.openxmlformats.org/officeDocument/2006/customXml" ds:itemID="{972AF1BC-B66F-4A65-B97A-C5CED91307DD}">
  <ds:schemaRefs>
    <ds:schemaRef ds:uri="http://schemas.microsoft.com/office/2006/metadata/properties"/>
    <ds:schemaRef ds:uri="http://schemas.microsoft.com/office/infopath/2007/PartnerControls"/>
    <ds:schemaRef ds:uri="39e83636-b1f8-4617-a3ce-aca50635e32a"/>
    <ds:schemaRef ds:uri="c9847e4e-c3d5-42bc-88ec-f1b764168c56"/>
  </ds:schemaRefs>
</ds:datastoreItem>
</file>

<file path=customXml/itemProps4.xml><?xml version="1.0" encoding="utf-8"?>
<ds:datastoreItem xmlns:ds="http://schemas.openxmlformats.org/officeDocument/2006/customXml" ds:itemID="{541561BD-A511-4A10-85E8-9CCB7477CE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3636-b1f8-4617-a3ce-aca50635e32a"/>
    <ds:schemaRef ds:uri="c9847e4e-c3d5-42bc-88ec-f1b764168c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CPUC_Report_Template_1123.dotx</Template>
  <TotalTime>1</TotalTime>
  <Pages>54</Pages>
  <Words>6487</Words>
  <Characters>36982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43383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Franki</dc:creator>
  <cp:keywords/>
  <dc:description/>
  <cp:lastModifiedBy>Bill Franki</cp:lastModifiedBy>
  <cp:revision>3</cp:revision>
  <cp:lastPrinted>2025-10-14T23:13:00Z</cp:lastPrinted>
  <dcterms:created xsi:type="dcterms:W3CDTF">2025-10-14T23:13:00Z</dcterms:created>
  <dcterms:modified xsi:type="dcterms:W3CDTF">2025-10-14T23:13:00Z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0x010100DBC393B765AF0947AFDEAFECC7221C98</vt:lpwstr>
  </property>
  <property fmtid="{D5CDD505-2E9C-101B-9397-08002B2CF9AE}" pid="3" name="ImageGenResult">
    <vt:lpwstr/>
  </property>
  <property fmtid="{D5CDD505-2E9C-101B-9397-08002B2CF9AE}" pid="4" name="ImageGenerated">
    <vt:bool>false</vt:bool>
  </property>
  <property fmtid="{D5CDD505-2E9C-101B-9397-08002B2CF9AE}" pid="5" name="MSIP_Label_2d550922-12e5-4bf3-a74b-06a1c7b158f1_Enabled">
    <vt:lpwstr>true</vt:lpwstr>
  </property>
  <property fmtid="{D5CDD505-2E9C-101B-9397-08002B2CF9AE}" pid="6" name="MSIP_Label_2d550922-12e5-4bf3-a74b-06a1c7b158f1_SetDate">
    <vt:lpwstr>2024-10-09T23:16:00Z</vt:lpwstr>
  </property>
  <property fmtid="{D5CDD505-2E9C-101B-9397-08002B2CF9AE}" pid="7" name="MSIP_Label_2d550922-12e5-4bf3-a74b-06a1c7b158f1_Method">
    <vt:lpwstr>Standard</vt:lpwstr>
  </property>
  <property fmtid="{D5CDD505-2E9C-101B-9397-08002B2CF9AE}" pid="8" name="MSIP_Label_2d550922-12e5-4bf3-a74b-06a1c7b158f1_Name">
    <vt:lpwstr>defa4170-0d19-0005-0004-bc88714345d2</vt:lpwstr>
  </property>
  <property fmtid="{D5CDD505-2E9C-101B-9397-08002B2CF9AE}" pid="9" name="MSIP_Label_2d550922-12e5-4bf3-a74b-06a1c7b158f1_SiteId">
    <vt:lpwstr>52163c7c-f417-4149-971e-3e0cb126f714</vt:lpwstr>
  </property>
  <property fmtid="{D5CDD505-2E9C-101B-9397-08002B2CF9AE}" pid="10" name="MSIP_Label_2d550922-12e5-4bf3-a74b-06a1c7b158f1_ActionId">
    <vt:lpwstr>23c1dfc5-08c0-452f-b4f7-f65884b7a5b0</vt:lpwstr>
  </property>
  <property fmtid="{D5CDD505-2E9C-101B-9397-08002B2CF9AE}" pid="11" name="MSIP_Label_2d550922-12e5-4bf3-a74b-06a1c7b158f1_ContentBits">
    <vt:lpwstr>0</vt:lpwstr>
  </property>
  <property fmtid="{D5CDD505-2E9C-101B-9397-08002B2CF9AE}" pid="12" name="MediaServiceImageTags">
    <vt:lpwstr/>
  </property>
</Properties>
</file>